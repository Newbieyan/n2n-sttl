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06EE57" w14:textId="77777777" w:rsidR="00531611" w:rsidRDefault="00531611" w:rsidP="007F210C">
      <w:pPr>
        <w:ind w:firstLine="480"/>
        <w:jc w:val="center"/>
      </w:pPr>
    </w:p>
    <w:p w14:paraId="3CF281FB" w14:textId="77777777" w:rsidR="00531611" w:rsidRPr="0048714D" w:rsidRDefault="00A32976" w:rsidP="007F210C">
      <w:pPr>
        <w:ind w:firstLine="480"/>
      </w:pPr>
      <w:r w:rsidRPr="0048714D">
        <w:rPr>
          <w:noProof/>
        </w:rPr>
        <w:drawing>
          <wp:inline distT="0" distB="0" distL="0" distR="0" wp14:anchorId="59012DFD" wp14:editId="1D4E26CB">
            <wp:extent cx="1257300" cy="971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971550"/>
                    </a:xfrm>
                    <a:prstGeom prst="rect">
                      <a:avLst/>
                    </a:prstGeom>
                    <a:noFill/>
                    <a:ln>
                      <a:noFill/>
                    </a:ln>
                  </pic:spPr>
                </pic:pic>
              </a:graphicData>
            </a:graphic>
          </wp:inline>
        </w:drawing>
      </w:r>
    </w:p>
    <w:p w14:paraId="3E71561F" w14:textId="77777777" w:rsidR="00531611" w:rsidRPr="0048714D" w:rsidRDefault="00531611" w:rsidP="007F210C">
      <w:pPr>
        <w:ind w:firstLine="480"/>
        <w:jc w:val="center"/>
      </w:pPr>
    </w:p>
    <w:p w14:paraId="1D01B83C" w14:textId="77777777" w:rsidR="00531611" w:rsidRPr="0048714D" w:rsidRDefault="00531611" w:rsidP="007F210C">
      <w:pPr>
        <w:ind w:firstLine="480"/>
        <w:jc w:val="center"/>
      </w:pPr>
    </w:p>
    <w:p w14:paraId="66058885" w14:textId="77777777" w:rsidR="00531611" w:rsidRPr="0048714D" w:rsidRDefault="00531611" w:rsidP="007F210C">
      <w:pPr>
        <w:ind w:firstLine="480"/>
        <w:jc w:val="center"/>
      </w:pPr>
    </w:p>
    <w:p w14:paraId="7D535564" w14:textId="77777777" w:rsidR="00531611" w:rsidRPr="0048714D" w:rsidRDefault="00531611" w:rsidP="007F210C">
      <w:pPr>
        <w:ind w:firstLine="480"/>
        <w:jc w:val="center"/>
      </w:pPr>
    </w:p>
    <w:p w14:paraId="00FFDFEF" w14:textId="77777777" w:rsidR="00531611" w:rsidRPr="0048714D" w:rsidRDefault="00531611" w:rsidP="007F210C">
      <w:pPr>
        <w:ind w:firstLine="480"/>
        <w:jc w:val="center"/>
        <w:rPr>
          <w:sz w:val="44"/>
          <w:szCs w:val="44"/>
        </w:rPr>
      </w:pPr>
      <w:r w:rsidRPr="0048714D">
        <w:rPr>
          <w:rFonts w:hint="eastAsia"/>
        </w:rPr>
        <w:t>――――――――――――――――――――――――――――――――</w:t>
      </w:r>
    </w:p>
    <w:p w14:paraId="733E7803" w14:textId="77777777" w:rsidR="00531611" w:rsidRPr="0048714D" w:rsidRDefault="00531611" w:rsidP="000C61B0">
      <w:pPr>
        <w:ind w:firstLine="883"/>
        <w:jc w:val="center"/>
        <w:rPr>
          <w:rFonts w:eastAsia="仿宋_GB2312"/>
          <w:b/>
          <w:sz w:val="44"/>
          <w:szCs w:val="44"/>
        </w:rPr>
      </w:pPr>
      <w:r w:rsidRPr="0048714D">
        <w:rPr>
          <w:rFonts w:eastAsia="仿宋_GB2312" w:hint="eastAsia"/>
          <w:b/>
          <w:sz w:val="44"/>
          <w:szCs w:val="44"/>
        </w:rPr>
        <w:t>中国移动（深圳）有限公司</w:t>
      </w:r>
    </w:p>
    <w:p w14:paraId="3E8F0107" w14:textId="77777777" w:rsidR="00531611" w:rsidRPr="0048714D" w:rsidRDefault="00643CD5" w:rsidP="000C61B0">
      <w:pPr>
        <w:ind w:firstLine="1044"/>
        <w:jc w:val="center"/>
        <w:rPr>
          <w:rFonts w:eastAsia="仿宋_GB2312"/>
          <w:b/>
          <w:bCs/>
          <w:sz w:val="52"/>
          <w:szCs w:val="52"/>
        </w:rPr>
      </w:pPr>
      <w:r w:rsidRPr="0048714D">
        <w:rPr>
          <w:rFonts w:eastAsia="仿宋_GB2312" w:hint="eastAsia"/>
          <w:b/>
          <w:bCs/>
          <w:sz w:val="52"/>
          <w:szCs w:val="52"/>
        </w:rPr>
        <w:t>中国移动业务支撑网集中结算系统需求（网间分册）</w:t>
      </w:r>
    </w:p>
    <w:p w14:paraId="0F274B2E" w14:textId="77777777" w:rsidR="00531611" w:rsidRPr="0048714D" w:rsidRDefault="00531611" w:rsidP="000C61B0">
      <w:pPr>
        <w:ind w:firstLine="1044"/>
        <w:jc w:val="center"/>
        <w:rPr>
          <w:rFonts w:eastAsia="仿宋_GB2312"/>
          <w:b/>
          <w:bCs/>
          <w:sz w:val="52"/>
          <w:szCs w:val="52"/>
          <w:lang w:val="sv-SE"/>
        </w:rPr>
      </w:pPr>
      <w:r w:rsidRPr="0048714D">
        <w:rPr>
          <w:rFonts w:eastAsia="仿宋_GB2312" w:hint="eastAsia"/>
          <w:b/>
          <w:bCs/>
          <w:sz w:val="52"/>
          <w:szCs w:val="52"/>
          <w:lang w:val="sv-SE"/>
        </w:rPr>
        <w:t>（</w:t>
      </w:r>
      <w:r w:rsidRPr="0048714D">
        <w:rPr>
          <w:rFonts w:eastAsia="仿宋_GB2312" w:hint="eastAsia"/>
          <w:b/>
          <w:bCs/>
          <w:sz w:val="52"/>
          <w:szCs w:val="52"/>
          <w:lang w:val="sv-SE"/>
        </w:rPr>
        <w:t>V</w:t>
      </w:r>
      <w:r w:rsidR="00FB5C7A" w:rsidRPr="0048714D">
        <w:rPr>
          <w:rFonts w:eastAsia="仿宋_GB2312" w:hint="eastAsia"/>
          <w:b/>
          <w:bCs/>
          <w:sz w:val="52"/>
          <w:szCs w:val="52"/>
          <w:lang w:val="sv-SE"/>
        </w:rPr>
        <w:t>1.</w:t>
      </w:r>
      <w:r w:rsidR="00643CD5" w:rsidRPr="0048714D">
        <w:rPr>
          <w:rFonts w:eastAsia="仿宋_GB2312"/>
          <w:b/>
          <w:bCs/>
          <w:sz w:val="52"/>
          <w:szCs w:val="52"/>
          <w:lang w:val="sv-SE"/>
        </w:rPr>
        <w:t>0</w:t>
      </w:r>
      <w:r w:rsidRPr="0048714D">
        <w:rPr>
          <w:rFonts w:eastAsia="仿宋_GB2312" w:hint="eastAsia"/>
          <w:b/>
          <w:bCs/>
          <w:sz w:val="52"/>
          <w:szCs w:val="52"/>
          <w:lang w:val="sv-SE"/>
        </w:rPr>
        <w:t>）</w:t>
      </w:r>
    </w:p>
    <w:p w14:paraId="717BCAD2" w14:textId="77777777" w:rsidR="00643CD5" w:rsidRPr="0048714D" w:rsidRDefault="00643CD5" w:rsidP="000C61B0">
      <w:pPr>
        <w:ind w:firstLine="1044"/>
        <w:jc w:val="center"/>
        <w:rPr>
          <w:rFonts w:eastAsia="仿宋_GB2312"/>
          <w:b/>
          <w:bCs/>
          <w:sz w:val="52"/>
          <w:szCs w:val="52"/>
          <w:lang w:val="sv-SE"/>
        </w:rPr>
      </w:pPr>
      <w:r w:rsidRPr="0048714D">
        <w:rPr>
          <w:rFonts w:eastAsia="仿宋_GB2312" w:hint="eastAsia"/>
          <w:b/>
          <w:bCs/>
          <w:sz w:val="52"/>
          <w:szCs w:val="52"/>
          <w:lang w:val="sv-SE"/>
        </w:rPr>
        <w:t>试点版</w:t>
      </w:r>
    </w:p>
    <w:p w14:paraId="3520D373" w14:textId="77777777" w:rsidR="00531611" w:rsidRPr="0048714D" w:rsidRDefault="00531611" w:rsidP="00643CD5">
      <w:pPr>
        <w:ind w:firstLine="480"/>
        <w:jc w:val="center"/>
        <w:rPr>
          <w:rStyle w:val="aa"/>
          <w:lang w:val="sv-SE"/>
        </w:rPr>
      </w:pPr>
      <w:r w:rsidRPr="0048714D">
        <w:rPr>
          <w:rFonts w:hint="eastAsia"/>
          <w:lang w:val="sv-SE"/>
        </w:rPr>
        <w:t>――――――――――――――――――――――――――――――――</w:t>
      </w:r>
    </w:p>
    <w:p w14:paraId="475CB1AD" w14:textId="77777777" w:rsidR="00531611" w:rsidRPr="0048714D" w:rsidRDefault="00FA76EC" w:rsidP="00643CD5">
      <w:pPr>
        <w:ind w:firstLineChars="0" w:firstLine="0"/>
        <w:rPr>
          <w:rStyle w:val="aa"/>
          <w:sz w:val="20"/>
          <w:lang w:val="sv-SE"/>
        </w:rPr>
      </w:pPr>
      <w:r w:rsidRPr="0048714D">
        <w:rPr>
          <w:rStyle w:val="aa"/>
          <w:rFonts w:hint="eastAsia"/>
          <w:sz w:val="20"/>
          <w:lang w:val="sv-SE"/>
        </w:rPr>
        <w:tab/>
      </w:r>
    </w:p>
    <w:p w14:paraId="4A191DF4" w14:textId="77777777" w:rsidR="00531611" w:rsidRPr="0048714D" w:rsidRDefault="00531611" w:rsidP="007F210C">
      <w:pPr>
        <w:ind w:firstLine="400"/>
        <w:rPr>
          <w:rStyle w:val="aa"/>
          <w:sz w:val="20"/>
          <w:lang w:val="sv-SE"/>
        </w:rPr>
      </w:pPr>
    </w:p>
    <w:p w14:paraId="409EE6E4" w14:textId="77777777" w:rsidR="00531611" w:rsidRPr="0048714D" w:rsidRDefault="00531611" w:rsidP="007F210C">
      <w:pPr>
        <w:ind w:firstLine="400"/>
        <w:rPr>
          <w:rStyle w:val="aa"/>
          <w:sz w:val="20"/>
          <w:lang w:val="sv-SE"/>
        </w:rPr>
      </w:pPr>
    </w:p>
    <w:p w14:paraId="2B0C9D15" w14:textId="77777777" w:rsidR="00531611" w:rsidRPr="0048714D" w:rsidRDefault="00531611" w:rsidP="007F210C">
      <w:pPr>
        <w:ind w:firstLineChars="0" w:firstLine="0"/>
        <w:rPr>
          <w:rStyle w:val="aa"/>
        </w:rPr>
      </w:pPr>
      <w:r w:rsidRPr="0048714D">
        <w:rPr>
          <w:rStyle w:val="aa"/>
          <w:rFonts w:hint="eastAsia"/>
        </w:rPr>
        <w:t>类别：</w:t>
      </w:r>
      <w:r w:rsidRPr="0048714D">
        <w:rPr>
          <w:rStyle w:val="aa"/>
          <w:rFonts w:hint="eastAsia"/>
        </w:rPr>
        <w:tab/>
      </w:r>
      <w:r w:rsidRPr="0048714D">
        <w:rPr>
          <w:rStyle w:val="aa"/>
          <w:rFonts w:hint="eastAsia"/>
        </w:rPr>
        <w:tab/>
      </w:r>
      <w:r w:rsidRPr="0048714D">
        <w:rPr>
          <w:rStyle w:val="aa"/>
          <w:rFonts w:hint="eastAsia"/>
        </w:rPr>
        <w:tab/>
      </w:r>
      <w:r w:rsidRPr="0048714D">
        <w:rPr>
          <w:rStyle w:val="aa"/>
          <w:rFonts w:hint="eastAsia"/>
        </w:rPr>
        <w:t>内部机密</w:t>
      </w:r>
    </w:p>
    <w:p w14:paraId="1DF309D2" w14:textId="77777777" w:rsidR="00531611" w:rsidRPr="0048714D" w:rsidRDefault="00531611" w:rsidP="007F210C">
      <w:pPr>
        <w:ind w:firstLineChars="0" w:firstLine="0"/>
        <w:rPr>
          <w:rStyle w:val="aa"/>
        </w:rPr>
      </w:pPr>
      <w:r w:rsidRPr="0048714D">
        <w:rPr>
          <w:rStyle w:val="aa"/>
          <w:rFonts w:hint="eastAsia"/>
        </w:rPr>
        <w:t>创建日期：</w:t>
      </w:r>
      <w:r w:rsidRPr="0048714D">
        <w:rPr>
          <w:rStyle w:val="aa"/>
          <w:rFonts w:hint="eastAsia"/>
        </w:rPr>
        <w:tab/>
      </w:r>
      <w:r w:rsidRPr="0048714D">
        <w:rPr>
          <w:rStyle w:val="aa"/>
          <w:rFonts w:hint="eastAsia"/>
        </w:rPr>
        <w:tab/>
        <w:t>20</w:t>
      </w:r>
      <w:r w:rsidR="00643CD5" w:rsidRPr="0048714D">
        <w:rPr>
          <w:rStyle w:val="aa"/>
        </w:rPr>
        <w:t>17</w:t>
      </w:r>
      <w:r w:rsidR="00643CD5" w:rsidRPr="0048714D">
        <w:rPr>
          <w:rStyle w:val="aa"/>
          <w:rFonts w:hint="eastAsia"/>
        </w:rPr>
        <w:t>.11.16</w:t>
      </w:r>
    </w:p>
    <w:p w14:paraId="0FCC72F1" w14:textId="77777777" w:rsidR="00531611" w:rsidRPr="0048714D" w:rsidRDefault="00531611" w:rsidP="007F210C">
      <w:pPr>
        <w:ind w:firstLineChars="0" w:firstLine="0"/>
        <w:rPr>
          <w:rStyle w:val="aa"/>
        </w:rPr>
      </w:pPr>
      <w:r w:rsidRPr="0048714D">
        <w:rPr>
          <w:rStyle w:val="aa"/>
          <w:rFonts w:hint="eastAsia"/>
        </w:rPr>
        <w:t>最后修改日期：</w:t>
      </w:r>
    </w:p>
    <w:p w14:paraId="31623D20" w14:textId="77777777" w:rsidR="00531611" w:rsidRPr="0048714D" w:rsidRDefault="00531611" w:rsidP="007F210C">
      <w:pPr>
        <w:ind w:firstLineChars="0" w:firstLine="0"/>
        <w:rPr>
          <w:rStyle w:val="aa"/>
        </w:rPr>
      </w:pPr>
      <w:r w:rsidRPr="0048714D">
        <w:rPr>
          <w:rStyle w:val="aa"/>
          <w:rFonts w:hint="eastAsia"/>
        </w:rPr>
        <w:t>版本：</w:t>
      </w:r>
      <w:r w:rsidRPr="0048714D">
        <w:rPr>
          <w:rStyle w:val="aa"/>
        </w:rPr>
        <w:tab/>
      </w:r>
      <w:r w:rsidRPr="0048714D">
        <w:rPr>
          <w:rStyle w:val="aa"/>
        </w:rPr>
        <w:tab/>
      </w:r>
      <w:r w:rsidRPr="0048714D">
        <w:rPr>
          <w:rStyle w:val="aa"/>
          <w:rFonts w:hint="eastAsia"/>
        </w:rPr>
        <w:tab/>
      </w:r>
      <w:r w:rsidR="00BD2A02" w:rsidRPr="0048714D">
        <w:rPr>
          <w:rStyle w:val="aa"/>
          <w:rFonts w:hint="eastAsia"/>
        </w:rPr>
        <w:t>1.</w:t>
      </w:r>
      <w:r w:rsidR="00643CD5" w:rsidRPr="0048714D">
        <w:rPr>
          <w:rStyle w:val="aa"/>
        </w:rPr>
        <w:t>0</w:t>
      </w:r>
    </w:p>
    <w:p w14:paraId="20CFC999" w14:textId="77777777" w:rsidR="00531611" w:rsidRPr="0048714D" w:rsidRDefault="00531611" w:rsidP="007F210C">
      <w:pPr>
        <w:ind w:firstLineChars="0" w:firstLine="0"/>
        <w:rPr>
          <w:rStyle w:val="aa"/>
        </w:rPr>
      </w:pPr>
      <w:r w:rsidRPr="0048714D">
        <w:rPr>
          <w:rStyle w:val="aa"/>
          <w:rFonts w:hint="eastAsia"/>
        </w:rPr>
        <w:t>文档名：</w:t>
      </w:r>
      <w:r w:rsidRPr="0048714D">
        <w:rPr>
          <w:rStyle w:val="aa"/>
          <w:rFonts w:hint="eastAsia"/>
        </w:rPr>
        <w:tab/>
      </w:r>
      <w:r w:rsidRPr="0048714D">
        <w:rPr>
          <w:rStyle w:val="aa"/>
        </w:rPr>
        <w:tab/>
      </w:r>
      <w:r w:rsidR="00643CD5" w:rsidRPr="0048714D">
        <w:rPr>
          <w:rStyle w:val="aa"/>
          <w:rFonts w:hint="eastAsia"/>
        </w:rPr>
        <w:t>中国移动业务支撑网集中结算系统需求（网间业务）</w:t>
      </w:r>
    </w:p>
    <w:p w14:paraId="5E75A54F" w14:textId="77777777" w:rsidR="00531611" w:rsidRPr="0048714D" w:rsidRDefault="00531611" w:rsidP="007F210C">
      <w:pPr>
        <w:pStyle w:val="1"/>
        <w:spacing w:before="0"/>
        <w:sectPr w:rsidR="00531611" w:rsidRPr="0048714D" w:rsidSect="00257949">
          <w:headerReference w:type="even" r:id="rId9"/>
          <w:headerReference w:type="default" r:id="rId10"/>
          <w:footerReference w:type="even" r:id="rId11"/>
          <w:footerReference w:type="default" r:id="rId12"/>
          <w:headerReference w:type="first" r:id="rId13"/>
          <w:footerReference w:type="first" r:id="rId14"/>
          <w:pgSz w:w="21496" w:h="16838"/>
          <w:pgMar w:top="1440" w:right="11390" w:bottom="1440" w:left="1800" w:header="851" w:footer="992" w:gutter="0"/>
          <w:cols w:space="425"/>
          <w:docGrid w:type="lines" w:linePitch="312"/>
        </w:sectPr>
      </w:pPr>
    </w:p>
    <w:p w14:paraId="6253A06A" w14:textId="77777777" w:rsidR="00064FD6" w:rsidRPr="0048714D" w:rsidRDefault="00064FD6" w:rsidP="007F210C">
      <w:pPr>
        <w:ind w:firstLine="883"/>
        <w:jc w:val="center"/>
        <w:rPr>
          <w:rFonts w:ascii="宋体" w:hAnsi="宋体"/>
          <w:b/>
          <w:bCs/>
          <w:sz w:val="44"/>
        </w:rPr>
      </w:pPr>
      <w:r w:rsidRPr="0048714D">
        <w:rPr>
          <w:rFonts w:ascii="宋体" w:hAnsi="宋体" w:hint="eastAsia"/>
          <w:b/>
          <w:bCs/>
          <w:sz w:val="44"/>
        </w:rPr>
        <w:lastRenderedPageBreak/>
        <w:t>文档变更记录</w:t>
      </w:r>
    </w:p>
    <w:p w14:paraId="3D3DDEBF" w14:textId="77777777" w:rsidR="00064FD6" w:rsidRPr="0048714D" w:rsidRDefault="00064FD6" w:rsidP="007F210C">
      <w:pPr>
        <w:ind w:firstLine="883"/>
        <w:jc w:val="center"/>
        <w:rPr>
          <w:rFonts w:ascii="宋体" w:hAnsi="宋体"/>
          <w:b/>
          <w:bCs/>
          <w:sz w:val="44"/>
        </w:rPr>
      </w:pPr>
    </w:p>
    <w:tbl>
      <w:tblPr>
        <w:tblW w:w="657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08"/>
        <w:gridCol w:w="1836"/>
        <w:gridCol w:w="986"/>
        <w:gridCol w:w="1450"/>
        <w:gridCol w:w="1596"/>
      </w:tblGrid>
      <w:tr w:rsidR="000867BD" w:rsidRPr="0048714D" w14:paraId="362D5A2D" w14:textId="77777777" w:rsidTr="00355A8A">
        <w:trPr>
          <w:trHeight w:val="397"/>
          <w:jc w:val="center"/>
        </w:trPr>
        <w:tc>
          <w:tcPr>
            <w:tcW w:w="708" w:type="dxa"/>
            <w:vAlign w:val="center"/>
          </w:tcPr>
          <w:p w14:paraId="09970FDE" w14:textId="77777777" w:rsidR="000867BD" w:rsidRPr="0048714D" w:rsidRDefault="000867BD" w:rsidP="007F210C">
            <w:pPr>
              <w:ind w:firstLineChars="0" w:firstLine="0"/>
              <w:jc w:val="center"/>
              <w:rPr>
                <w:rFonts w:ascii="宋体" w:hAnsi="宋体"/>
                <w:szCs w:val="21"/>
              </w:rPr>
            </w:pPr>
            <w:r w:rsidRPr="0048714D">
              <w:rPr>
                <w:rFonts w:ascii="宋体" w:hAnsi="宋体" w:hint="eastAsia"/>
                <w:szCs w:val="21"/>
              </w:rPr>
              <w:t>序号</w:t>
            </w:r>
          </w:p>
        </w:tc>
        <w:tc>
          <w:tcPr>
            <w:tcW w:w="1836" w:type="dxa"/>
            <w:vAlign w:val="center"/>
          </w:tcPr>
          <w:p w14:paraId="03488042" w14:textId="77777777" w:rsidR="000867BD" w:rsidRPr="0048714D" w:rsidRDefault="000867BD" w:rsidP="007F210C">
            <w:pPr>
              <w:ind w:firstLineChars="0" w:firstLine="0"/>
              <w:jc w:val="center"/>
              <w:rPr>
                <w:rFonts w:ascii="宋体" w:hAnsi="宋体"/>
                <w:szCs w:val="21"/>
              </w:rPr>
            </w:pPr>
            <w:r w:rsidRPr="0048714D">
              <w:rPr>
                <w:rFonts w:ascii="宋体" w:hAnsi="宋体" w:hint="eastAsia"/>
                <w:szCs w:val="21"/>
              </w:rPr>
              <w:t>变更内容说明</w:t>
            </w:r>
          </w:p>
        </w:tc>
        <w:tc>
          <w:tcPr>
            <w:tcW w:w="986" w:type="dxa"/>
            <w:vAlign w:val="center"/>
          </w:tcPr>
          <w:p w14:paraId="0F6D17D5" w14:textId="77777777" w:rsidR="000867BD" w:rsidRPr="0048714D" w:rsidRDefault="000867BD" w:rsidP="007F210C">
            <w:pPr>
              <w:ind w:firstLineChars="0" w:firstLine="0"/>
              <w:jc w:val="center"/>
              <w:rPr>
                <w:rFonts w:ascii="宋体" w:hAnsi="宋体"/>
                <w:szCs w:val="21"/>
              </w:rPr>
            </w:pPr>
            <w:r w:rsidRPr="0048714D">
              <w:rPr>
                <w:rFonts w:ascii="宋体" w:hAnsi="宋体" w:hint="eastAsia"/>
                <w:szCs w:val="21"/>
              </w:rPr>
              <w:t>版本号</w:t>
            </w:r>
          </w:p>
        </w:tc>
        <w:tc>
          <w:tcPr>
            <w:tcW w:w="1450" w:type="dxa"/>
            <w:vAlign w:val="center"/>
          </w:tcPr>
          <w:p w14:paraId="6737EE2B" w14:textId="77777777" w:rsidR="000867BD" w:rsidRPr="0048714D" w:rsidRDefault="000867BD" w:rsidP="007F210C">
            <w:pPr>
              <w:ind w:firstLineChars="0" w:firstLine="0"/>
              <w:jc w:val="center"/>
              <w:rPr>
                <w:rFonts w:ascii="宋体" w:hAnsi="宋体"/>
                <w:szCs w:val="21"/>
              </w:rPr>
            </w:pPr>
            <w:r w:rsidRPr="0048714D">
              <w:rPr>
                <w:rFonts w:ascii="宋体" w:hAnsi="宋体" w:hint="eastAsia"/>
                <w:szCs w:val="21"/>
              </w:rPr>
              <w:t>版本日期</w:t>
            </w:r>
          </w:p>
        </w:tc>
        <w:tc>
          <w:tcPr>
            <w:tcW w:w="1596" w:type="dxa"/>
            <w:vAlign w:val="center"/>
          </w:tcPr>
          <w:p w14:paraId="67B8C368" w14:textId="77777777" w:rsidR="000867BD" w:rsidRPr="0048714D" w:rsidRDefault="000867BD" w:rsidP="007F210C">
            <w:pPr>
              <w:ind w:firstLineChars="0" w:firstLine="0"/>
              <w:jc w:val="center"/>
              <w:rPr>
                <w:rFonts w:ascii="宋体" w:hAnsi="宋体"/>
                <w:szCs w:val="21"/>
              </w:rPr>
            </w:pPr>
            <w:r w:rsidRPr="0048714D">
              <w:rPr>
                <w:rFonts w:ascii="宋体" w:hAnsi="宋体" w:hint="eastAsia"/>
                <w:szCs w:val="21"/>
              </w:rPr>
              <w:t>创建、修订</w:t>
            </w:r>
          </w:p>
        </w:tc>
      </w:tr>
      <w:tr w:rsidR="000867BD" w:rsidRPr="0048714D" w14:paraId="20630617" w14:textId="77777777" w:rsidTr="00355A8A">
        <w:trPr>
          <w:trHeight w:val="397"/>
          <w:jc w:val="center"/>
        </w:trPr>
        <w:tc>
          <w:tcPr>
            <w:tcW w:w="708" w:type="dxa"/>
            <w:vAlign w:val="center"/>
          </w:tcPr>
          <w:p w14:paraId="04E951AF" w14:textId="77777777" w:rsidR="000867BD" w:rsidRPr="0048714D" w:rsidRDefault="000867BD" w:rsidP="007F210C">
            <w:pPr>
              <w:ind w:firstLineChars="0" w:firstLine="0"/>
              <w:jc w:val="center"/>
              <w:rPr>
                <w:rFonts w:ascii="宋体" w:hAnsi="宋体"/>
                <w:szCs w:val="21"/>
              </w:rPr>
            </w:pPr>
            <w:r w:rsidRPr="0048714D">
              <w:rPr>
                <w:rFonts w:ascii="宋体" w:hAnsi="宋体" w:hint="eastAsia"/>
                <w:szCs w:val="21"/>
              </w:rPr>
              <w:t>1</w:t>
            </w:r>
          </w:p>
        </w:tc>
        <w:tc>
          <w:tcPr>
            <w:tcW w:w="1836" w:type="dxa"/>
            <w:vAlign w:val="center"/>
          </w:tcPr>
          <w:p w14:paraId="05EF582E" w14:textId="77777777" w:rsidR="000867BD" w:rsidRPr="0048714D" w:rsidRDefault="000867BD" w:rsidP="007F210C">
            <w:pPr>
              <w:ind w:firstLineChars="0" w:firstLine="0"/>
              <w:jc w:val="center"/>
              <w:rPr>
                <w:rFonts w:ascii="宋体" w:hAnsi="宋体"/>
                <w:szCs w:val="21"/>
              </w:rPr>
            </w:pPr>
            <w:r w:rsidRPr="0048714D">
              <w:rPr>
                <w:rFonts w:ascii="宋体" w:hAnsi="宋体" w:hint="eastAsia"/>
                <w:szCs w:val="21"/>
              </w:rPr>
              <w:t>创建初稿</w:t>
            </w:r>
          </w:p>
        </w:tc>
        <w:tc>
          <w:tcPr>
            <w:tcW w:w="986" w:type="dxa"/>
            <w:vAlign w:val="center"/>
          </w:tcPr>
          <w:p w14:paraId="4A1699A1" w14:textId="77777777" w:rsidR="000867BD" w:rsidRPr="0048714D" w:rsidRDefault="00643CD5" w:rsidP="007F210C">
            <w:pPr>
              <w:ind w:firstLineChars="0" w:firstLine="0"/>
              <w:jc w:val="center"/>
              <w:rPr>
                <w:rFonts w:ascii="宋体" w:hAnsi="宋体"/>
                <w:szCs w:val="21"/>
              </w:rPr>
            </w:pPr>
            <w:r w:rsidRPr="0048714D">
              <w:rPr>
                <w:rFonts w:ascii="宋体" w:hAnsi="宋体"/>
                <w:szCs w:val="21"/>
              </w:rPr>
              <w:t>1.0</w:t>
            </w:r>
          </w:p>
        </w:tc>
        <w:tc>
          <w:tcPr>
            <w:tcW w:w="1450" w:type="dxa"/>
            <w:vAlign w:val="center"/>
          </w:tcPr>
          <w:p w14:paraId="601082D0" w14:textId="77777777" w:rsidR="000867BD" w:rsidRPr="0048714D" w:rsidRDefault="00643CD5" w:rsidP="007F210C">
            <w:pPr>
              <w:ind w:firstLineChars="0" w:firstLine="0"/>
              <w:jc w:val="center"/>
              <w:rPr>
                <w:rFonts w:ascii="宋体" w:hAnsi="宋体"/>
                <w:szCs w:val="21"/>
              </w:rPr>
            </w:pPr>
            <w:r w:rsidRPr="0048714D">
              <w:rPr>
                <w:rFonts w:ascii="宋体" w:hAnsi="宋体"/>
                <w:szCs w:val="21"/>
              </w:rPr>
              <w:t>2017</w:t>
            </w:r>
            <w:r w:rsidR="000867BD" w:rsidRPr="0048714D">
              <w:rPr>
                <w:rFonts w:ascii="宋体" w:hAnsi="宋体"/>
                <w:szCs w:val="21"/>
              </w:rPr>
              <w:t>-</w:t>
            </w:r>
            <w:r w:rsidRPr="0048714D">
              <w:rPr>
                <w:rFonts w:ascii="宋体" w:hAnsi="宋体" w:hint="eastAsia"/>
                <w:szCs w:val="21"/>
              </w:rPr>
              <w:t>11</w:t>
            </w:r>
            <w:r w:rsidR="000867BD" w:rsidRPr="0048714D">
              <w:rPr>
                <w:rFonts w:ascii="宋体" w:hAnsi="宋体"/>
                <w:szCs w:val="21"/>
              </w:rPr>
              <w:t>-</w:t>
            </w:r>
            <w:r w:rsidRPr="0048714D">
              <w:rPr>
                <w:rFonts w:ascii="宋体" w:hAnsi="宋体" w:hint="eastAsia"/>
                <w:szCs w:val="21"/>
              </w:rPr>
              <w:t>16</w:t>
            </w:r>
          </w:p>
        </w:tc>
        <w:tc>
          <w:tcPr>
            <w:tcW w:w="1596" w:type="dxa"/>
            <w:vAlign w:val="center"/>
          </w:tcPr>
          <w:p w14:paraId="747750C8" w14:textId="77777777" w:rsidR="000867BD" w:rsidRPr="0048714D" w:rsidRDefault="00643CD5" w:rsidP="007F210C">
            <w:pPr>
              <w:ind w:firstLineChars="0" w:firstLine="0"/>
              <w:jc w:val="center"/>
              <w:rPr>
                <w:rFonts w:ascii="宋体" w:hAnsi="宋体"/>
                <w:szCs w:val="21"/>
              </w:rPr>
            </w:pPr>
            <w:r w:rsidRPr="0048714D">
              <w:rPr>
                <w:rFonts w:ascii="宋体" w:hAnsi="宋体" w:hint="eastAsia"/>
                <w:szCs w:val="21"/>
              </w:rPr>
              <w:t>刘航、刘贻凤</w:t>
            </w:r>
            <w:r w:rsidR="00FC6592" w:rsidRPr="0048714D">
              <w:rPr>
                <w:rFonts w:ascii="宋体" w:hAnsi="宋体" w:hint="eastAsia"/>
                <w:szCs w:val="21"/>
              </w:rPr>
              <w:t>、朱莉、陈晓君</w:t>
            </w:r>
          </w:p>
        </w:tc>
      </w:tr>
      <w:tr w:rsidR="00F26F82" w:rsidRPr="0048714D" w14:paraId="7DCA65D3" w14:textId="77777777" w:rsidTr="00355A8A">
        <w:trPr>
          <w:trHeight w:val="397"/>
          <w:jc w:val="center"/>
        </w:trPr>
        <w:tc>
          <w:tcPr>
            <w:tcW w:w="708" w:type="dxa"/>
            <w:vAlign w:val="center"/>
          </w:tcPr>
          <w:p w14:paraId="11ED5688" w14:textId="77777777" w:rsidR="00F26F82" w:rsidRPr="0048714D" w:rsidRDefault="00F26F82" w:rsidP="00F26F82">
            <w:pPr>
              <w:ind w:firstLineChars="0" w:firstLine="0"/>
              <w:rPr>
                <w:rFonts w:ascii="宋体" w:hAnsi="宋体"/>
                <w:szCs w:val="21"/>
              </w:rPr>
            </w:pPr>
          </w:p>
        </w:tc>
        <w:tc>
          <w:tcPr>
            <w:tcW w:w="1836" w:type="dxa"/>
            <w:vAlign w:val="center"/>
          </w:tcPr>
          <w:p w14:paraId="591D5F65" w14:textId="77777777" w:rsidR="00F26F82" w:rsidRPr="0048714D" w:rsidRDefault="00F26F82" w:rsidP="00F26F82">
            <w:pPr>
              <w:ind w:firstLineChars="0" w:firstLine="0"/>
              <w:rPr>
                <w:rFonts w:ascii="宋体" w:hAnsi="宋体"/>
                <w:szCs w:val="21"/>
              </w:rPr>
            </w:pPr>
          </w:p>
        </w:tc>
        <w:tc>
          <w:tcPr>
            <w:tcW w:w="986" w:type="dxa"/>
            <w:vAlign w:val="center"/>
          </w:tcPr>
          <w:p w14:paraId="56E1842D" w14:textId="77777777" w:rsidR="00F26F82" w:rsidRPr="0048714D" w:rsidRDefault="00F26F82" w:rsidP="00F26F82">
            <w:pPr>
              <w:ind w:firstLineChars="0" w:firstLine="0"/>
              <w:rPr>
                <w:rFonts w:ascii="宋体" w:hAnsi="宋体"/>
                <w:szCs w:val="21"/>
              </w:rPr>
            </w:pPr>
          </w:p>
        </w:tc>
        <w:tc>
          <w:tcPr>
            <w:tcW w:w="1450" w:type="dxa"/>
            <w:vAlign w:val="center"/>
          </w:tcPr>
          <w:p w14:paraId="24988E10" w14:textId="77777777" w:rsidR="00F26F82" w:rsidRPr="0048714D" w:rsidRDefault="00F26F82" w:rsidP="00F26F82">
            <w:pPr>
              <w:ind w:firstLineChars="0" w:firstLine="0"/>
              <w:rPr>
                <w:rFonts w:ascii="宋体" w:hAnsi="宋体"/>
                <w:szCs w:val="21"/>
              </w:rPr>
            </w:pPr>
          </w:p>
        </w:tc>
        <w:tc>
          <w:tcPr>
            <w:tcW w:w="1596" w:type="dxa"/>
            <w:vAlign w:val="center"/>
          </w:tcPr>
          <w:p w14:paraId="0B8EBBE1" w14:textId="77777777" w:rsidR="00F26F82" w:rsidRPr="0048714D" w:rsidRDefault="00F26F82" w:rsidP="00F26F82">
            <w:pPr>
              <w:ind w:firstLineChars="0" w:firstLine="0"/>
              <w:rPr>
                <w:rFonts w:ascii="宋体" w:hAnsi="宋体"/>
                <w:szCs w:val="21"/>
              </w:rPr>
            </w:pPr>
          </w:p>
        </w:tc>
      </w:tr>
      <w:tr w:rsidR="00F26F82" w:rsidRPr="0048714D" w14:paraId="1CA6B6EE" w14:textId="77777777" w:rsidTr="00355A8A">
        <w:trPr>
          <w:trHeight w:val="397"/>
          <w:jc w:val="center"/>
        </w:trPr>
        <w:tc>
          <w:tcPr>
            <w:tcW w:w="708" w:type="dxa"/>
            <w:vAlign w:val="center"/>
          </w:tcPr>
          <w:p w14:paraId="58B14D9B" w14:textId="77777777" w:rsidR="00F26F82" w:rsidRPr="0048714D" w:rsidRDefault="00F26F82" w:rsidP="00F26F82">
            <w:pPr>
              <w:ind w:firstLineChars="0" w:firstLine="0"/>
              <w:rPr>
                <w:rFonts w:ascii="宋体" w:hAnsi="宋体"/>
                <w:szCs w:val="21"/>
              </w:rPr>
            </w:pPr>
          </w:p>
        </w:tc>
        <w:tc>
          <w:tcPr>
            <w:tcW w:w="1836" w:type="dxa"/>
            <w:vAlign w:val="center"/>
          </w:tcPr>
          <w:p w14:paraId="24FB1A30" w14:textId="77777777" w:rsidR="00F26F82" w:rsidRPr="0048714D" w:rsidRDefault="00F26F82" w:rsidP="00F26F82">
            <w:pPr>
              <w:ind w:firstLineChars="0" w:firstLine="0"/>
              <w:rPr>
                <w:rFonts w:ascii="宋体" w:hAnsi="宋体"/>
                <w:szCs w:val="21"/>
              </w:rPr>
            </w:pPr>
          </w:p>
        </w:tc>
        <w:tc>
          <w:tcPr>
            <w:tcW w:w="986" w:type="dxa"/>
            <w:vAlign w:val="center"/>
          </w:tcPr>
          <w:p w14:paraId="502865F9" w14:textId="77777777" w:rsidR="00F26F82" w:rsidRPr="0048714D" w:rsidRDefault="00F26F82" w:rsidP="00F26F82">
            <w:pPr>
              <w:ind w:firstLineChars="0" w:firstLine="0"/>
              <w:rPr>
                <w:rFonts w:ascii="宋体" w:hAnsi="宋体"/>
                <w:szCs w:val="21"/>
              </w:rPr>
            </w:pPr>
          </w:p>
        </w:tc>
        <w:tc>
          <w:tcPr>
            <w:tcW w:w="1450" w:type="dxa"/>
            <w:vAlign w:val="center"/>
          </w:tcPr>
          <w:p w14:paraId="38DCE6B0" w14:textId="77777777" w:rsidR="00F26F82" w:rsidRPr="0048714D" w:rsidRDefault="00F26F82" w:rsidP="00F26F82">
            <w:pPr>
              <w:ind w:firstLineChars="0" w:firstLine="0"/>
              <w:rPr>
                <w:rFonts w:ascii="宋体" w:hAnsi="宋体"/>
                <w:szCs w:val="21"/>
              </w:rPr>
            </w:pPr>
          </w:p>
        </w:tc>
        <w:tc>
          <w:tcPr>
            <w:tcW w:w="1596" w:type="dxa"/>
            <w:vAlign w:val="center"/>
          </w:tcPr>
          <w:p w14:paraId="0D8AB0A1" w14:textId="77777777" w:rsidR="00F26F82" w:rsidRPr="0048714D" w:rsidRDefault="00F26F82" w:rsidP="00F26F82">
            <w:pPr>
              <w:ind w:firstLineChars="0" w:firstLine="0"/>
              <w:rPr>
                <w:rFonts w:ascii="宋体" w:hAnsi="宋体"/>
                <w:szCs w:val="21"/>
              </w:rPr>
            </w:pPr>
          </w:p>
        </w:tc>
      </w:tr>
      <w:tr w:rsidR="00F26F82" w:rsidRPr="0048714D" w14:paraId="728D407D" w14:textId="77777777" w:rsidTr="00355A8A">
        <w:trPr>
          <w:trHeight w:val="397"/>
          <w:jc w:val="center"/>
        </w:trPr>
        <w:tc>
          <w:tcPr>
            <w:tcW w:w="708" w:type="dxa"/>
            <w:vAlign w:val="center"/>
          </w:tcPr>
          <w:p w14:paraId="42C482E8" w14:textId="77777777" w:rsidR="00F26F82" w:rsidRPr="0048714D" w:rsidRDefault="00F26F82" w:rsidP="00F26F82">
            <w:pPr>
              <w:ind w:firstLineChars="0" w:firstLine="0"/>
              <w:rPr>
                <w:rFonts w:ascii="宋体" w:hAnsi="宋体"/>
                <w:szCs w:val="21"/>
              </w:rPr>
            </w:pPr>
          </w:p>
        </w:tc>
        <w:tc>
          <w:tcPr>
            <w:tcW w:w="1836" w:type="dxa"/>
            <w:vAlign w:val="center"/>
          </w:tcPr>
          <w:p w14:paraId="07DECBD6" w14:textId="77777777" w:rsidR="00F26F82" w:rsidRPr="0048714D" w:rsidRDefault="00F26F82" w:rsidP="00F26F82">
            <w:pPr>
              <w:ind w:firstLineChars="0" w:firstLine="0"/>
              <w:rPr>
                <w:rFonts w:ascii="宋体" w:hAnsi="宋体"/>
                <w:szCs w:val="21"/>
              </w:rPr>
            </w:pPr>
          </w:p>
        </w:tc>
        <w:tc>
          <w:tcPr>
            <w:tcW w:w="986" w:type="dxa"/>
            <w:vAlign w:val="center"/>
          </w:tcPr>
          <w:p w14:paraId="093E8426" w14:textId="77777777" w:rsidR="00F26F82" w:rsidRPr="0048714D" w:rsidRDefault="00F26F82" w:rsidP="00F26F82">
            <w:pPr>
              <w:ind w:firstLineChars="0" w:firstLine="0"/>
              <w:rPr>
                <w:rFonts w:ascii="宋体" w:hAnsi="宋体"/>
                <w:szCs w:val="21"/>
              </w:rPr>
            </w:pPr>
          </w:p>
        </w:tc>
        <w:tc>
          <w:tcPr>
            <w:tcW w:w="1450" w:type="dxa"/>
            <w:vAlign w:val="center"/>
          </w:tcPr>
          <w:p w14:paraId="3E604A25" w14:textId="77777777" w:rsidR="00F26F82" w:rsidRPr="0048714D" w:rsidRDefault="00F26F82" w:rsidP="00F26F82">
            <w:pPr>
              <w:ind w:firstLineChars="0" w:firstLine="0"/>
              <w:rPr>
                <w:rFonts w:ascii="宋体" w:hAnsi="宋体"/>
                <w:szCs w:val="21"/>
              </w:rPr>
            </w:pPr>
          </w:p>
        </w:tc>
        <w:tc>
          <w:tcPr>
            <w:tcW w:w="1596" w:type="dxa"/>
            <w:vAlign w:val="center"/>
          </w:tcPr>
          <w:p w14:paraId="0F094AF5" w14:textId="77777777" w:rsidR="00F26F82" w:rsidRPr="0048714D" w:rsidRDefault="00F26F82" w:rsidP="00F26F82">
            <w:pPr>
              <w:ind w:firstLineChars="0" w:firstLine="0"/>
              <w:rPr>
                <w:rFonts w:ascii="宋体" w:hAnsi="宋体"/>
                <w:szCs w:val="21"/>
              </w:rPr>
            </w:pPr>
          </w:p>
        </w:tc>
      </w:tr>
    </w:tbl>
    <w:p w14:paraId="2FEFF10D" w14:textId="77777777" w:rsidR="00853EEE" w:rsidRPr="0048714D" w:rsidRDefault="00853EEE" w:rsidP="007F210C">
      <w:pPr>
        <w:pStyle w:val="1"/>
        <w:spacing w:before="0"/>
        <w:sectPr w:rsidR="00853EEE" w:rsidRPr="0048714D" w:rsidSect="00257949">
          <w:pgSz w:w="21496" w:h="16838"/>
          <w:pgMar w:top="1440" w:right="11390" w:bottom="1440" w:left="1800" w:header="851" w:footer="992" w:gutter="0"/>
          <w:cols w:space="425"/>
          <w:docGrid w:type="lines" w:linePitch="312"/>
        </w:sectPr>
      </w:pPr>
    </w:p>
    <w:p w14:paraId="22FF3A18" w14:textId="77777777" w:rsidR="001F2CB6" w:rsidRPr="0048714D" w:rsidRDefault="00C26DBC">
      <w:pPr>
        <w:pStyle w:val="10"/>
        <w:tabs>
          <w:tab w:val="left" w:pos="960"/>
          <w:tab w:val="right" w:leader="dot" w:pos="8296"/>
        </w:tabs>
        <w:ind w:firstLine="402"/>
        <w:rPr>
          <w:rFonts w:ascii="Calibri" w:hAnsi="Calibri"/>
          <w:b w:val="0"/>
          <w:bCs w:val="0"/>
          <w:caps w:val="0"/>
          <w:noProof/>
          <w:sz w:val="21"/>
          <w:szCs w:val="22"/>
        </w:rPr>
      </w:pPr>
      <w:r w:rsidRPr="0048714D">
        <w:lastRenderedPageBreak/>
        <w:fldChar w:fldCharType="begin"/>
      </w:r>
      <w:r w:rsidRPr="0048714D">
        <w:instrText xml:space="preserve"> TOC \o "1-3" \h \z \u </w:instrText>
      </w:r>
      <w:r w:rsidRPr="0048714D">
        <w:fldChar w:fldCharType="separate"/>
      </w:r>
      <w:hyperlink w:anchor="_Toc498627211" w:history="1">
        <w:r w:rsidR="001F2CB6" w:rsidRPr="0048714D">
          <w:rPr>
            <w:rStyle w:val="ac"/>
            <w:noProof/>
          </w:rPr>
          <w:t>1</w:t>
        </w:r>
        <w:r w:rsidR="001F2CB6" w:rsidRPr="0048714D">
          <w:rPr>
            <w:rFonts w:ascii="Calibri" w:hAnsi="Calibri"/>
            <w:b w:val="0"/>
            <w:bCs w:val="0"/>
            <w:caps w:val="0"/>
            <w:noProof/>
            <w:sz w:val="21"/>
            <w:szCs w:val="22"/>
          </w:rPr>
          <w:tab/>
        </w:r>
        <w:r w:rsidR="001F2CB6" w:rsidRPr="0048714D">
          <w:rPr>
            <w:rStyle w:val="ac"/>
            <w:rFonts w:hint="eastAsia"/>
            <w:noProof/>
          </w:rPr>
          <w:t>总述</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_Toc498627211 \h </w:instrText>
        </w:r>
        <w:r w:rsidR="001F2CB6" w:rsidRPr="0048714D">
          <w:rPr>
            <w:noProof/>
            <w:webHidden/>
          </w:rPr>
        </w:r>
        <w:r w:rsidR="001F2CB6" w:rsidRPr="0048714D">
          <w:rPr>
            <w:noProof/>
            <w:webHidden/>
          </w:rPr>
          <w:fldChar w:fldCharType="separate"/>
        </w:r>
        <w:r w:rsidR="00227801" w:rsidRPr="0048714D">
          <w:rPr>
            <w:noProof/>
            <w:webHidden/>
          </w:rPr>
          <w:t>1</w:t>
        </w:r>
        <w:r w:rsidR="001F2CB6" w:rsidRPr="0048714D">
          <w:rPr>
            <w:noProof/>
            <w:webHidden/>
          </w:rPr>
          <w:fldChar w:fldCharType="end"/>
        </w:r>
      </w:hyperlink>
    </w:p>
    <w:p w14:paraId="3464714D" w14:textId="77777777"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12" w:history="1">
        <w:r w:rsidR="001F2CB6" w:rsidRPr="0048714D">
          <w:rPr>
            <w:rStyle w:val="ac"/>
            <w:noProof/>
          </w:rPr>
          <w:t>1.1</w:t>
        </w:r>
        <w:r w:rsidR="001F2CB6" w:rsidRPr="0048714D">
          <w:rPr>
            <w:rFonts w:ascii="Calibri" w:hAnsi="Calibri"/>
            <w:smallCaps w:val="0"/>
            <w:noProof/>
            <w:sz w:val="21"/>
            <w:szCs w:val="22"/>
          </w:rPr>
          <w:tab/>
        </w:r>
        <w:r w:rsidR="001F2CB6" w:rsidRPr="0048714D">
          <w:rPr>
            <w:rStyle w:val="ac"/>
            <w:rFonts w:hint="eastAsia"/>
            <w:noProof/>
          </w:rPr>
          <w:t>背景</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_Toc498627212 \h </w:instrText>
        </w:r>
        <w:r w:rsidR="001F2CB6" w:rsidRPr="0048714D">
          <w:rPr>
            <w:noProof/>
            <w:webHidden/>
          </w:rPr>
        </w:r>
        <w:r w:rsidR="001F2CB6" w:rsidRPr="0048714D">
          <w:rPr>
            <w:noProof/>
            <w:webHidden/>
          </w:rPr>
          <w:fldChar w:fldCharType="separate"/>
        </w:r>
        <w:r w:rsidR="00227801" w:rsidRPr="0048714D">
          <w:rPr>
            <w:noProof/>
            <w:webHidden/>
          </w:rPr>
          <w:t>1</w:t>
        </w:r>
        <w:r w:rsidR="001F2CB6" w:rsidRPr="0048714D">
          <w:rPr>
            <w:noProof/>
            <w:webHidden/>
          </w:rPr>
          <w:fldChar w:fldCharType="end"/>
        </w:r>
      </w:hyperlink>
    </w:p>
    <w:p w14:paraId="0C5B74DC" w14:textId="77777777"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13" w:history="1">
        <w:r w:rsidR="001F2CB6" w:rsidRPr="0048714D">
          <w:rPr>
            <w:rStyle w:val="ac"/>
            <w:noProof/>
          </w:rPr>
          <w:t>1.2</w:t>
        </w:r>
        <w:r w:rsidR="001F2CB6" w:rsidRPr="0048714D">
          <w:rPr>
            <w:rFonts w:ascii="Calibri" w:hAnsi="Calibri"/>
            <w:smallCaps w:val="0"/>
            <w:noProof/>
            <w:sz w:val="21"/>
            <w:szCs w:val="22"/>
          </w:rPr>
          <w:tab/>
        </w:r>
        <w:r w:rsidR="001F2CB6" w:rsidRPr="0048714D">
          <w:rPr>
            <w:rStyle w:val="ac"/>
            <w:rFonts w:hint="eastAsia"/>
            <w:noProof/>
          </w:rPr>
          <w:t>需求目标</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_Toc498627213 \h </w:instrText>
        </w:r>
        <w:r w:rsidR="001F2CB6" w:rsidRPr="0048714D">
          <w:rPr>
            <w:noProof/>
            <w:webHidden/>
          </w:rPr>
        </w:r>
        <w:r w:rsidR="001F2CB6" w:rsidRPr="0048714D">
          <w:rPr>
            <w:noProof/>
            <w:webHidden/>
          </w:rPr>
          <w:fldChar w:fldCharType="separate"/>
        </w:r>
        <w:r w:rsidR="00227801" w:rsidRPr="0048714D">
          <w:rPr>
            <w:noProof/>
            <w:webHidden/>
          </w:rPr>
          <w:t>1</w:t>
        </w:r>
        <w:r w:rsidR="001F2CB6" w:rsidRPr="0048714D">
          <w:rPr>
            <w:noProof/>
            <w:webHidden/>
          </w:rPr>
          <w:fldChar w:fldCharType="end"/>
        </w:r>
      </w:hyperlink>
    </w:p>
    <w:p w14:paraId="2B9EE641" w14:textId="77777777"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14" w:history="1">
        <w:r w:rsidR="001F2CB6" w:rsidRPr="0048714D">
          <w:rPr>
            <w:rStyle w:val="ac"/>
            <w:noProof/>
          </w:rPr>
          <w:t>1.3</w:t>
        </w:r>
        <w:r w:rsidR="001F2CB6" w:rsidRPr="0048714D">
          <w:rPr>
            <w:rFonts w:ascii="Calibri" w:hAnsi="Calibri"/>
            <w:smallCaps w:val="0"/>
            <w:noProof/>
            <w:sz w:val="21"/>
            <w:szCs w:val="22"/>
          </w:rPr>
          <w:tab/>
        </w:r>
        <w:r w:rsidR="001F2CB6" w:rsidRPr="0048714D">
          <w:rPr>
            <w:rStyle w:val="ac"/>
            <w:rFonts w:hint="eastAsia"/>
            <w:noProof/>
          </w:rPr>
          <w:t>主要功能</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_Toc498627214 \h </w:instrText>
        </w:r>
        <w:r w:rsidR="001F2CB6" w:rsidRPr="0048714D">
          <w:rPr>
            <w:noProof/>
            <w:webHidden/>
          </w:rPr>
        </w:r>
        <w:r w:rsidR="001F2CB6" w:rsidRPr="0048714D">
          <w:rPr>
            <w:noProof/>
            <w:webHidden/>
          </w:rPr>
          <w:fldChar w:fldCharType="separate"/>
        </w:r>
        <w:r w:rsidR="00227801" w:rsidRPr="0048714D">
          <w:rPr>
            <w:noProof/>
            <w:webHidden/>
          </w:rPr>
          <w:t>1</w:t>
        </w:r>
        <w:r w:rsidR="001F2CB6" w:rsidRPr="0048714D">
          <w:rPr>
            <w:noProof/>
            <w:webHidden/>
          </w:rPr>
          <w:fldChar w:fldCharType="end"/>
        </w:r>
      </w:hyperlink>
    </w:p>
    <w:p w14:paraId="09F40649" w14:textId="77777777"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15" w:history="1">
        <w:r w:rsidR="001F2CB6" w:rsidRPr="0048714D">
          <w:rPr>
            <w:rStyle w:val="ac"/>
            <w:noProof/>
          </w:rPr>
          <w:t>1.4</w:t>
        </w:r>
        <w:r w:rsidR="001F2CB6" w:rsidRPr="0048714D">
          <w:rPr>
            <w:rFonts w:ascii="Calibri" w:hAnsi="Calibri"/>
            <w:smallCaps w:val="0"/>
            <w:noProof/>
            <w:sz w:val="21"/>
            <w:szCs w:val="22"/>
          </w:rPr>
          <w:tab/>
        </w:r>
        <w:r w:rsidR="001F2CB6" w:rsidRPr="0048714D">
          <w:rPr>
            <w:rStyle w:val="ac"/>
            <w:rFonts w:hint="eastAsia"/>
            <w:noProof/>
          </w:rPr>
          <w:t>总体架构</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_Toc498627215 \h </w:instrText>
        </w:r>
        <w:r w:rsidR="001F2CB6" w:rsidRPr="0048714D">
          <w:rPr>
            <w:noProof/>
            <w:webHidden/>
          </w:rPr>
        </w:r>
        <w:r w:rsidR="001F2CB6" w:rsidRPr="0048714D">
          <w:rPr>
            <w:noProof/>
            <w:webHidden/>
          </w:rPr>
          <w:fldChar w:fldCharType="separate"/>
        </w:r>
        <w:r w:rsidR="00227801" w:rsidRPr="0048714D">
          <w:rPr>
            <w:noProof/>
            <w:webHidden/>
          </w:rPr>
          <w:t>1</w:t>
        </w:r>
        <w:r w:rsidR="001F2CB6" w:rsidRPr="0048714D">
          <w:rPr>
            <w:noProof/>
            <w:webHidden/>
          </w:rPr>
          <w:fldChar w:fldCharType="end"/>
        </w:r>
      </w:hyperlink>
    </w:p>
    <w:p w14:paraId="71A1DA9C" w14:textId="77777777"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16" w:history="1">
        <w:r w:rsidR="001F2CB6" w:rsidRPr="0048714D">
          <w:rPr>
            <w:rStyle w:val="ac"/>
            <w:noProof/>
          </w:rPr>
          <w:t>2</w:t>
        </w:r>
        <w:r w:rsidR="001F2CB6" w:rsidRPr="0048714D">
          <w:rPr>
            <w:rFonts w:ascii="Calibri" w:hAnsi="Calibri"/>
            <w:b w:val="0"/>
            <w:bCs w:val="0"/>
            <w:caps w:val="0"/>
            <w:noProof/>
            <w:sz w:val="21"/>
            <w:szCs w:val="22"/>
          </w:rPr>
          <w:tab/>
        </w:r>
        <w:r w:rsidR="001F2CB6" w:rsidRPr="0048714D">
          <w:rPr>
            <w:rStyle w:val="ac"/>
            <w:rFonts w:hint="eastAsia"/>
            <w:noProof/>
          </w:rPr>
          <w:t>数据采集</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_Toc498627216 \h </w:instrText>
        </w:r>
        <w:r w:rsidR="001F2CB6" w:rsidRPr="0048714D">
          <w:rPr>
            <w:noProof/>
            <w:webHidden/>
          </w:rPr>
        </w:r>
        <w:r w:rsidR="001F2CB6" w:rsidRPr="0048714D">
          <w:rPr>
            <w:noProof/>
            <w:webHidden/>
          </w:rPr>
          <w:fldChar w:fldCharType="separate"/>
        </w:r>
        <w:r w:rsidR="00227801" w:rsidRPr="0048714D">
          <w:rPr>
            <w:noProof/>
            <w:webHidden/>
          </w:rPr>
          <w:t>2</w:t>
        </w:r>
        <w:r w:rsidR="001F2CB6" w:rsidRPr="0048714D">
          <w:rPr>
            <w:noProof/>
            <w:webHidden/>
          </w:rPr>
          <w:fldChar w:fldCharType="end"/>
        </w:r>
      </w:hyperlink>
    </w:p>
    <w:p w14:paraId="694C866F" w14:textId="77777777"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17" w:history="1">
        <w:r w:rsidR="001F2CB6" w:rsidRPr="0048714D">
          <w:rPr>
            <w:rStyle w:val="ac"/>
            <w:noProof/>
          </w:rPr>
          <w:t>2.1</w:t>
        </w:r>
        <w:r w:rsidR="001F2CB6" w:rsidRPr="0048714D">
          <w:rPr>
            <w:rFonts w:ascii="Calibri" w:hAnsi="Calibri"/>
            <w:smallCaps w:val="0"/>
            <w:noProof/>
            <w:sz w:val="21"/>
            <w:szCs w:val="22"/>
          </w:rPr>
          <w:tab/>
        </w:r>
        <w:r w:rsidR="001F2CB6" w:rsidRPr="0048714D">
          <w:rPr>
            <w:rStyle w:val="ac"/>
            <w:rFonts w:hint="eastAsia"/>
            <w:noProof/>
          </w:rPr>
          <w:t>概述</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_Toc498627217 \h </w:instrText>
        </w:r>
        <w:r w:rsidR="001F2CB6" w:rsidRPr="0048714D">
          <w:rPr>
            <w:noProof/>
            <w:webHidden/>
          </w:rPr>
        </w:r>
        <w:r w:rsidR="001F2CB6" w:rsidRPr="0048714D">
          <w:rPr>
            <w:noProof/>
            <w:webHidden/>
          </w:rPr>
          <w:fldChar w:fldCharType="separate"/>
        </w:r>
        <w:r w:rsidR="00227801" w:rsidRPr="0048714D">
          <w:rPr>
            <w:noProof/>
            <w:webHidden/>
          </w:rPr>
          <w:t>2</w:t>
        </w:r>
        <w:r w:rsidR="001F2CB6" w:rsidRPr="0048714D">
          <w:rPr>
            <w:noProof/>
            <w:webHidden/>
          </w:rPr>
          <w:fldChar w:fldCharType="end"/>
        </w:r>
      </w:hyperlink>
    </w:p>
    <w:p w14:paraId="37CE4297" w14:textId="77777777"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18" w:history="1">
        <w:r w:rsidR="001F2CB6" w:rsidRPr="0048714D">
          <w:rPr>
            <w:rStyle w:val="ac"/>
            <w:noProof/>
          </w:rPr>
          <w:t>2.2</w:t>
        </w:r>
        <w:r w:rsidR="001F2CB6" w:rsidRPr="0048714D">
          <w:rPr>
            <w:rFonts w:ascii="Calibri" w:hAnsi="Calibri"/>
            <w:smallCaps w:val="0"/>
            <w:noProof/>
            <w:sz w:val="21"/>
            <w:szCs w:val="22"/>
          </w:rPr>
          <w:tab/>
        </w:r>
        <w:r w:rsidR="001F2CB6" w:rsidRPr="0048714D">
          <w:rPr>
            <w:rStyle w:val="ac"/>
            <w:rFonts w:hint="eastAsia"/>
            <w:noProof/>
          </w:rPr>
          <w:t>话单采集模块</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_Toc498627218 \h </w:instrText>
        </w:r>
        <w:r w:rsidR="001F2CB6" w:rsidRPr="0048714D">
          <w:rPr>
            <w:noProof/>
            <w:webHidden/>
          </w:rPr>
        </w:r>
        <w:r w:rsidR="001F2CB6" w:rsidRPr="0048714D">
          <w:rPr>
            <w:noProof/>
            <w:webHidden/>
          </w:rPr>
          <w:fldChar w:fldCharType="separate"/>
        </w:r>
        <w:r w:rsidR="00227801" w:rsidRPr="0048714D">
          <w:rPr>
            <w:noProof/>
            <w:webHidden/>
          </w:rPr>
          <w:t>2</w:t>
        </w:r>
        <w:r w:rsidR="001F2CB6" w:rsidRPr="0048714D">
          <w:rPr>
            <w:noProof/>
            <w:webHidden/>
          </w:rPr>
          <w:fldChar w:fldCharType="end"/>
        </w:r>
      </w:hyperlink>
    </w:p>
    <w:p w14:paraId="7EDD74C4" w14:textId="5325210B"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19" w:history="1">
        <w:r w:rsidR="001F2CB6" w:rsidRPr="0048714D">
          <w:rPr>
            <w:rStyle w:val="ac"/>
            <w:noProof/>
          </w:rPr>
          <w:t>2.2.1</w:t>
        </w:r>
        <w:r w:rsidR="001F2CB6" w:rsidRPr="0048714D">
          <w:rPr>
            <w:rFonts w:ascii="Calibri" w:hAnsi="Calibri"/>
            <w:iCs w:val="0"/>
            <w:noProof/>
            <w:sz w:val="21"/>
            <w:szCs w:val="22"/>
          </w:rPr>
          <w:tab/>
        </w:r>
        <w:r w:rsidR="001F2CB6" w:rsidRPr="0048714D">
          <w:rPr>
            <w:rStyle w:val="ac"/>
            <w:rFonts w:hint="eastAsia"/>
            <w:noProof/>
          </w:rPr>
          <w:t>话单采集功能</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_Toc498627219 \h </w:instrText>
        </w:r>
        <w:r w:rsidR="001F2CB6" w:rsidRPr="0048714D">
          <w:rPr>
            <w:noProof/>
            <w:webHidden/>
          </w:rPr>
        </w:r>
        <w:r w:rsidR="001F2CB6" w:rsidRPr="0048714D">
          <w:rPr>
            <w:noProof/>
            <w:webHidden/>
          </w:rPr>
          <w:fldChar w:fldCharType="separate"/>
        </w:r>
        <w:r w:rsidR="00227801" w:rsidRPr="0048714D">
          <w:rPr>
            <w:noProof/>
            <w:webHidden/>
          </w:rPr>
          <w:t>3</w:t>
        </w:r>
        <w:r w:rsidR="001F2CB6" w:rsidRPr="0048714D">
          <w:rPr>
            <w:noProof/>
            <w:webHidden/>
          </w:rPr>
          <w:fldChar w:fldCharType="end"/>
        </w:r>
      </w:hyperlink>
    </w:p>
    <w:p w14:paraId="10D58236" w14:textId="77777777"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20" w:history="1">
        <w:r w:rsidR="001F2CB6" w:rsidRPr="0048714D">
          <w:rPr>
            <w:rStyle w:val="ac"/>
            <w:noProof/>
          </w:rPr>
          <w:t>2.2.2</w:t>
        </w:r>
        <w:r w:rsidR="001F2CB6" w:rsidRPr="0048714D">
          <w:rPr>
            <w:rFonts w:ascii="Calibri" w:hAnsi="Calibri"/>
            <w:iCs w:val="0"/>
            <w:noProof/>
            <w:sz w:val="21"/>
            <w:szCs w:val="22"/>
          </w:rPr>
          <w:tab/>
        </w:r>
        <w:r w:rsidR="001F2CB6" w:rsidRPr="0048714D">
          <w:rPr>
            <w:rStyle w:val="ac"/>
            <w:rFonts w:hint="eastAsia"/>
            <w:noProof/>
          </w:rPr>
          <w:t>话单采集方法</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_Toc498627220 \h </w:instrText>
        </w:r>
        <w:r w:rsidR="001F2CB6" w:rsidRPr="0048714D">
          <w:rPr>
            <w:noProof/>
            <w:webHidden/>
          </w:rPr>
        </w:r>
        <w:r w:rsidR="001F2CB6" w:rsidRPr="0048714D">
          <w:rPr>
            <w:noProof/>
            <w:webHidden/>
          </w:rPr>
          <w:fldChar w:fldCharType="separate"/>
        </w:r>
        <w:r w:rsidR="00227801" w:rsidRPr="0048714D">
          <w:rPr>
            <w:noProof/>
            <w:webHidden/>
          </w:rPr>
          <w:t>4</w:t>
        </w:r>
        <w:r w:rsidR="001F2CB6" w:rsidRPr="0048714D">
          <w:rPr>
            <w:noProof/>
            <w:webHidden/>
          </w:rPr>
          <w:fldChar w:fldCharType="end"/>
        </w:r>
      </w:hyperlink>
    </w:p>
    <w:p w14:paraId="69F10098" w14:textId="075EB476"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21" w:history="1">
        <w:r w:rsidR="001F2CB6" w:rsidRPr="0048714D">
          <w:rPr>
            <w:rStyle w:val="ac"/>
            <w:noProof/>
          </w:rPr>
          <w:t>2.3</w:t>
        </w:r>
        <w:r w:rsidR="001F2CB6" w:rsidRPr="0048714D">
          <w:rPr>
            <w:rFonts w:ascii="Calibri" w:hAnsi="Calibri"/>
            <w:smallCaps w:val="0"/>
            <w:noProof/>
            <w:sz w:val="21"/>
            <w:szCs w:val="22"/>
          </w:rPr>
          <w:tab/>
        </w:r>
        <w:r w:rsidR="001F2CB6" w:rsidRPr="0048714D">
          <w:rPr>
            <w:rStyle w:val="ac"/>
            <w:rFonts w:hint="eastAsia"/>
            <w:noProof/>
          </w:rPr>
          <w:t>下发传输功能</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_Toc498627221 \h </w:instrText>
        </w:r>
        <w:r w:rsidR="001F2CB6" w:rsidRPr="0048714D">
          <w:rPr>
            <w:noProof/>
            <w:webHidden/>
          </w:rPr>
        </w:r>
        <w:r w:rsidR="001F2CB6" w:rsidRPr="0048714D">
          <w:rPr>
            <w:noProof/>
            <w:webHidden/>
          </w:rPr>
          <w:fldChar w:fldCharType="separate"/>
        </w:r>
        <w:r w:rsidR="00227801" w:rsidRPr="0048714D">
          <w:rPr>
            <w:noProof/>
            <w:webHidden/>
          </w:rPr>
          <w:t>6</w:t>
        </w:r>
        <w:r w:rsidR="001F2CB6" w:rsidRPr="0048714D">
          <w:rPr>
            <w:noProof/>
            <w:webHidden/>
          </w:rPr>
          <w:fldChar w:fldCharType="end"/>
        </w:r>
      </w:hyperlink>
    </w:p>
    <w:p w14:paraId="5DB0C326" w14:textId="35C407E1"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22" w:history="1">
        <w:r w:rsidR="001F2CB6" w:rsidRPr="0048714D">
          <w:rPr>
            <w:rStyle w:val="ac"/>
            <w:noProof/>
          </w:rPr>
          <w:t>2.3.1</w:t>
        </w:r>
        <w:r w:rsidR="001F2CB6" w:rsidRPr="0048714D">
          <w:rPr>
            <w:rFonts w:ascii="Calibri" w:hAnsi="Calibri"/>
            <w:iCs w:val="0"/>
            <w:noProof/>
            <w:sz w:val="21"/>
            <w:szCs w:val="22"/>
          </w:rPr>
          <w:tab/>
        </w:r>
        <w:r w:rsidR="001F2CB6" w:rsidRPr="0048714D">
          <w:rPr>
            <w:rStyle w:val="ac"/>
            <w:rFonts w:hint="eastAsia"/>
            <w:noProof/>
          </w:rPr>
          <w:t>基本处理功能</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_Toc498627222 \h </w:instrText>
        </w:r>
        <w:r w:rsidR="001F2CB6" w:rsidRPr="0048714D">
          <w:rPr>
            <w:noProof/>
            <w:webHidden/>
          </w:rPr>
        </w:r>
        <w:r w:rsidR="001F2CB6" w:rsidRPr="0048714D">
          <w:rPr>
            <w:noProof/>
            <w:webHidden/>
          </w:rPr>
          <w:fldChar w:fldCharType="separate"/>
        </w:r>
        <w:r w:rsidR="00227801" w:rsidRPr="0048714D">
          <w:rPr>
            <w:rFonts w:hint="eastAsia"/>
            <w:b/>
            <w:bCs/>
            <w:noProof/>
            <w:webHidden/>
          </w:rPr>
          <w:t>错误</w:t>
        </w:r>
        <w:r w:rsidR="00227801" w:rsidRPr="0048714D">
          <w:rPr>
            <w:rFonts w:hint="eastAsia"/>
            <w:b/>
            <w:bCs/>
            <w:noProof/>
            <w:webHidden/>
          </w:rPr>
          <w:t>!</w:t>
        </w:r>
        <w:r w:rsidR="00227801" w:rsidRPr="0048714D">
          <w:rPr>
            <w:rFonts w:hint="eastAsia"/>
            <w:b/>
            <w:bCs/>
            <w:noProof/>
            <w:webHidden/>
          </w:rPr>
          <w:t>未定义书签。</w:t>
        </w:r>
        <w:r w:rsidR="001F2CB6" w:rsidRPr="0048714D">
          <w:rPr>
            <w:noProof/>
            <w:webHidden/>
          </w:rPr>
          <w:fldChar w:fldCharType="end"/>
        </w:r>
      </w:hyperlink>
    </w:p>
    <w:p w14:paraId="613B7347" w14:textId="054593A1"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23" w:history="1">
        <w:r w:rsidR="001F2CB6" w:rsidRPr="0048714D">
          <w:rPr>
            <w:rStyle w:val="ac"/>
            <w:noProof/>
          </w:rPr>
          <w:t>2.3.2</w:t>
        </w:r>
        <w:r w:rsidR="001F2CB6" w:rsidRPr="0048714D">
          <w:rPr>
            <w:rFonts w:ascii="Calibri" w:hAnsi="Calibri"/>
            <w:iCs w:val="0"/>
            <w:noProof/>
            <w:sz w:val="21"/>
            <w:szCs w:val="22"/>
          </w:rPr>
          <w:tab/>
        </w:r>
        <w:r w:rsidR="001F2CB6" w:rsidRPr="0048714D">
          <w:rPr>
            <w:rStyle w:val="ac"/>
            <w:rFonts w:hint="eastAsia"/>
            <w:noProof/>
          </w:rPr>
          <w:t>异常处理功能</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_Toc498627223 \h </w:instrText>
        </w:r>
        <w:r w:rsidR="001F2CB6" w:rsidRPr="0048714D">
          <w:rPr>
            <w:noProof/>
            <w:webHidden/>
          </w:rPr>
        </w:r>
        <w:r w:rsidR="001F2CB6" w:rsidRPr="0048714D">
          <w:rPr>
            <w:noProof/>
            <w:webHidden/>
          </w:rPr>
          <w:fldChar w:fldCharType="separate"/>
        </w:r>
        <w:r w:rsidR="00227801" w:rsidRPr="0048714D">
          <w:rPr>
            <w:rFonts w:hint="eastAsia"/>
            <w:b/>
            <w:bCs/>
            <w:noProof/>
            <w:webHidden/>
          </w:rPr>
          <w:t>错误</w:t>
        </w:r>
        <w:r w:rsidR="00227801" w:rsidRPr="0048714D">
          <w:rPr>
            <w:rFonts w:hint="eastAsia"/>
            <w:b/>
            <w:bCs/>
            <w:noProof/>
            <w:webHidden/>
          </w:rPr>
          <w:t>!</w:t>
        </w:r>
        <w:r w:rsidR="00227801" w:rsidRPr="0048714D">
          <w:rPr>
            <w:rFonts w:hint="eastAsia"/>
            <w:b/>
            <w:bCs/>
            <w:noProof/>
            <w:webHidden/>
          </w:rPr>
          <w:t>未定义书签。</w:t>
        </w:r>
        <w:r w:rsidR="001F2CB6" w:rsidRPr="0048714D">
          <w:rPr>
            <w:noProof/>
            <w:webHidden/>
          </w:rPr>
          <w:fldChar w:fldCharType="end"/>
        </w:r>
      </w:hyperlink>
    </w:p>
    <w:p w14:paraId="40C248E7" w14:textId="7F6F8701"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24" w:history="1">
        <w:r w:rsidR="001F2CB6" w:rsidRPr="0048714D">
          <w:rPr>
            <w:rStyle w:val="ac"/>
            <w:noProof/>
          </w:rPr>
          <w:t>2.4</w:t>
        </w:r>
        <w:r w:rsidR="001F2CB6" w:rsidRPr="0048714D">
          <w:rPr>
            <w:rFonts w:ascii="Calibri" w:hAnsi="Calibri"/>
            <w:smallCaps w:val="0"/>
            <w:noProof/>
            <w:sz w:val="21"/>
            <w:szCs w:val="22"/>
          </w:rPr>
          <w:tab/>
        </w:r>
        <w:r w:rsidR="001F2CB6" w:rsidRPr="0048714D">
          <w:rPr>
            <w:rStyle w:val="ac"/>
            <w:rFonts w:hint="eastAsia"/>
            <w:noProof/>
          </w:rPr>
          <w:t>日志功能</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_Toc498627224 \h </w:instrText>
        </w:r>
        <w:r w:rsidR="001F2CB6" w:rsidRPr="0048714D">
          <w:rPr>
            <w:noProof/>
            <w:webHidden/>
          </w:rPr>
        </w:r>
        <w:r w:rsidR="001F2CB6" w:rsidRPr="0048714D">
          <w:rPr>
            <w:noProof/>
            <w:webHidden/>
          </w:rPr>
          <w:fldChar w:fldCharType="separate"/>
        </w:r>
        <w:r w:rsidR="00227801" w:rsidRPr="0048714D">
          <w:rPr>
            <w:noProof/>
            <w:webHidden/>
          </w:rPr>
          <w:t>6</w:t>
        </w:r>
        <w:r w:rsidR="001F2CB6" w:rsidRPr="0048714D">
          <w:rPr>
            <w:noProof/>
            <w:webHidden/>
          </w:rPr>
          <w:fldChar w:fldCharType="end"/>
        </w:r>
      </w:hyperlink>
    </w:p>
    <w:p w14:paraId="7873A526" w14:textId="749B1CE2"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25" w:history="1">
        <w:r w:rsidR="001F2CB6" w:rsidRPr="0048714D">
          <w:rPr>
            <w:rStyle w:val="ac"/>
            <w:noProof/>
          </w:rPr>
          <w:t>2.5</w:t>
        </w:r>
        <w:r w:rsidR="001F2CB6" w:rsidRPr="0048714D">
          <w:rPr>
            <w:rFonts w:ascii="Calibri" w:hAnsi="Calibri"/>
            <w:smallCaps w:val="0"/>
            <w:noProof/>
            <w:sz w:val="21"/>
            <w:szCs w:val="22"/>
          </w:rPr>
          <w:tab/>
        </w:r>
        <w:r w:rsidR="001F2CB6" w:rsidRPr="0048714D">
          <w:rPr>
            <w:rStyle w:val="ac"/>
            <w:rFonts w:hint="eastAsia"/>
            <w:noProof/>
          </w:rPr>
          <w:t>告警功能</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_Toc498627225 \h </w:instrText>
        </w:r>
        <w:r w:rsidR="001F2CB6" w:rsidRPr="0048714D">
          <w:rPr>
            <w:noProof/>
            <w:webHidden/>
          </w:rPr>
        </w:r>
        <w:r w:rsidR="001F2CB6" w:rsidRPr="0048714D">
          <w:rPr>
            <w:noProof/>
            <w:webHidden/>
          </w:rPr>
          <w:fldChar w:fldCharType="separate"/>
        </w:r>
        <w:r w:rsidR="00227801" w:rsidRPr="0048714D">
          <w:rPr>
            <w:noProof/>
            <w:webHidden/>
          </w:rPr>
          <w:t>6</w:t>
        </w:r>
        <w:r w:rsidR="001F2CB6" w:rsidRPr="0048714D">
          <w:rPr>
            <w:noProof/>
            <w:webHidden/>
          </w:rPr>
          <w:fldChar w:fldCharType="end"/>
        </w:r>
      </w:hyperlink>
    </w:p>
    <w:p w14:paraId="07939DD7" w14:textId="7DAFFD1D"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26" w:history="1">
        <w:r w:rsidR="001F2CB6" w:rsidRPr="0048714D">
          <w:rPr>
            <w:rStyle w:val="ac"/>
            <w:noProof/>
          </w:rPr>
          <w:t>3</w:t>
        </w:r>
        <w:r w:rsidR="001F2CB6" w:rsidRPr="0048714D">
          <w:rPr>
            <w:rFonts w:ascii="Calibri" w:hAnsi="Calibri"/>
            <w:b w:val="0"/>
            <w:bCs w:val="0"/>
            <w:caps w:val="0"/>
            <w:noProof/>
            <w:sz w:val="21"/>
            <w:szCs w:val="22"/>
          </w:rPr>
          <w:tab/>
        </w:r>
        <w:r w:rsidR="001F2CB6" w:rsidRPr="0048714D">
          <w:rPr>
            <w:rStyle w:val="ac"/>
            <w:rFonts w:hint="eastAsia"/>
            <w:noProof/>
          </w:rPr>
          <w:t>数据处理</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_Toc498627226 \h </w:instrText>
        </w:r>
        <w:r w:rsidR="001F2CB6" w:rsidRPr="0048714D">
          <w:rPr>
            <w:noProof/>
            <w:webHidden/>
          </w:rPr>
        </w:r>
        <w:r w:rsidR="001F2CB6" w:rsidRPr="0048714D">
          <w:rPr>
            <w:noProof/>
            <w:webHidden/>
          </w:rPr>
          <w:fldChar w:fldCharType="separate"/>
        </w:r>
        <w:r w:rsidR="00227801" w:rsidRPr="0048714D">
          <w:rPr>
            <w:noProof/>
            <w:webHidden/>
          </w:rPr>
          <w:t>6</w:t>
        </w:r>
        <w:r w:rsidR="001F2CB6" w:rsidRPr="0048714D">
          <w:rPr>
            <w:noProof/>
            <w:webHidden/>
          </w:rPr>
          <w:fldChar w:fldCharType="end"/>
        </w:r>
      </w:hyperlink>
    </w:p>
    <w:p w14:paraId="451AFE79" w14:textId="638E3AD8"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27" w:history="1">
        <w:r w:rsidR="001F2CB6" w:rsidRPr="0048714D">
          <w:rPr>
            <w:rStyle w:val="ac"/>
            <w:noProof/>
          </w:rPr>
          <w:t>3.1</w:t>
        </w:r>
        <w:r w:rsidR="001F2CB6" w:rsidRPr="0048714D">
          <w:rPr>
            <w:rFonts w:ascii="Calibri" w:hAnsi="Calibri"/>
            <w:smallCaps w:val="0"/>
            <w:noProof/>
            <w:sz w:val="21"/>
            <w:szCs w:val="22"/>
          </w:rPr>
          <w:tab/>
        </w:r>
        <w:r w:rsidR="001F2CB6" w:rsidRPr="0048714D">
          <w:rPr>
            <w:rStyle w:val="ac"/>
            <w:rFonts w:hint="eastAsia"/>
            <w:noProof/>
          </w:rPr>
          <w:t>概述</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_Toc498627227 \h </w:instrText>
        </w:r>
        <w:r w:rsidR="001F2CB6" w:rsidRPr="0048714D">
          <w:rPr>
            <w:noProof/>
            <w:webHidden/>
          </w:rPr>
        </w:r>
        <w:r w:rsidR="001F2CB6" w:rsidRPr="0048714D">
          <w:rPr>
            <w:noProof/>
            <w:webHidden/>
          </w:rPr>
          <w:fldChar w:fldCharType="separate"/>
        </w:r>
        <w:r w:rsidR="00227801" w:rsidRPr="0048714D">
          <w:rPr>
            <w:noProof/>
            <w:webHidden/>
          </w:rPr>
          <w:t>6</w:t>
        </w:r>
        <w:r w:rsidR="001F2CB6" w:rsidRPr="0048714D">
          <w:rPr>
            <w:noProof/>
            <w:webHidden/>
          </w:rPr>
          <w:fldChar w:fldCharType="end"/>
        </w:r>
      </w:hyperlink>
    </w:p>
    <w:p w14:paraId="37A138BB" w14:textId="62744D4E"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28" w:history="1">
        <w:r w:rsidR="001F2CB6" w:rsidRPr="0048714D">
          <w:rPr>
            <w:rStyle w:val="ac"/>
            <w:noProof/>
          </w:rPr>
          <w:t>3.2</w:t>
        </w:r>
        <w:r w:rsidR="001F2CB6" w:rsidRPr="0048714D">
          <w:rPr>
            <w:rFonts w:ascii="Calibri" w:hAnsi="Calibri"/>
            <w:smallCaps w:val="0"/>
            <w:noProof/>
            <w:sz w:val="21"/>
            <w:szCs w:val="22"/>
          </w:rPr>
          <w:tab/>
        </w:r>
        <w:r w:rsidR="001F2CB6" w:rsidRPr="0048714D">
          <w:rPr>
            <w:rStyle w:val="ac"/>
            <w:rFonts w:hint="eastAsia"/>
            <w:noProof/>
          </w:rPr>
          <w:t>文件解码</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_Toc498627228 \h </w:instrText>
        </w:r>
        <w:r w:rsidR="001F2CB6" w:rsidRPr="0048714D">
          <w:rPr>
            <w:noProof/>
            <w:webHidden/>
          </w:rPr>
        </w:r>
        <w:r w:rsidR="001F2CB6" w:rsidRPr="0048714D">
          <w:rPr>
            <w:noProof/>
            <w:webHidden/>
          </w:rPr>
          <w:fldChar w:fldCharType="separate"/>
        </w:r>
        <w:r w:rsidR="00227801" w:rsidRPr="0048714D">
          <w:rPr>
            <w:noProof/>
            <w:webHidden/>
          </w:rPr>
          <w:t>7</w:t>
        </w:r>
        <w:r w:rsidR="001F2CB6" w:rsidRPr="0048714D">
          <w:rPr>
            <w:noProof/>
            <w:webHidden/>
          </w:rPr>
          <w:fldChar w:fldCharType="end"/>
        </w:r>
      </w:hyperlink>
    </w:p>
    <w:p w14:paraId="3F0A306E" w14:textId="22C68533"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29" w:history="1">
        <w:r w:rsidR="001F2CB6" w:rsidRPr="0048714D">
          <w:rPr>
            <w:rStyle w:val="ac"/>
            <w:noProof/>
          </w:rPr>
          <w:t>3.2.1</w:t>
        </w:r>
        <w:r w:rsidR="001F2CB6" w:rsidRPr="0048714D">
          <w:rPr>
            <w:rFonts w:ascii="Calibri" w:hAnsi="Calibri"/>
            <w:iCs w:val="0"/>
            <w:noProof/>
            <w:sz w:val="21"/>
            <w:szCs w:val="22"/>
          </w:rPr>
          <w:tab/>
        </w:r>
        <w:r w:rsidR="001F2CB6" w:rsidRPr="0048714D">
          <w:rPr>
            <w:rStyle w:val="ac"/>
            <w:rFonts w:hint="eastAsia"/>
            <w:noProof/>
          </w:rPr>
          <w:t>文件分拣</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_Toc498627229 \h </w:instrText>
        </w:r>
        <w:r w:rsidR="001F2CB6" w:rsidRPr="0048714D">
          <w:rPr>
            <w:noProof/>
            <w:webHidden/>
          </w:rPr>
        </w:r>
        <w:r w:rsidR="001F2CB6" w:rsidRPr="0048714D">
          <w:rPr>
            <w:noProof/>
            <w:webHidden/>
          </w:rPr>
          <w:fldChar w:fldCharType="separate"/>
        </w:r>
        <w:r w:rsidR="00227801" w:rsidRPr="0048714D">
          <w:rPr>
            <w:noProof/>
            <w:webHidden/>
          </w:rPr>
          <w:t>7</w:t>
        </w:r>
        <w:r w:rsidR="001F2CB6" w:rsidRPr="0048714D">
          <w:rPr>
            <w:noProof/>
            <w:webHidden/>
          </w:rPr>
          <w:fldChar w:fldCharType="end"/>
        </w:r>
      </w:hyperlink>
    </w:p>
    <w:p w14:paraId="04F0C548" w14:textId="34F0C387"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30" w:history="1">
        <w:r w:rsidR="001F2CB6" w:rsidRPr="0048714D">
          <w:rPr>
            <w:rStyle w:val="ac"/>
            <w:noProof/>
          </w:rPr>
          <w:t>3.2.2</w:t>
        </w:r>
        <w:r w:rsidR="001F2CB6" w:rsidRPr="0048714D">
          <w:rPr>
            <w:rFonts w:ascii="Calibri" w:hAnsi="Calibri"/>
            <w:iCs w:val="0"/>
            <w:noProof/>
            <w:sz w:val="21"/>
            <w:szCs w:val="22"/>
          </w:rPr>
          <w:tab/>
        </w:r>
        <w:r w:rsidR="001F2CB6" w:rsidRPr="0048714D">
          <w:rPr>
            <w:rStyle w:val="ac"/>
            <w:rFonts w:hint="eastAsia"/>
            <w:noProof/>
          </w:rPr>
          <w:t>动态负载平衡</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_Toc498627230 \h </w:instrText>
        </w:r>
        <w:r w:rsidR="001F2CB6" w:rsidRPr="0048714D">
          <w:rPr>
            <w:noProof/>
            <w:webHidden/>
          </w:rPr>
        </w:r>
        <w:r w:rsidR="001F2CB6" w:rsidRPr="0048714D">
          <w:rPr>
            <w:noProof/>
            <w:webHidden/>
          </w:rPr>
          <w:fldChar w:fldCharType="separate"/>
        </w:r>
        <w:r w:rsidR="00227801" w:rsidRPr="0048714D">
          <w:rPr>
            <w:noProof/>
            <w:webHidden/>
          </w:rPr>
          <w:t>7</w:t>
        </w:r>
        <w:r w:rsidR="001F2CB6" w:rsidRPr="0048714D">
          <w:rPr>
            <w:noProof/>
            <w:webHidden/>
          </w:rPr>
          <w:fldChar w:fldCharType="end"/>
        </w:r>
      </w:hyperlink>
    </w:p>
    <w:p w14:paraId="23CCFC0D" w14:textId="1389EF42"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31" w:history="1">
        <w:r w:rsidR="001F2CB6" w:rsidRPr="0048714D">
          <w:rPr>
            <w:rStyle w:val="ac"/>
            <w:noProof/>
          </w:rPr>
          <w:t>3.2.3</w:t>
        </w:r>
        <w:r w:rsidR="001F2CB6" w:rsidRPr="0048714D">
          <w:rPr>
            <w:rFonts w:ascii="Calibri" w:hAnsi="Calibri"/>
            <w:iCs w:val="0"/>
            <w:noProof/>
            <w:sz w:val="21"/>
            <w:szCs w:val="22"/>
          </w:rPr>
          <w:tab/>
        </w:r>
        <w:r w:rsidR="001F2CB6" w:rsidRPr="0048714D">
          <w:rPr>
            <w:rStyle w:val="ac"/>
            <w:rFonts w:hint="eastAsia"/>
            <w:noProof/>
          </w:rPr>
          <w:t>话单解码</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_Toc498627231 \h </w:instrText>
        </w:r>
        <w:r w:rsidR="001F2CB6" w:rsidRPr="0048714D">
          <w:rPr>
            <w:noProof/>
            <w:webHidden/>
          </w:rPr>
        </w:r>
        <w:r w:rsidR="001F2CB6" w:rsidRPr="0048714D">
          <w:rPr>
            <w:noProof/>
            <w:webHidden/>
          </w:rPr>
          <w:fldChar w:fldCharType="separate"/>
        </w:r>
        <w:r w:rsidR="00227801" w:rsidRPr="0048714D">
          <w:rPr>
            <w:noProof/>
            <w:webHidden/>
          </w:rPr>
          <w:t>7</w:t>
        </w:r>
        <w:r w:rsidR="001F2CB6" w:rsidRPr="0048714D">
          <w:rPr>
            <w:noProof/>
            <w:webHidden/>
          </w:rPr>
          <w:fldChar w:fldCharType="end"/>
        </w:r>
      </w:hyperlink>
    </w:p>
    <w:p w14:paraId="09EE4E9A" w14:textId="2DAC68F5"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32" w:history="1">
        <w:r w:rsidR="001F2CB6" w:rsidRPr="0048714D">
          <w:rPr>
            <w:rStyle w:val="ac"/>
            <w:noProof/>
          </w:rPr>
          <w:t>3.3</w:t>
        </w:r>
        <w:r w:rsidR="001F2CB6" w:rsidRPr="0048714D">
          <w:rPr>
            <w:rFonts w:ascii="Calibri" w:hAnsi="Calibri"/>
            <w:smallCaps w:val="0"/>
            <w:noProof/>
            <w:sz w:val="21"/>
            <w:szCs w:val="22"/>
          </w:rPr>
          <w:tab/>
        </w:r>
        <w:r w:rsidR="001F2CB6" w:rsidRPr="0048714D">
          <w:rPr>
            <w:rStyle w:val="ac"/>
            <w:rFonts w:hint="eastAsia"/>
            <w:noProof/>
          </w:rPr>
          <w:t>主系统处理</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_Toc498627232 \h </w:instrText>
        </w:r>
        <w:r w:rsidR="001F2CB6" w:rsidRPr="0048714D">
          <w:rPr>
            <w:noProof/>
            <w:webHidden/>
          </w:rPr>
        </w:r>
        <w:r w:rsidR="001F2CB6" w:rsidRPr="0048714D">
          <w:rPr>
            <w:noProof/>
            <w:webHidden/>
          </w:rPr>
          <w:fldChar w:fldCharType="separate"/>
        </w:r>
        <w:r w:rsidR="00227801" w:rsidRPr="0048714D">
          <w:rPr>
            <w:noProof/>
            <w:webHidden/>
          </w:rPr>
          <w:t>53</w:t>
        </w:r>
        <w:r w:rsidR="001F2CB6" w:rsidRPr="0048714D">
          <w:rPr>
            <w:noProof/>
            <w:webHidden/>
          </w:rPr>
          <w:fldChar w:fldCharType="end"/>
        </w:r>
      </w:hyperlink>
    </w:p>
    <w:p w14:paraId="164A0F30" w14:textId="4A433866"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33" w:history="1">
        <w:r w:rsidR="001F2CB6" w:rsidRPr="0048714D">
          <w:rPr>
            <w:rStyle w:val="ac"/>
            <w:noProof/>
          </w:rPr>
          <w:t>3.3.1</w:t>
        </w:r>
        <w:r w:rsidR="001F2CB6" w:rsidRPr="0048714D">
          <w:rPr>
            <w:rFonts w:ascii="Calibri" w:hAnsi="Calibri"/>
            <w:iCs w:val="0"/>
            <w:noProof/>
            <w:sz w:val="21"/>
            <w:szCs w:val="22"/>
          </w:rPr>
          <w:tab/>
        </w:r>
        <w:r w:rsidR="001F2CB6" w:rsidRPr="0048714D">
          <w:rPr>
            <w:rStyle w:val="ac"/>
            <w:rFonts w:hint="eastAsia"/>
            <w:noProof/>
          </w:rPr>
          <w:t>预处理</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_Toc498627233 \h </w:instrText>
        </w:r>
        <w:r w:rsidR="001F2CB6" w:rsidRPr="0048714D">
          <w:rPr>
            <w:noProof/>
            <w:webHidden/>
          </w:rPr>
        </w:r>
        <w:r w:rsidR="001F2CB6" w:rsidRPr="0048714D">
          <w:rPr>
            <w:noProof/>
            <w:webHidden/>
          </w:rPr>
          <w:fldChar w:fldCharType="separate"/>
        </w:r>
        <w:r w:rsidR="00227801" w:rsidRPr="0048714D">
          <w:rPr>
            <w:noProof/>
            <w:webHidden/>
          </w:rPr>
          <w:t>58</w:t>
        </w:r>
        <w:r w:rsidR="001F2CB6" w:rsidRPr="0048714D">
          <w:rPr>
            <w:noProof/>
            <w:webHidden/>
          </w:rPr>
          <w:fldChar w:fldCharType="end"/>
        </w:r>
      </w:hyperlink>
    </w:p>
    <w:p w14:paraId="3235627B" w14:textId="0FD78024"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34" w:history="1">
        <w:r w:rsidR="001F2CB6" w:rsidRPr="0048714D">
          <w:rPr>
            <w:rStyle w:val="ac"/>
            <w:noProof/>
          </w:rPr>
          <w:t>3.3.2</w:t>
        </w:r>
        <w:r w:rsidR="001F2CB6" w:rsidRPr="0048714D">
          <w:rPr>
            <w:rFonts w:ascii="Calibri" w:hAnsi="Calibri"/>
            <w:iCs w:val="0"/>
            <w:noProof/>
            <w:sz w:val="21"/>
            <w:szCs w:val="22"/>
          </w:rPr>
          <w:tab/>
        </w:r>
        <w:r w:rsidR="001F2CB6" w:rsidRPr="0048714D">
          <w:rPr>
            <w:rStyle w:val="ac"/>
            <w:rFonts w:hint="eastAsia"/>
            <w:noProof/>
          </w:rPr>
          <w:t>合并下发</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_Toc498627234 \h </w:instrText>
        </w:r>
        <w:r w:rsidR="001F2CB6" w:rsidRPr="0048714D">
          <w:rPr>
            <w:noProof/>
            <w:webHidden/>
          </w:rPr>
        </w:r>
        <w:r w:rsidR="001F2CB6" w:rsidRPr="0048714D">
          <w:rPr>
            <w:noProof/>
            <w:webHidden/>
          </w:rPr>
          <w:fldChar w:fldCharType="separate"/>
        </w:r>
        <w:r w:rsidR="00227801" w:rsidRPr="0048714D">
          <w:rPr>
            <w:noProof/>
            <w:webHidden/>
          </w:rPr>
          <w:t>59</w:t>
        </w:r>
        <w:r w:rsidR="001F2CB6" w:rsidRPr="0048714D">
          <w:rPr>
            <w:noProof/>
            <w:webHidden/>
          </w:rPr>
          <w:fldChar w:fldCharType="end"/>
        </w:r>
      </w:hyperlink>
    </w:p>
    <w:p w14:paraId="450FCB72" w14:textId="1DD9F3CC"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35" w:history="1">
        <w:r w:rsidR="001F2CB6" w:rsidRPr="0048714D">
          <w:rPr>
            <w:rStyle w:val="ac"/>
            <w:noProof/>
          </w:rPr>
          <w:t>3.4</w:t>
        </w:r>
        <w:r w:rsidR="001F2CB6" w:rsidRPr="0048714D">
          <w:rPr>
            <w:rFonts w:ascii="Calibri" w:hAnsi="Calibri"/>
            <w:smallCaps w:val="0"/>
            <w:noProof/>
            <w:sz w:val="21"/>
            <w:szCs w:val="22"/>
          </w:rPr>
          <w:tab/>
        </w:r>
        <w:r w:rsidR="001F2CB6" w:rsidRPr="0048714D">
          <w:rPr>
            <w:rStyle w:val="ac"/>
            <w:rFonts w:hint="eastAsia"/>
            <w:noProof/>
          </w:rPr>
          <w:t>下发处理目录</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_Toc498627235 \h </w:instrText>
        </w:r>
        <w:r w:rsidR="001F2CB6" w:rsidRPr="0048714D">
          <w:rPr>
            <w:noProof/>
            <w:webHidden/>
          </w:rPr>
        </w:r>
        <w:r w:rsidR="001F2CB6" w:rsidRPr="0048714D">
          <w:rPr>
            <w:noProof/>
            <w:webHidden/>
          </w:rPr>
          <w:fldChar w:fldCharType="separate"/>
        </w:r>
        <w:r w:rsidR="00227801" w:rsidRPr="0048714D">
          <w:rPr>
            <w:rFonts w:hint="eastAsia"/>
            <w:b/>
            <w:bCs/>
            <w:noProof/>
            <w:webHidden/>
          </w:rPr>
          <w:t>错误</w:t>
        </w:r>
        <w:r w:rsidR="00227801" w:rsidRPr="0048714D">
          <w:rPr>
            <w:rFonts w:hint="eastAsia"/>
            <w:b/>
            <w:bCs/>
            <w:noProof/>
            <w:webHidden/>
          </w:rPr>
          <w:t>!</w:t>
        </w:r>
        <w:r w:rsidR="00227801" w:rsidRPr="0048714D">
          <w:rPr>
            <w:rFonts w:hint="eastAsia"/>
            <w:b/>
            <w:bCs/>
            <w:noProof/>
            <w:webHidden/>
          </w:rPr>
          <w:t>未定义书签。</w:t>
        </w:r>
        <w:r w:rsidR="001F2CB6" w:rsidRPr="0048714D">
          <w:rPr>
            <w:noProof/>
            <w:webHidden/>
          </w:rPr>
          <w:fldChar w:fldCharType="end"/>
        </w:r>
      </w:hyperlink>
    </w:p>
    <w:p w14:paraId="09FCA830" w14:textId="2CDB1006"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36" w:history="1">
        <w:r w:rsidR="001F2CB6" w:rsidRPr="0048714D">
          <w:rPr>
            <w:rStyle w:val="ac"/>
            <w:noProof/>
          </w:rPr>
          <w:t>4</w:t>
        </w:r>
        <w:r w:rsidR="001F2CB6" w:rsidRPr="0048714D">
          <w:rPr>
            <w:rFonts w:ascii="Calibri" w:hAnsi="Calibri"/>
            <w:b w:val="0"/>
            <w:bCs w:val="0"/>
            <w:caps w:val="0"/>
            <w:noProof/>
            <w:sz w:val="21"/>
            <w:szCs w:val="22"/>
          </w:rPr>
          <w:tab/>
        </w:r>
        <w:r w:rsidR="001F2CB6" w:rsidRPr="0048714D">
          <w:rPr>
            <w:rStyle w:val="ac"/>
            <w:rFonts w:hint="eastAsia"/>
            <w:noProof/>
          </w:rPr>
          <w:t>结算处理</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_Toc498627236 \h </w:instrText>
        </w:r>
        <w:r w:rsidR="001F2CB6" w:rsidRPr="0048714D">
          <w:rPr>
            <w:noProof/>
            <w:webHidden/>
          </w:rPr>
        </w:r>
        <w:r w:rsidR="001F2CB6" w:rsidRPr="0048714D">
          <w:rPr>
            <w:noProof/>
            <w:webHidden/>
          </w:rPr>
          <w:fldChar w:fldCharType="separate"/>
        </w:r>
        <w:r w:rsidR="00227801" w:rsidRPr="0048714D">
          <w:rPr>
            <w:noProof/>
            <w:webHidden/>
          </w:rPr>
          <w:t>92</w:t>
        </w:r>
        <w:r w:rsidR="001F2CB6" w:rsidRPr="0048714D">
          <w:rPr>
            <w:noProof/>
            <w:webHidden/>
          </w:rPr>
          <w:fldChar w:fldCharType="end"/>
        </w:r>
      </w:hyperlink>
    </w:p>
    <w:p w14:paraId="3CCCEFC3" w14:textId="6B027844"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37" w:history="1">
        <w:r w:rsidR="001F2CB6" w:rsidRPr="0048714D">
          <w:rPr>
            <w:rStyle w:val="ac"/>
            <w:noProof/>
          </w:rPr>
          <w:t>4.1</w:t>
        </w:r>
        <w:r w:rsidR="001F2CB6" w:rsidRPr="0048714D">
          <w:rPr>
            <w:rFonts w:ascii="Calibri" w:hAnsi="Calibri"/>
            <w:smallCaps w:val="0"/>
            <w:noProof/>
            <w:sz w:val="21"/>
            <w:szCs w:val="22"/>
          </w:rPr>
          <w:tab/>
        </w:r>
        <w:r w:rsidR="001F2CB6" w:rsidRPr="0048714D">
          <w:rPr>
            <w:rStyle w:val="ac"/>
            <w:rFonts w:hint="eastAsia"/>
            <w:noProof/>
          </w:rPr>
          <w:t>概述</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_Toc498627237 \h </w:instrText>
        </w:r>
        <w:r w:rsidR="001F2CB6" w:rsidRPr="0048714D">
          <w:rPr>
            <w:noProof/>
            <w:webHidden/>
          </w:rPr>
        </w:r>
        <w:r w:rsidR="001F2CB6" w:rsidRPr="0048714D">
          <w:rPr>
            <w:noProof/>
            <w:webHidden/>
          </w:rPr>
          <w:fldChar w:fldCharType="separate"/>
        </w:r>
        <w:r w:rsidR="00227801" w:rsidRPr="0048714D">
          <w:rPr>
            <w:noProof/>
            <w:webHidden/>
          </w:rPr>
          <w:t>92</w:t>
        </w:r>
        <w:r w:rsidR="001F2CB6" w:rsidRPr="0048714D">
          <w:rPr>
            <w:noProof/>
            <w:webHidden/>
          </w:rPr>
          <w:fldChar w:fldCharType="end"/>
        </w:r>
      </w:hyperlink>
    </w:p>
    <w:p w14:paraId="1D16D9C5" w14:textId="58CCAA7C"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38" w:history="1">
        <w:r w:rsidR="001F2CB6" w:rsidRPr="0048714D">
          <w:rPr>
            <w:rStyle w:val="ac"/>
            <w:noProof/>
          </w:rPr>
          <w:t>4.2</w:t>
        </w:r>
        <w:r w:rsidR="001F2CB6" w:rsidRPr="0048714D">
          <w:rPr>
            <w:rFonts w:ascii="Calibri" w:hAnsi="Calibri"/>
            <w:smallCaps w:val="0"/>
            <w:noProof/>
            <w:sz w:val="21"/>
            <w:szCs w:val="22"/>
          </w:rPr>
          <w:tab/>
        </w:r>
        <w:r w:rsidR="001F2CB6" w:rsidRPr="0048714D">
          <w:rPr>
            <w:rStyle w:val="ac"/>
            <w:rFonts w:hint="eastAsia"/>
            <w:noProof/>
          </w:rPr>
          <w:t>省际网间长途结算</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_Toc498627238 \h </w:instrText>
        </w:r>
        <w:r w:rsidR="001F2CB6" w:rsidRPr="0048714D">
          <w:rPr>
            <w:noProof/>
            <w:webHidden/>
          </w:rPr>
        </w:r>
        <w:r w:rsidR="001F2CB6" w:rsidRPr="0048714D">
          <w:rPr>
            <w:noProof/>
            <w:webHidden/>
          </w:rPr>
          <w:fldChar w:fldCharType="separate"/>
        </w:r>
        <w:r w:rsidR="00227801" w:rsidRPr="0048714D">
          <w:rPr>
            <w:noProof/>
            <w:webHidden/>
          </w:rPr>
          <w:t>92</w:t>
        </w:r>
        <w:r w:rsidR="001F2CB6" w:rsidRPr="0048714D">
          <w:rPr>
            <w:noProof/>
            <w:webHidden/>
          </w:rPr>
          <w:fldChar w:fldCharType="end"/>
        </w:r>
      </w:hyperlink>
    </w:p>
    <w:p w14:paraId="10AD0A73" w14:textId="3EB53289"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39" w:history="1">
        <w:r w:rsidR="001F2CB6" w:rsidRPr="0048714D">
          <w:rPr>
            <w:rStyle w:val="ac"/>
            <w:noProof/>
          </w:rPr>
          <w:t>4.2.1</w:t>
        </w:r>
        <w:r w:rsidR="001F2CB6" w:rsidRPr="0048714D">
          <w:rPr>
            <w:rFonts w:ascii="Calibri" w:hAnsi="Calibri"/>
            <w:iCs w:val="0"/>
            <w:noProof/>
            <w:sz w:val="21"/>
            <w:szCs w:val="22"/>
          </w:rPr>
          <w:tab/>
        </w:r>
        <w:r w:rsidR="001F2CB6" w:rsidRPr="0048714D">
          <w:rPr>
            <w:rStyle w:val="ac"/>
            <w:rFonts w:hint="eastAsia"/>
            <w:noProof/>
          </w:rPr>
          <w:t>结算对象</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_Toc498627239 \h </w:instrText>
        </w:r>
        <w:r w:rsidR="001F2CB6" w:rsidRPr="0048714D">
          <w:rPr>
            <w:noProof/>
            <w:webHidden/>
          </w:rPr>
        </w:r>
        <w:r w:rsidR="001F2CB6" w:rsidRPr="0048714D">
          <w:rPr>
            <w:noProof/>
            <w:webHidden/>
          </w:rPr>
          <w:fldChar w:fldCharType="separate"/>
        </w:r>
        <w:r w:rsidR="00227801" w:rsidRPr="0048714D">
          <w:rPr>
            <w:noProof/>
            <w:webHidden/>
          </w:rPr>
          <w:t>92</w:t>
        </w:r>
        <w:r w:rsidR="001F2CB6" w:rsidRPr="0048714D">
          <w:rPr>
            <w:noProof/>
            <w:webHidden/>
          </w:rPr>
          <w:fldChar w:fldCharType="end"/>
        </w:r>
      </w:hyperlink>
    </w:p>
    <w:p w14:paraId="597693E0" w14:textId="4860834B"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40" w:history="1">
        <w:r w:rsidR="001F2CB6" w:rsidRPr="0048714D">
          <w:rPr>
            <w:rStyle w:val="ac"/>
            <w:noProof/>
          </w:rPr>
          <w:t>4.2.2</w:t>
        </w:r>
        <w:r w:rsidR="001F2CB6" w:rsidRPr="0048714D">
          <w:rPr>
            <w:rFonts w:ascii="Calibri" w:hAnsi="Calibri"/>
            <w:iCs w:val="0"/>
            <w:noProof/>
            <w:sz w:val="21"/>
            <w:szCs w:val="22"/>
          </w:rPr>
          <w:tab/>
        </w:r>
        <w:r w:rsidR="001F2CB6" w:rsidRPr="0048714D">
          <w:rPr>
            <w:rStyle w:val="ac"/>
            <w:rFonts w:hint="eastAsia"/>
            <w:noProof/>
          </w:rPr>
          <w:t>结算周期</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_Toc498627240 \h </w:instrText>
        </w:r>
        <w:r w:rsidR="001F2CB6" w:rsidRPr="0048714D">
          <w:rPr>
            <w:noProof/>
            <w:webHidden/>
          </w:rPr>
        </w:r>
        <w:r w:rsidR="001F2CB6" w:rsidRPr="0048714D">
          <w:rPr>
            <w:noProof/>
            <w:webHidden/>
          </w:rPr>
          <w:fldChar w:fldCharType="separate"/>
        </w:r>
        <w:r w:rsidR="00227801" w:rsidRPr="0048714D">
          <w:rPr>
            <w:noProof/>
            <w:webHidden/>
          </w:rPr>
          <w:t>92</w:t>
        </w:r>
        <w:r w:rsidR="001F2CB6" w:rsidRPr="0048714D">
          <w:rPr>
            <w:noProof/>
            <w:webHidden/>
          </w:rPr>
          <w:fldChar w:fldCharType="end"/>
        </w:r>
      </w:hyperlink>
    </w:p>
    <w:p w14:paraId="3513D7C2" w14:textId="4B334F87"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41" w:history="1">
        <w:r w:rsidR="001F2CB6" w:rsidRPr="0048714D">
          <w:rPr>
            <w:rStyle w:val="ac"/>
            <w:noProof/>
          </w:rPr>
          <w:t>4.2.3</w:t>
        </w:r>
        <w:r w:rsidR="001F2CB6" w:rsidRPr="0048714D">
          <w:rPr>
            <w:rFonts w:ascii="Calibri" w:hAnsi="Calibri"/>
            <w:iCs w:val="0"/>
            <w:noProof/>
            <w:sz w:val="21"/>
            <w:szCs w:val="22"/>
          </w:rPr>
          <w:tab/>
        </w:r>
        <w:r w:rsidR="001F2CB6" w:rsidRPr="0048714D">
          <w:rPr>
            <w:rStyle w:val="ac"/>
            <w:rFonts w:hint="eastAsia"/>
            <w:noProof/>
          </w:rPr>
          <w:t>结算比例</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_Toc498627241 \h </w:instrText>
        </w:r>
        <w:r w:rsidR="001F2CB6" w:rsidRPr="0048714D">
          <w:rPr>
            <w:noProof/>
            <w:webHidden/>
          </w:rPr>
        </w:r>
        <w:r w:rsidR="001F2CB6" w:rsidRPr="0048714D">
          <w:rPr>
            <w:noProof/>
            <w:webHidden/>
          </w:rPr>
          <w:fldChar w:fldCharType="separate"/>
        </w:r>
        <w:r w:rsidR="00227801" w:rsidRPr="0048714D">
          <w:rPr>
            <w:rFonts w:hint="eastAsia"/>
            <w:b/>
            <w:bCs/>
            <w:noProof/>
            <w:webHidden/>
          </w:rPr>
          <w:t>错误</w:t>
        </w:r>
        <w:r w:rsidR="00227801" w:rsidRPr="0048714D">
          <w:rPr>
            <w:rFonts w:hint="eastAsia"/>
            <w:b/>
            <w:bCs/>
            <w:noProof/>
            <w:webHidden/>
          </w:rPr>
          <w:t>!</w:t>
        </w:r>
        <w:r w:rsidR="00227801" w:rsidRPr="0048714D">
          <w:rPr>
            <w:rFonts w:hint="eastAsia"/>
            <w:b/>
            <w:bCs/>
            <w:noProof/>
            <w:webHidden/>
          </w:rPr>
          <w:t>未定义书签。</w:t>
        </w:r>
        <w:r w:rsidR="001F2CB6" w:rsidRPr="0048714D">
          <w:rPr>
            <w:noProof/>
            <w:webHidden/>
          </w:rPr>
          <w:fldChar w:fldCharType="end"/>
        </w:r>
      </w:hyperlink>
    </w:p>
    <w:p w14:paraId="55491015" w14:textId="55906C7E"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42" w:history="1">
        <w:r w:rsidR="001F2CB6" w:rsidRPr="0048714D">
          <w:rPr>
            <w:rStyle w:val="ac"/>
            <w:noProof/>
          </w:rPr>
          <w:t>4.2.4</w:t>
        </w:r>
        <w:r w:rsidR="001F2CB6" w:rsidRPr="0048714D">
          <w:rPr>
            <w:rFonts w:ascii="Calibri" w:hAnsi="Calibri"/>
            <w:iCs w:val="0"/>
            <w:noProof/>
            <w:sz w:val="21"/>
            <w:szCs w:val="22"/>
          </w:rPr>
          <w:tab/>
        </w:r>
        <w:r w:rsidR="001F2CB6" w:rsidRPr="0048714D">
          <w:rPr>
            <w:rStyle w:val="ac"/>
            <w:rFonts w:hint="eastAsia"/>
            <w:noProof/>
          </w:rPr>
          <w:t>结算依据</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_Toc498627242 \h </w:instrText>
        </w:r>
        <w:r w:rsidR="001F2CB6" w:rsidRPr="0048714D">
          <w:rPr>
            <w:noProof/>
            <w:webHidden/>
          </w:rPr>
        </w:r>
        <w:r w:rsidR="001F2CB6" w:rsidRPr="0048714D">
          <w:rPr>
            <w:noProof/>
            <w:webHidden/>
          </w:rPr>
          <w:fldChar w:fldCharType="separate"/>
        </w:r>
        <w:r w:rsidR="00227801" w:rsidRPr="0048714D">
          <w:rPr>
            <w:noProof/>
            <w:webHidden/>
          </w:rPr>
          <w:t>92</w:t>
        </w:r>
        <w:r w:rsidR="001F2CB6" w:rsidRPr="0048714D">
          <w:rPr>
            <w:noProof/>
            <w:webHidden/>
          </w:rPr>
          <w:fldChar w:fldCharType="end"/>
        </w:r>
      </w:hyperlink>
    </w:p>
    <w:p w14:paraId="6EFAD0F7" w14:textId="209F0F24" w:rsidR="001F2CB6" w:rsidRPr="0048714D" w:rsidRDefault="00FA6AD6">
      <w:pPr>
        <w:pStyle w:val="32"/>
        <w:tabs>
          <w:tab w:val="left" w:pos="1680"/>
          <w:tab w:val="right" w:leader="dot" w:pos="8296"/>
        </w:tabs>
        <w:ind w:firstLine="400"/>
        <w:rPr>
          <w:rFonts w:ascii="Calibri" w:hAnsi="Calibri"/>
          <w:iCs w:val="0"/>
          <w:noProof/>
          <w:sz w:val="21"/>
          <w:szCs w:val="22"/>
        </w:rPr>
      </w:pPr>
      <w:hyperlink w:anchor="_Toc498627243" w:history="1">
        <w:r w:rsidR="001F2CB6" w:rsidRPr="0048714D">
          <w:rPr>
            <w:rStyle w:val="ac"/>
            <w:noProof/>
          </w:rPr>
          <w:t>4.2.5</w:t>
        </w:r>
        <w:r w:rsidR="001F2CB6" w:rsidRPr="0048714D">
          <w:rPr>
            <w:rFonts w:ascii="Calibri" w:hAnsi="Calibri"/>
            <w:iCs w:val="0"/>
            <w:noProof/>
            <w:sz w:val="21"/>
            <w:szCs w:val="22"/>
          </w:rPr>
          <w:tab/>
        </w:r>
        <w:r w:rsidR="001F2CB6" w:rsidRPr="0048714D">
          <w:rPr>
            <w:rStyle w:val="ac"/>
            <w:rFonts w:hint="eastAsia"/>
            <w:noProof/>
          </w:rPr>
          <w:t>结算结果</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_Toc498627243 \h </w:instrText>
        </w:r>
        <w:r w:rsidR="001F2CB6" w:rsidRPr="0048714D">
          <w:rPr>
            <w:noProof/>
            <w:webHidden/>
          </w:rPr>
        </w:r>
        <w:r w:rsidR="001F2CB6" w:rsidRPr="0048714D">
          <w:rPr>
            <w:noProof/>
            <w:webHidden/>
          </w:rPr>
          <w:fldChar w:fldCharType="separate"/>
        </w:r>
        <w:r w:rsidR="00227801" w:rsidRPr="0048714D">
          <w:rPr>
            <w:noProof/>
            <w:webHidden/>
          </w:rPr>
          <w:t>92</w:t>
        </w:r>
        <w:r w:rsidR="001F2CB6" w:rsidRPr="0048714D">
          <w:rPr>
            <w:noProof/>
            <w:webHidden/>
          </w:rPr>
          <w:fldChar w:fldCharType="end"/>
        </w:r>
      </w:hyperlink>
    </w:p>
    <w:p w14:paraId="272F7DAE" w14:textId="5C21A0A5" w:rsidR="001F2CB6" w:rsidRPr="0048714D" w:rsidRDefault="00FA6AD6">
      <w:pPr>
        <w:pStyle w:val="22"/>
        <w:tabs>
          <w:tab w:val="left" w:pos="1200"/>
          <w:tab w:val="right" w:leader="dot" w:pos="8296"/>
        </w:tabs>
        <w:ind w:firstLine="400"/>
        <w:rPr>
          <w:rFonts w:ascii="Calibri" w:hAnsi="Calibri"/>
          <w:smallCaps w:val="0"/>
          <w:noProof/>
          <w:sz w:val="21"/>
          <w:szCs w:val="22"/>
        </w:rPr>
      </w:pPr>
      <w:hyperlink w:anchor="_Toc498627244" w:history="1">
        <w:r w:rsidR="001F2CB6" w:rsidRPr="0048714D">
          <w:rPr>
            <w:rStyle w:val="ac"/>
            <w:noProof/>
          </w:rPr>
          <w:t>4.3</w:t>
        </w:r>
        <w:r w:rsidR="001F2CB6" w:rsidRPr="0048714D">
          <w:rPr>
            <w:rFonts w:ascii="Calibri" w:hAnsi="Calibri"/>
            <w:smallCaps w:val="0"/>
            <w:noProof/>
            <w:sz w:val="21"/>
            <w:szCs w:val="22"/>
          </w:rPr>
          <w:tab/>
        </w:r>
        <w:r w:rsidR="001F2CB6" w:rsidRPr="0048714D">
          <w:rPr>
            <w:rStyle w:val="ac"/>
            <w:rFonts w:hint="eastAsia"/>
            <w:noProof/>
          </w:rPr>
          <w:t>前台功能</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_Toc498627244 \h </w:instrText>
        </w:r>
        <w:r w:rsidR="001F2CB6" w:rsidRPr="0048714D">
          <w:rPr>
            <w:noProof/>
            <w:webHidden/>
          </w:rPr>
        </w:r>
        <w:r w:rsidR="001F2CB6" w:rsidRPr="0048714D">
          <w:rPr>
            <w:noProof/>
            <w:webHidden/>
          </w:rPr>
          <w:fldChar w:fldCharType="separate"/>
        </w:r>
        <w:r w:rsidR="00227801" w:rsidRPr="0048714D">
          <w:rPr>
            <w:rFonts w:hint="eastAsia"/>
            <w:b/>
            <w:bCs/>
            <w:noProof/>
            <w:webHidden/>
          </w:rPr>
          <w:t>错误</w:t>
        </w:r>
        <w:r w:rsidR="00227801" w:rsidRPr="0048714D">
          <w:rPr>
            <w:rFonts w:hint="eastAsia"/>
            <w:b/>
            <w:bCs/>
            <w:noProof/>
            <w:webHidden/>
          </w:rPr>
          <w:t>!</w:t>
        </w:r>
        <w:r w:rsidR="00227801" w:rsidRPr="0048714D">
          <w:rPr>
            <w:rFonts w:hint="eastAsia"/>
            <w:b/>
            <w:bCs/>
            <w:noProof/>
            <w:webHidden/>
          </w:rPr>
          <w:t>未定义书签。</w:t>
        </w:r>
        <w:r w:rsidR="001F2CB6" w:rsidRPr="0048714D">
          <w:rPr>
            <w:noProof/>
            <w:webHidden/>
          </w:rPr>
          <w:fldChar w:fldCharType="end"/>
        </w:r>
      </w:hyperlink>
    </w:p>
    <w:p w14:paraId="63F5500E" w14:textId="60F4C1CF"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45" w:history="1">
        <w:r w:rsidR="001F2CB6" w:rsidRPr="0048714D">
          <w:rPr>
            <w:rStyle w:val="ac"/>
            <w:noProof/>
          </w:rPr>
          <w:t>5</w:t>
        </w:r>
        <w:r w:rsidR="001F2CB6" w:rsidRPr="0048714D">
          <w:rPr>
            <w:rFonts w:ascii="Calibri" w:hAnsi="Calibri"/>
            <w:b w:val="0"/>
            <w:bCs w:val="0"/>
            <w:caps w:val="0"/>
            <w:noProof/>
            <w:sz w:val="21"/>
            <w:szCs w:val="22"/>
          </w:rPr>
          <w:tab/>
        </w:r>
        <w:r w:rsidR="001F2CB6" w:rsidRPr="0048714D">
          <w:rPr>
            <w:rStyle w:val="ac"/>
            <w:rFonts w:hint="eastAsia"/>
            <w:noProof/>
          </w:rPr>
          <w:t>公参维护</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_Toc498627245 \h </w:instrText>
        </w:r>
        <w:r w:rsidR="001F2CB6" w:rsidRPr="0048714D">
          <w:rPr>
            <w:noProof/>
            <w:webHidden/>
          </w:rPr>
        </w:r>
        <w:r w:rsidR="001F2CB6" w:rsidRPr="0048714D">
          <w:rPr>
            <w:noProof/>
            <w:webHidden/>
          </w:rPr>
          <w:fldChar w:fldCharType="separate"/>
        </w:r>
        <w:r w:rsidR="00227801" w:rsidRPr="0048714D">
          <w:rPr>
            <w:noProof/>
            <w:webHidden/>
          </w:rPr>
          <w:t>93</w:t>
        </w:r>
        <w:r w:rsidR="001F2CB6" w:rsidRPr="0048714D">
          <w:rPr>
            <w:noProof/>
            <w:webHidden/>
          </w:rPr>
          <w:fldChar w:fldCharType="end"/>
        </w:r>
      </w:hyperlink>
    </w:p>
    <w:p w14:paraId="550D0CBD" w14:textId="7A5D767F"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46" w:history="1">
        <w:r w:rsidR="001F2CB6" w:rsidRPr="0048714D">
          <w:rPr>
            <w:rStyle w:val="ac"/>
            <w:noProof/>
          </w:rPr>
          <w:t>6</w:t>
        </w:r>
        <w:r w:rsidR="001F2CB6" w:rsidRPr="0048714D">
          <w:rPr>
            <w:rFonts w:ascii="Calibri" w:hAnsi="Calibri"/>
            <w:b w:val="0"/>
            <w:bCs w:val="0"/>
            <w:caps w:val="0"/>
            <w:noProof/>
            <w:sz w:val="21"/>
            <w:szCs w:val="22"/>
          </w:rPr>
          <w:tab/>
        </w:r>
        <w:r w:rsidR="001F2CB6" w:rsidRPr="0048714D">
          <w:rPr>
            <w:rStyle w:val="ac"/>
            <w:rFonts w:hint="eastAsia"/>
            <w:noProof/>
          </w:rPr>
          <w:t>查询统计分析</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_Toc498627246 \h </w:instrText>
        </w:r>
        <w:r w:rsidR="001F2CB6" w:rsidRPr="0048714D">
          <w:rPr>
            <w:noProof/>
            <w:webHidden/>
          </w:rPr>
        </w:r>
        <w:r w:rsidR="001F2CB6" w:rsidRPr="0048714D">
          <w:rPr>
            <w:noProof/>
            <w:webHidden/>
          </w:rPr>
          <w:fldChar w:fldCharType="separate"/>
        </w:r>
        <w:r w:rsidR="00227801" w:rsidRPr="0048714D">
          <w:rPr>
            <w:rFonts w:hint="eastAsia"/>
            <w:b w:val="0"/>
            <w:bCs w:val="0"/>
            <w:noProof/>
            <w:webHidden/>
          </w:rPr>
          <w:t>错误</w:t>
        </w:r>
        <w:r w:rsidR="00227801" w:rsidRPr="0048714D">
          <w:rPr>
            <w:rFonts w:hint="eastAsia"/>
            <w:b w:val="0"/>
            <w:bCs w:val="0"/>
            <w:noProof/>
            <w:webHidden/>
          </w:rPr>
          <w:t>!</w:t>
        </w:r>
        <w:r w:rsidR="00227801" w:rsidRPr="0048714D">
          <w:rPr>
            <w:rFonts w:hint="eastAsia"/>
            <w:b w:val="0"/>
            <w:bCs w:val="0"/>
            <w:noProof/>
            <w:webHidden/>
          </w:rPr>
          <w:t>未定义书签。</w:t>
        </w:r>
        <w:r w:rsidR="001F2CB6" w:rsidRPr="0048714D">
          <w:rPr>
            <w:noProof/>
            <w:webHidden/>
          </w:rPr>
          <w:fldChar w:fldCharType="end"/>
        </w:r>
      </w:hyperlink>
    </w:p>
    <w:p w14:paraId="70AE9ED3" w14:textId="7BB4C4EA"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47" w:history="1">
        <w:r w:rsidR="001F2CB6" w:rsidRPr="0048714D">
          <w:rPr>
            <w:rStyle w:val="ac"/>
            <w:rFonts w:ascii="Arial" w:hAnsi="宋体" w:cs="Arial"/>
            <w:noProof/>
          </w:rPr>
          <w:t>7</w:t>
        </w:r>
        <w:r w:rsidR="001F2CB6" w:rsidRPr="0048714D">
          <w:rPr>
            <w:rFonts w:ascii="Calibri" w:hAnsi="Calibri"/>
            <w:b w:val="0"/>
            <w:bCs w:val="0"/>
            <w:caps w:val="0"/>
            <w:noProof/>
            <w:sz w:val="21"/>
            <w:szCs w:val="22"/>
          </w:rPr>
          <w:tab/>
        </w:r>
        <w:r w:rsidR="001F2CB6" w:rsidRPr="0048714D">
          <w:rPr>
            <w:rStyle w:val="ac"/>
            <w:rFonts w:ascii="Arial" w:hAnsi="宋体" w:cs="Arial" w:hint="eastAsia"/>
            <w:noProof/>
          </w:rPr>
          <w:t>业务量监控分析</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_Toc498627247 \h </w:instrText>
        </w:r>
        <w:r w:rsidR="001F2CB6" w:rsidRPr="0048714D">
          <w:rPr>
            <w:noProof/>
            <w:webHidden/>
          </w:rPr>
        </w:r>
        <w:r w:rsidR="001F2CB6" w:rsidRPr="0048714D">
          <w:rPr>
            <w:noProof/>
            <w:webHidden/>
          </w:rPr>
          <w:fldChar w:fldCharType="separate"/>
        </w:r>
        <w:r w:rsidR="00227801" w:rsidRPr="0048714D">
          <w:rPr>
            <w:rFonts w:hint="eastAsia"/>
            <w:b w:val="0"/>
            <w:bCs w:val="0"/>
            <w:noProof/>
            <w:webHidden/>
          </w:rPr>
          <w:t>错误</w:t>
        </w:r>
        <w:r w:rsidR="00227801" w:rsidRPr="0048714D">
          <w:rPr>
            <w:rFonts w:hint="eastAsia"/>
            <w:b w:val="0"/>
            <w:bCs w:val="0"/>
            <w:noProof/>
            <w:webHidden/>
          </w:rPr>
          <w:t>!</w:t>
        </w:r>
        <w:r w:rsidR="00227801" w:rsidRPr="0048714D">
          <w:rPr>
            <w:rFonts w:hint="eastAsia"/>
            <w:b w:val="0"/>
            <w:bCs w:val="0"/>
            <w:noProof/>
            <w:webHidden/>
          </w:rPr>
          <w:t>未定义书签。</w:t>
        </w:r>
        <w:r w:rsidR="001F2CB6" w:rsidRPr="0048714D">
          <w:rPr>
            <w:noProof/>
            <w:webHidden/>
          </w:rPr>
          <w:fldChar w:fldCharType="end"/>
        </w:r>
      </w:hyperlink>
    </w:p>
    <w:p w14:paraId="761001A1" w14:textId="49E01371"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48" w:history="1">
        <w:r w:rsidR="001F2CB6" w:rsidRPr="0048714D">
          <w:rPr>
            <w:rStyle w:val="ac"/>
            <w:noProof/>
          </w:rPr>
          <w:t>8</w:t>
        </w:r>
        <w:r w:rsidR="001F2CB6" w:rsidRPr="0048714D">
          <w:rPr>
            <w:rFonts w:ascii="Calibri" w:hAnsi="Calibri"/>
            <w:b w:val="0"/>
            <w:bCs w:val="0"/>
            <w:caps w:val="0"/>
            <w:noProof/>
            <w:sz w:val="21"/>
            <w:szCs w:val="22"/>
          </w:rPr>
          <w:tab/>
        </w:r>
        <w:r w:rsidR="001F2CB6" w:rsidRPr="0048714D">
          <w:rPr>
            <w:rStyle w:val="ac"/>
            <w:rFonts w:hint="eastAsia"/>
            <w:noProof/>
          </w:rPr>
          <w:t>监控需求</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_Toc498627248 \h </w:instrText>
        </w:r>
        <w:r w:rsidR="001F2CB6" w:rsidRPr="0048714D">
          <w:rPr>
            <w:noProof/>
            <w:webHidden/>
          </w:rPr>
        </w:r>
        <w:r w:rsidR="001F2CB6" w:rsidRPr="0048714D">
          <w:rPr>
            <w:noProof/>
            <w:webHidden/>
          </w:rPr>
          <w:fldChar w:fldCharType="separate"/>
        </w:r>
        <w:r w:rsidR="00227801" w:rsidRPr="0048714D">
          <w:rPr>
            <w:rFonts w:hint="eastAsia"/>
            <w:b w:val="0"/>
            <w:bCs w:val="0"/>
            <w:noProof/>
            <w:webHidden/>
          </w:rPr>
          <w:t>错误</w:t>
        </w:r>
        <w:r w:rsidR="00227801" w:rsidRPr="0048714D">
          <w:rPr>
            <w:rFonts w:hint="eastAsia"/>
            <w:b w:val="0"/>
            <w:bCs w:val="0"/>
            <w:noProof/>
            <w:webHidden/>
          </w:rPr>
          <w:t>!</w:t>
        </w:r>
        <w:r w:rsidR="00227801" w:rsidRPr="0048714D">
          <w:rPr>
            <w:rFonts w:hint="eastAsia"/>
            <w:b w:val="0"/>
            <w:bCs w:val="0"/>
            <w:noProof/>
            <w:webHidden/>
          </w:rPr>
          <w:t>未定义书签。</w:t>
        </w:r>
        <w:r w:rsidR="001F2CB6" w:rsidRPr="0048714D">
          <w:rPr>
            <w:noProof/>
            <w:webHidden/>
          </w:rPr>
          <w:fldChar w:fldCharType="end"/>
        </w:r>
      </w:hyperlink>
    </w:p>
    <w:p w14:paraId="5F1B7CCA" w14:textId="3C8D7714"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49" w:history="1">
        <w:r w:rsidR="001F2CB6" w:rsidRPr="0048714D">
          <w:rPr>
            <w:rStyle w:val="ac"/>
            <w:noProof/>
          </w:rPr>
          <w:t>9</w:t>
        </w:r>
        <w:r w:rsidR="001F2CB6" w:rsidRPr="0048714D">
          <w:rPr>
            <w:rFonts w:ascii="Calibri" w:hAnsi="Calibri"/>
            <w:b w:val="0"/>
            <w:bCs w:val="0"/>
            <w:caps w:val="0"/>
            <w:noProof/>
            <w:sz w:val="21"/>
            <w:szCs w:val="22"/>
          </w:rPr>
          <w:tab/>
        </w:r>
        <w:r w:rsidR="001F2CB6" w:rsidRPr="0048714D">
          <w:rPr>
            <w:rStyle w:val="ac"/>
            <w:rFonts w:hint="eastAsia"/>
            <w:noProof/>
          </w:rPr>
          <w:t>外部数据接口</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_Toc498627249 \h </w:instrText>
        </w:r>
        <w:r w:rsidR="001F2CB6" w:rsidRPr="0048714D">
          <w:rPr>
            <w:noProof/>
            <w:webHidden/>
          </w:rPr>
        </w:r>
        <w:r w:rsidR="001F2CB6" w:rsidRPr="0048714D">
          <w:rPr>
            <w:noProof/>
            <w:webHidden/>
          </w:rPr>
          <w:fldChar w:fldCharType="separate"/>
        </w:r>
        <w:r w:rsidR="00227801" w:rsidRPr="0048714D">
          <w:rPr>
            <w:noProof/>
            <w:webHidden/>
          </w:rPr>
          <w:t>93</w:t>
        </w:r>
        <w:r w:rsidR="001F2CB6" w:rsidRPr="0048714D">
          <w:rPr>
            <w:noProof/>
            <w:webHidden/>
          </w:rPr>
          <w:fldChar w:fldCharType="end"/>
        </w:r>
      </w:hyperlink>
    </w:p>
    <w:p w14:paraId="3C8F429A" w14:textId="75D940C1"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50" w:history="1">
        <w:r w:rsidR="001F2CB6" w:rsidRPr="0048714D">
          <w:rPr>
            <w:rStyle w:val="ac"/>
            <w:noProof/>
          </w:rPr>
          <w:t>10</w:t>
        </w:r>
        <w:r w:rsidR="001F2CB6" w:rsidRPr="0048714D">
          <w:rPr>
            <w:rFonts w:ascii="Calibri" w:hAnsi="Calibri"/>
            <w:b w:val="0"/>
            <w:bCs w:val="0"/>
            <w:caps w:val="0"/>
            <w:noProof/>
            <w:sz w:val="21"/>
            <w:szCs w:val="22"/>
          </w:rPr>
          <w:tab/>
        </w:r>
        <w:r w:rsidR="001F2CB6" w:rsidRPr="0048714D">
          <w:rPr>
            <w:rStyle w:val="ac"/>
            <w:rFonts w:hint="eastAsia"/>
            <w:noProof/>
          </w:rPr>
          <w:t>权限管理</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_Toc498627250 \h </w:instrText>
        </w:r>
        <w:r w:rsidR="001F2CB6" w:rsidRPr="0048714D">
          <w:rPr>
            <w:noProof/>
            <w:webHidden/>
          </w:rPr>
        </w:r>
        <w:r w:rsidR="001F2CB6" w:rsidRPr="0048714D">
          <w:rPr>
            <w:noProof/>
            <w:webHidden/>
          </w:rPr>
          <w:fldChar w:fldCharType="separate"/>
        </w:r>
        <w:r w:rsidR="00227801" w:rsidRPr="0048714D">
          <w:rPr>
            <w:rFonts w:hint="eastAsia"/>
            <w:b w:val="0"/>
            <w:bCs w:val="0"/>
            <w:noProof/>
            <w:webHidden/>
          </w:rPr>
          <w:t>错误</w:t>
        </w:r>
        <w:r w:rsidR="00227801" w:rsidRPr="0048714D">
          <w:rPr>
            <w:rFonts w:hint="eastAsia"/>
            <w:b w:val="0"/>
            <w:bCs w:val="0"/>
            <w:noProof/>
            <w:webHidden/>
          </w:rPr>
          <w:t>!</w:t>
        </w:r>
        <w:r w:rsidR="00227801" w:rsidRPr="0048714D">
          <w:rPr>
            <w:rFonts w:hint="eastAsia"/>
            <w:b w:val="0"/>
            <w:bCs w:val="0"/>
            <w:noProof/>
            <w:webHidden/>
          </w:rPr>
          <w:t>未定义书签。</w:t>
        </w:r>
        <w:r w:rsidR="001F2CB6" w:rsidRPr="0048714D">
          <w:rPr>
            <w:noProof/>
            <w:webHidden/>
          </w:rPr>
          <w:fldChar w:fldCharType="end"/>
        </w:r>
      </w:hyperlink>
    </w:p>
    <w:p w14:paraId="5EFAD307" w14:textId="4A253F8E"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51" w:history="1">
        <w:r w:rsidR="001F2CB6" w:rsidRPr="0048714D">
          <w:rPr>
            <w:rStyle w:val="ac"/>
            <w:noProof/>
          </w:rPr>
          <w:t>11</w:t>
        </w:r>
        <w:r w:rsidR="001F2CB6" w:rsidRPr="0048714D">
          <w:rPr>
            <w:rFonts w:ascii="Calibri" w:hAnsi="Calibri"/>
            <w:b w:val="0"/>
            <w:bCs w:val="0"/>
            <w:caps w:val="0"/>
            <w:noProof/>
            <w:sz w:val="21"/>
            <w:szCs w:val="22"/>
          </w:rPr>
          <w:tab/>
        </w:r>
        <w:r w:rsidR="001F2CB6" w:rsidRPr="0048714D">
          <w:rPr>
            <w:rStyle w:val="ac"/>
            <w:rFonts w:hint="eastAsia"/>
            <w:noProof/>
          </w:rPr>
          <w:t>考核处理</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_Toc498627251 \h </w:instrText>
        </w:r>
        <w:r w:rsidR="001F2CB6" w:rsidRPr="0048714D">
          <w:rPr>
            <w:noProof/>
            <w:webHidden/>
          </w:rPr>
        </w:r>
        <w:r w:rsidR="001F2CB6" w:rsidRPr="0048714D">
          <w:rPr>
            <w:noProof/>
            <w:webHidden/>
          </w:rPr>
          <w:fldChar w:fldCharType="separate"/>
        </w:r>
        <w:r w:rsidR="00227801" w:rsidRPr="0048714D">
          <w:rPr>
            <w:rFonts w:hint="eastAsia"/>
            <w:b w:val="0"/>
            <w:bCs w:val="0"/>
            <w:noProof/>
            <w:webHidden/>
          </w:rPr>
          <w:t>错误</w:t>
        </w:r>
        <w:r w:rsidR="00227801" w:rsidRPr="0048714D">
          <w:rPr>
            <w:rFonts w:hint="eastAsia"/>
            <w:b w:val="0"/>
            <w:bCs w:val="0"/>
            <w:noProof/>
            <w:webHidden/>
          </w:rPr>
          <w:t>!</w:t>
        </w:r>
        <w:r w:rsidR="00227801" w:rsidRPr="0048714D">
          <w:rPr>
            <w:rFonts w:hint="eastAsia"/>
            <w:b w:val="0"/>
            <w:bCs w:val="0"/>
            <w:noProof/>
            <w:webHidden/>
          </w:rPr>
          <w:t>未定义书签。</w:t>
        </w:r>
        <w:r w:rsidR="001F2CB6" w:rsidRPr="0048714D">
          <w:rPr>
            <w:noProof/>
            <w:webHidden/>
          </w:rPr>
          <w:fldChar w:fldCharType="end"/>
        </w:r>
      </w:hyperlink>
    </w:p>
    <w:p w14:paraId="577E9F83" w14:textId="05AF5587"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52" w:history="1">
        <w:r w:rsidR="001F2CB6" w:rsidRPr="0048714D">
          <w:rPr>
            <w:rStyle w:val="ac"/>
            <w:noProof/>
          </w:rPr>
          <w:t>12</w:t>
        </w:r>
        <w:r w:rsidR="001F2CB6" w:rsidRPr="0048714D">
          <w:rPr>
            <w:rFonts w:ascii="Calibri" w:hAnsi="Calibri"/>
            <w:b w:val="0"/>
            <w:bCs w:val="0"/>
            <w:caps w:val="0"/>
            <w:noProof/>
            <w:sz w:val="21"/>
            <w:szCs w:val="22"/>
          </w:rPr>
          <w:tab/>
        </w:r>
        <w:r w:rsidR="001F2CB6" w:rsidRPr="0048714D">
          <w:rPr>
            <w:rStyle w:val="ac"/>
            <w:rFonts w:hint="eastAsia"/>
            <w:noProof/>
          </w:rPr>
          <w:t>性能需求</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_Toc498627252 \h </w:instrText>
        </w:r>
        <w:r w:rsidR="001F2CB6" w:rsidRPr="0048714D">
          <w:rPr>
            <w:noProof/>
            <w:webHidden/>
          </w:rPr>
        </w:r>
        <w:r w:rsidR="001F2CB6" w:rsidRPr="0048714D">
          <w:rPr>
            <w:noProof/>
            <w:webHidden/>
          </w:rPr>
          <w:fldChar w:fldCharType="separate"/>
        </w:r>
        <w:r w:rsidR="00227801" w:rsidRPr="0048714D">
          <w:rPr>
            <w:rFonts w:hint="eastAsia"/>
            <w:b w:val="0"/>
            <w:bCs w:val="0"/>
            <w:noProof/>
            <w:webHidden/>
          </w:rPr>
          <w:t>错误</w:t>
        </w:r>
        <w:r w:rsidR="00227801" w:rsidRPr="0048714D">
          <w:rPr>
            <w:rFonts w:hint="eastAsia"/>
            <w:b w:val="0"/>
            <w:bCs w:val="0"/>
            <w:noProof/>
            <w:webHidden/>
          </w:rPr>
          <w:t>!</w:t>
        </w:r>
        <w:r w:rsidR="00227801" w:rsidRPr="0048714D">
          <w:rPr>
            <w:rFonts w:hint="eastAsia"/>
            <w:b w:val="0"/>
            <w:bCs w:val="0"/>
            <w:noProof/>
            <w:webHidden/>
          </w:rPr>
          <w:t>未定义书签。</w:t>
        </w:r>
        <w:r w:rsidR="001F2CB6" w:rsidRPr="0048714D">
          <w:rPr>
            <w:noProof/>
            <w:webHidden/>
          </w:rPr>
          <w:fldChar w:fldCharType="end"/>
        </w:r>
      </w:hyperlink>
    </w:p>
    <w:p w14:paraId="2FBA5AFA" w14:textId="78140D28"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53" w:history="1">
        <w:r w:rsidR="001F2CB6" w:rsidRPr="0048714D">
          <w:rPr>
            <w:rStyle w:val="ac"/>
            <w:noProof/>
          </w:rPr>
          <w:t>12.1</w:t>
        </w:r>
        <w:r w:rsidR="001F2CB6" w:rsidRPr="0048714D">
          <w:rPr>
            <w:rFonts w:ascii="Calibri" w:hAnsi="Calibri"/>
            <w:smallCaps w:val="0"/>
            <w:noProof/>
            <w:sz w:val="21"/>
            <w:szCs w:val="22"/>
          </w:rPr>
          <w:tab/>
        </w:r>
        <w:r w:rsidR="001F2CB6" w:rsidRPr="0048714D">
          <w:rPr>
            <w:rStyle w:val="ac"/>
            <w:rFonts w:hint="eastAsia"/>
            <w:noProof/>
          </w:rPr>
          <w:t>概述</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_Toc498627253 \h </w:instrText>
        </w:r>
        <w:r w:rsidR="001F2CB6" w:rsidRPr="0048714D">
          <w:rPr>
            <w:noProof/>
            <w:webHidden/>
          </w:rPr>
        </w:r>
        <w:r w:rsidR="001F2CB6" w:rsidRPr="0048714D">
          <w:rPr>
            <w:noProof/>
            <w:webHidden/>
          </w:rPr>
          <w:fldChar w:fldCharType="separate"/>
        </w:r>
        <w:r w:rsidR="00227801" w:rsidRPr="0048714D">
          <w:rPr>
            <w:noProof/>
            <w:webHidden/>
          </w:rPr>
          <w:t>97</w:t>
        </w:r>
        <w:r w:rsidR="001F2CB6" w:rsidRPr="0048714D">
          <w:rPr>
            <w:noProof/>
            <w:webHidden/>
          </w:rPr>
          <w:fldChar w:fldCharType="end"/>
        </w:r>
      </w:hyperlink>
    </w:p>
    <w:p w14:paraId="1B41025D" w14:textId="3449B1AA"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54" w:history="1">
        <w:r w:rsidR="001F2CB6" w:rsidRPr="0048714D">
          <w:rPr>
            <w:rStyle w:val="ac"/>
            <w:noProof/>
          </w:rPr>
          <w:t>12.2</w:t>
        </w:r>
        <w:r w:rsidR="001F2CB6" w:rsidRPr="0048714D">
          <w:rPr>
            <w:rFonts w:ascii="Calibri" w:hAnsi="Calibri"/>
            <w:smallCaps w:val="0"/>
            <w:noProof/>
            <w:sz w:val="21"/>
            <w:szCs w:val="22"/>
          </w:rPr>
          <w:tab/>
        </w:r>
        <w:r w:rsidR="001F2CB6" w:rsidRPr="0048714D">
          <w:rPr>
            <w:rStyle w:val="ac"/>
            <w:rFonts w:hint="eastAsia"/>
            <w:noProof/>
          </w:rPr>
          <w:t>准确性</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_Toc498627254 \h </w:instrText>
        </w:r>
        <w:r w:rsidR="001F2CB6" w:rsidRPr="0048714D">
          <w:rPr>
            <w:noProof/>
            <w:webHidden/>
          </w:rPr>
        </w:r>
        <w:r w:rsidR="001F2CB6" w:rsidRPr="0048714D">
          <w:rPr>
            <w:noProof/>
            <w:webHidden/>
          </w:rPr>
          <w:fldChar w:fldCharType="separate"/>
        </w:r>
        <w:r w:rsidR="00227801" w:rsidRPr="0048714D">
          <w:rPr>
            <w:noProof/>
            <w:webHidden/>
          </w:rPr>
          <w:t>97</w:t>
        </w:r>
        <w:r w:rsidR="001F2CB6" w:rsidRPr="0048714D">
          <w:rPr>
            <w:noProof/>
            <w:webHidden/>
          </w:rPr>
          <w:fldChar w:fldCharType="end"/>
        </w:r>
      </w:hyperlink>
    </w:p>
    <w:p w14:paraId="28045F96" w14:textId="0A31A399"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55" w:history="1">
        <w:r w:rsidR="001F2CB6" w:rsidRPr="0048714D">
          <w:rPr>
            <w:rStyle w:val="ac"/>
            <w:noProof/>
          </w:rPr>
          <w:t>12.3</w:t>
        </w:r>
        <w:r w:rsidR="001F2CB6" w:rsidRPr="0048714D">
          <w:rPr>
            <w:rFonts w:ascii="Calibri" w:hAnsi="Calibri"/>
            <w:smallCaps w:val="0"/>
            <w:noProof/>
            <w:sz w:val="21"/>
            <w:szCs w:val="22"/>
          </w:rPr>
          <w:tab/>
        </w:r>
        <w:r w:rsidR="001F2CB6" w:rsidRPr="0048714D">
          <w:rPr>
            <w:rStyle w:val="ac"/>
            <w:rFonts w:hint="eastAsia"/>
            <w:noProof/>
          </w:rPr>
          <w:t>完整性</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_Toc498627255 \h </w:instrText>
        </w:r>
        <w:r w:rsidR="001F2CB6" w:rsidRPr="0048714D">
          <w:rPr>
            <w:noProof/>
            <w:webHidden/>
          </w:rPr>
        </w:r>
        <w:r w:rsidR="001F2CB6" w:rsidRPr="0048714D">
          <w:rPr>
            <w:noProof/>
            <w:webHidden/>
          </w:rPr>
          <w:fldChar w:fldCharType="separate"/>
        </w:r>
        <w:r w:rsidR="00227801" w:rsidRPr="0048714D">
          <w:rPr>
            <w:noProof/>
            <w:webHidden/>
          </w:rPr>
          <w:t>97</w:t>
        </w:r>
        <w:r w:rsidR="001F2CB6" w:rsidRPr="0048714D">
          <w:rPr>
            <w:noProof/>
            <w:webHidden/>
          </w:rPr>
          <w:fldChar w:fldCharType="end"/>
        </w:r>
      </w:hyperlink>
    </w:p>
    <w:p w14:paraId="4AD3C101" w14:textId="2D5DDA15"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56" w:history="1">
        <w:r w:rsidR="001F2CB6" w:rsidRPr="0048714D">
          <w:rPr>
            <w:rStyle w:val="ac"/>
            <w:noProof/>
          </w:rPr>
          <w:t>12.4</w:t>
        </w:r>
        <w:r w:rsidR="001F2CB6" w:rsidRPr="0048714D">
          <w:rPr>
            <w:rFonts w:ascii="Calibri" w:hAnsi="Calibri"/>
            <w:smallCaps w:val="0"/>
            <w:noProof/>
            <w:sz w:val="21"/>
            <w:szCs w:val="22"/>
          </w:rPr>
          <w:tab/>
        </w:r>
        <w:r w:rsidR="001F2CB6" w:rsidRPr="0048714D">
          <w:rPr>
            <w:rStyle w:val="ac"/>
            <w:rFonts w:hint="eastAsia"/>
            <w:noProof/>
          </w:rPr>
          <w:t>及时性</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_Toc498627256 \h </w:instrText>
        </w:r>
        <w:r w:rsidR="001F2CB6" w:rsidRPr="0048714D">
          <w:rPr>
            <w:noProof/>
            <w:webHidden/>
          </w:rPr>
        </w:r>
        <w:r w:rsidR="001F2CB6" w:rsidRPr="0048714D">
          <w:rPr>
            <w:noProof/>
            <w:webHidden/>
          </w:rPr>
          <w:fldChar w:fldCharType="separate"/>
        </w:r>
        <w:r w:rsidR="00227801" w:rsidRPr="0048714D">
          <w:rPr>
            <w:noProof/>
            <w:webHidden/>
          </w:rPr>
          <w:t>98</w:t>
        </w:r>
        <w:r w:rsidR="001F2CB6" w:rsidRPr="0048714D">
          <w:rPr>
            <w:noProof/>
            <w:webHidden/>
          </w:rPr>
          <w:fldChar w:fldCharType="end"/>
        </w:r>
      </w:hyperlink>
    </w:p>
    <w:p w14:paraId="38A01017" w14:textId="048425A2"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57" w:history="1">
        <w:r w:rsidR="001F2CB6" w:rsidRPr="0048714D">
          <w:rPr>
            <w:rStyle w:val="ac"/>
            <w:noProof/>
          </w:rPr>
          <w:t>12.5</w:t>
        </w:r>
        <w:r w:rsidR="001F2CB6" w:rsidRPr="0048714D">
          <w:rPr>
            <w:rFonts w:ascii="Calibri" w:hAnsi="Calibri"/>
            <w:smallCaps w:val="0"/>
            <w:noProof/>
            <w:sz w:val="21"/>
            <w:szCs w:val="22"/>
          </w:rPr>
          <w:tab/>
        </w:r>
        <w:r w:rsidR="001F2CB6" w:rsidRPr="0048714D">
          <w:rPr>
            <w:rStyle w:val="ac"/>
            <w:rFonts w:hint="eastAsia"/>
            <w:noProof/>
          </w:rPr>
          <w:t>稳定性</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_Toc498627257 \h </w:instrText>
        </w:r>
        <w:r w:rsidR="001F2CB6" w:rsidRPr="0048714D">
          <w:rPr>
            <w:noProof/>
            <w:webHidden/>
          </w:rPr>
        </w:r>
        <w:r w:rsidR="001F2CB6" w:rsidRPr="0048714D">
          <w:rPr>
            <w:noProof/>
            <w:webHidden/>
          </w:rPr>
          <w:fldChar w:fldCharType="separate"/>
        </w:r>
        <w:r w:rsidR="00227801" w:rsidRPr="0048714D">
          <w:rPr>
            <w:noProof/>
            <w:webHidden/>
          </w:rPr>
          <w:t>99</w:t>
        </w:r>
        <w:r w:rsidR="001F2CB6" w:rsidRPr="0048714D">
          <w:rPr>
            <w:noProof/>
            <w:webHidden/>
          </w:rPr>
          <w:fldChar w:fldCharType="end"/>
        </w:r>
      </w:hyperlink>
    </w:p>
    <w:p w14:paraId="6F961C31" w14:textId="5CA46EB3"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58" w:history="1">
        <w:r w:rsidR="001F2CB6" w:rsidRPr="0048714D">
          <w:rPr>
            <w:rStyle w:val="ac"/>
            <w:noProof/>
          </w:rPr>
          <w:t>12.6</w:t>
        </w:r>
        <w:r w:rsidR="001F2CB6" w:rsidRPr="0048714D">
          <w:rPr>
            <w:rFonts w:ascii="Calibri" w:hAnsi="Calibri"/>
            <w:smallCaps w:val="0"/>
            <w:noProof/>
            <w:sz w:val="21"/>
            <w:szCs w:val="22"/>
          </w:rPr>
          <w:tab/>
        </w:r>
        <w:r w:rsidR="001F2CB6" w:rsidRPr="0048714D">
          <w:rPr>
            <w:rStyle w:val="ac"/>
            <w:rFonts w:hint="eastAsia"/>
            <w:noProof/>
          </w:rPr>
          <w:t>可靠性和健壮性</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_Toc498627258 \h </w:instrText>
        </w:r>
        <w:r w:rsidR="001F2CB6" w:rsidRPr="0048714D">
          <w:rPr>
            <w:noProof/>
            <w:webHidden/>
          </w:rPr>
        </w:r>
        <w:r w:rsidR="001F2CB6" w:rsidRPr="0048714D">
          <w:rPr>
            <w:noProof/>
            <w:webHidden/>
          </w:rPr>
          <w:fldChar w:fldCharType="separate"/>
        </w:r>
        <w:r w:rsidR="00227801" w:rsidRPr="0048714D">
          <w:rPr>
            <w:noProof/>
            <w:webHidden/>
          </w:rPr>
          <w:t>99</w:t>
        </w:r>
        <w:r w:rsidR="001F2CB6" w:rsidRPr="0048714D">
          <w:rPr>
            <w:noProof/>
            <w:webHidden/>
          </w:rPr>
          <w:fldChar w:fldCharType="end"/>
        </w:r>
      </w:hyperlink>
    </w:p>
    <w:p w14:paraId="6CC47BD5" w14:textId="2B37A15F"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59" w:history="1">
        <w:r w:rsidR="001F2CB6" w:rsidRPr="0048714D">
          <w:rPr>
            <w:rStyle w:val="ac"/>
            <w:noProof/>
          </w:rPr>
          <w:t>12.7</w:t>
        </w:r>
        <w:r w:rsidR="001F2CB6" w:rsidRPr="0048714D">
          <w:rPr>
            <w:rFonts w:ascii="Calibri" w:hAnsi="Calibri"/>
            <w:smallCaps w:val="0"/>
            <w:noProof/>
            <w:sz w:val="21"/>
            <w:szCs w:val="22"/>
          </w:rPr>
          <w:tab/>
        </w:r>
        <w:r w:rsidR="001F2CB6" w:rsidRPr="0048714D">
          <w:rPr>
            <w:rStyle w:val="ac"/>
            <w:rFonts w:hint="eastAsia"/>
            <w:noProof/>
          </w:rPr>
          <w:t>灵活性和扩展性</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_Toc498627259 \h </w:instrText>
        </w:r>
        <w:r w:rsidR="001F2CB6" w:rsidRPr="0048714D">
          <w:rPr>
            <w:noProof/>
            <w:webHidden/>
          </w:rPr>
        </w:r>
        <w:r w:rsidR="001F2CB6" w:rsidRPr="0048714D">
          <w:rPr>
            <w:noProof/>
            <w:webHidden/>
          </w:rPr>
          <w:fldChar w:fldCharType="separate"/>
        </w:r>
        <w:r w:rsidR="00227801" w:rsidRPr="0048714D">
          <w:rPr>
            <w:noProof/>
            <w:webHidden/>
          </w:rPr>
          <w:t>99</w:t>
        </w:r>
        <w:r w:rsidR="001F2CB6" w:rsidRPr="0048714D">
          <w:rPr>
            <w:noProof/>
            <w:webHidden/>
          </w:rPr>
          <w:fldChar w:fldCharType="end"/>
        </w:r>
      </w:hyperlink>
    </w:p>
    <w:p w14:paraId="48CF9A48" w14:textId="103672E9"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60" w:history="1">
        <w:r w:rsidR="001F2CB6" w:rsidRPr="0048714D">
          <w:rPr>
            <w:rStyle w:val="ac"/>
            <w:noProof/>
          </w:rPr>
          <w:t>12.8</w:t>
        </w:r>
        <w:r w:rsidR="001F2CB6" w:rsidRPr="0048714D">
          <w:rPr>
            <w:rFonts w:ascii="Calibri" w:hAnsi="Calibri"/>
            <w:smallCaps w:val="0"/>
            <w:noProof/>
            <w:sz w:val="21"/>
            <w:szCs w:val="22"/>
          </w:rPr>
          <w:tab/>
        </w:r>
        <w:r w:rsidR="001F2CB6" w:rsidRPr="0048714D">
          <w:rPr>
            <w:rStyle w:val="ac"/>
            <w:rFonts w:hint="eastAsia"/>
            <w:noProof/>
          </w:rPr>
          <w:t>统一性</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_Toc498627260 \h </w:instrText>
        </w:r>
        <w:r w:rsidR="001F2CB6" w:rsidRPr="0048714D">
          <w:rPr>
            <w:noProof/>
            <w:webHidden/>
          </w:rPr>
        </w:r>
        <w:r w:rsidR="001F2CB6" w:rsidRPr="0048714D">
          <w:rPr>
            <w:noProof/>
            <w:webHidden/>
          </w:rPr>
          <w:fldChar w:fldCharType="separate"/>
        </w:r>
        <w:r w:rsidR="00227801" w:rsidRPr="0048714D">
          <w:rPr>
            <w:noProof/>
            <w:webHidden/>
          </w:rPr>
          <w:t>99</w:t>
        </w:r>
        <w:r w:rsidR="001F2CB6" w:rsidRPr="0048714D">
          <w:rPr>
            <w:noProof/>
            <w:webHidden/>
          </w:rPr>
          <w:fldChar w:fldCharType="end"/>
        </w:r>
      </w:hyperlink>
    </w:p>
    <w:p w14:paraId="5F5E9864" w14:textId="0EECF693"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61" w:history="1">
        <w:r w:rsidR="001F2CB6" w:rsidRPr="0048714D">
          <w:rPr>
            <w:rStyle w:val="ac"/>
            <w:noProof/>
          </w:rPr>
          <w:t>12.9</w:t>
        </w:r>
        <w:r w:rsidR="001F2CB6" w:rsidRPr="0048714D">
          <w:rPr>
            <w:rFonts w:ascii="Calibri" w:hAnsi="Calibri"/>
            <w:smallCaps w:val="0"/>
            <w:noProof/>
            <w:sz w:val="21"/>
            <w:szCs w:val="22"/>
          </w:rPr>
          <w:tab/>
        </w:r>
        <w:r w:rsidR="001F2CB6" w:rsidRPr="0048714D">
          <w:rPr>
            <w:rStyle w:val="ac"/>
            <w:rFonts w:hint="eastAsia"/>
            <w:noProof/>
          </w:rPr>
          <w:t>安全性</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_Toc498627261 \h </w:instrText>
        </w:r>
        <w:r w:rsidR="001F2CB6" w:rsidRPr="0048714D">
          <w:rPr>
            <w:noProof/>
            <w:webHidden/>
          </w:rPr>
        </w:r>
        <w:r w:rsidR="001F2CB6" w:rsidRPr="0048714D">
          <w:rPr>
            <w:noProof/>
            <w:webHidden/>
          </w:rPr>
          <w:fldChar w:fldCharType="separate"/>
        </w:r>
        <w:r w:rsidR="00227801" w:rsidRPr="0048714D">
          <w:rPr>
            <w:rFonts w:hint="eastAsia"/>
            <w:b/>
            <w:bCs/>
            <w:noProof/>
            <w:webHidden/>
          </w:rPr>
          <w:t>错误</w:t>
        </w:r>
        <w:r w:rsidR="00227801" w:rsidRPr="0048714D">
          <w:rPr>
            <w:rFonts w:hint="eastAsia"/>
            <w:b/>
            <w:bCs/>
            <w:noProof/>
            <w:webHidden/>
          </w:rPr>
          <w:t>!</w:t>
        </w:r>
        <w:r w:rsidR="00227801" w:rsidRPr="0048714D">
          <w:rPr>
            <w:rFonts w:hint="eastAsia"/>
            <w:b/>
            <w:bCs/>
            <w:noProof/>
            <w:webHidden/>
          </w:rPr>
          <w:t>未定义书签。</w:t>
        </w:r>
        <w:r w:rsidR="001F2CB6" w:rsidRPr="0048714D">
          <w:rPr>
            <w:noProof/>
            <w:webHidden/>
          </w:rPr>
          <w:fldChar w:fldCharType="end"/>
        </w:r>
      </w:hyperlink>
    </w:p>
    <w:p w14:paraId="4B09252B" w14:textId="7EB5BBD1"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62" w:history="1">
        <w:r w:rsidR="001F2CB6" w:rsidRPr="0048714D">
          <w:rPr>
            <w:rStyle w:val="ac"/>
            <w:noProof/>
          </w:rPr>
          <w:t>12.10</w:t>
        </w:r>
        <w:r w:rsidR="001F2CB6" w:rsidRPr="0048714D">
          <w:rPr>
            <w:rFonts w:ascii="Calibri" w:hAnsi="Calibri"/>
            <w:smallCaps w:val="0"/>
            <w:noProof/>
            <w:sz w:val="21"/>
            <w:szCs w:val="22"/>
          </w:rPr>
          <w:tab/>
        </w:r>
        <w:r w:rsidR="001F2CB6" w:rsidRPr="0048714D">
          <w:rPr>
            <w:rStyle w:val="ac"/>
            <w:rFonts w:hint="eastAsia"/>
            <w:noProof/>
          </w:rPr>
          <w:t>满足</w:t>
        </w:r>
        <w:r w:rsidR="001F2CB6" w:rsidRPr="0048714D">
          <w:rPr>
            <w:rStyle w:val="ac"/>
            <w:noProof/>
          </w:rPr>
          <w:t>SOX</w:t>
        </w:r>
        <w:r w:rsidR="001F2CB6" w:rsidRPr="0048714D">
          <w:rPr>
            <w:rStyle w:val="ac"/>
            <w:rFonts w:hint="eastAsia"/>
            <w:noProof/>
          </w:rPr>
          <w:t>审计要求</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_Toc498627262 \h </w:instrText>
        </w:r>
        <w:r w:rsidR="001F2CB6" w:rsidRPr="0048714D">
          <w:rPr>
            <w:noProof/>
            <w:webHidden/>
          </w:rPr>
        </w:r>
        <w:r w:rsidR="001F2CB6" w:rsidRPr="0048714D">
          <w:rPr>
            <w:noProof/>
            <w:webHidden/>
          </w:rPr>
          <w:fldChar w:fldCharType="separate"/>
        </w:r>
        <w:r w:rsidR="00227801" w:rsidRPr="0048714D">
          <w:rPr>
            <w:rFonts w:hint="eastAsia"/>
            <w:b/>
            <w:bCs/>
            <w:noProof/>
            <w:webHidden/>
          </w:rPr>
          <w:t>错误</w:t>
        </w:r>
        <w:r w:rsidR="00227801" w:rsidRPr="0048714D">
          <w:rPr>
            <w:rFonts w:hint="eastAsia"/>
            <w:b/>
            <w:bCs/>
            <w:noProof/>
            <w:webHidden/>
          </w:rPr>
          <w:t>!</w:t>
        </w:r>
        <w:r w:rsidR="00227801" w:rsidRPr="0048714D">
          <w:rPr>
            <w:rFonts w:hint="eastAsia"/>
            <w:b/>
            <w:bCs/>
            <w:noProof/>
            <w:webHidden/>
          </w:rPr>
          <w:t>未定义书签。</w:t>
        </w:r>
        <w:r w:rsidR="001F2CB6" w:rsidRPr="0048714D">
          <w:rPr>
            <w:noProof/>
            <w:webHidden/>
          </w:rPr>
          <w:fldChar w:fldCharType="end"/>
        </w:r>
      </w:hyperlink>
    </w:p>
    <w:p w14:paraId="38E3D197" w14:textId="6176C48F"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63" w:history="1">
        <w:r w:rsidR="001F2CB6" w:rsidRPr="0048714D">
          <w:rPr>
            <w:rStyle w:val="ac"/>
            <w:rFonts w:ascii="Arial" w:hAnsi="宋体" w:cs="Arial"/>
            <w:noProof/>
          </w:rPr>
          <w:t>13</w:t>
        </w:r>
        <w:r w:rsidR="001F2CB6" w:rsidRPr="0048714D">
          <w:rPr>
            <w:rFonts w:ascii="Calibri" w:hAnsi="Calibri"/>
            <w:b w:val="0"/>
            <w:bCs w:val="0"/>
            <w:caps w:val="0"/>
            <w:noProof/>
            <w:sz w:val="21"/>
            <w:szCs w:val="22"/>
          </w:rPr>
          <w:tab/>
        </w:r>
        <w:r w:rsidR="001F2CB6" w:rsidRPr="0048714D">
          <w:rPr>
            <w:rStyle w:val="ac"/>
            <w:rFonts w:ascii="Arial" w:hAnsi="宋体" w:cs="Arial" w:hint="eastAsia"/>
            <w:noProof/>
          </w:rPr>
          <w:t>网间运维优化</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_Toc498627263 \h </w:instrText>
        </w:r>
        <w:r w:rsidR="001F2CB6" w:rsidRPr="0048714D">
          <w:rPr>
            <w:noProof/>
            <w:webHidden/>
          </w:rPr>
        </w:r>
        <w:r w:rsidR="001F2CB6" w:rsidRPr="0048714D">
          <w:rPr>
            <w:noProof/>
            <w:webHidden/>
          </w:rPr>
          <w:fldChar w:fldCharType="separate"/>
        </w:r>
        <w:r w:rsidR="00227801" w:rsidRPr="0048714D">
          <w:rPr>
            <w:noProof/>
            <w:webHidden/>
          </w:rPr>
          <w:t>100</w:t>
        </w:r>
        <w:r w:rsidR="001F2CB6" w:rsidRPr="0048714D">
          <w:rPr>
            <w:noProof/>
            <w:webHidden/>
          </w:rPr>
          <w:fldChar w:fldCharType="end"/>
        </w:r>
      </w:hyperlink>
    </w:p>
    <w:p w14:paraId="16EC6812" w14:textId="245F8A67"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64" w:history="1">
        <w:r w:rsidR="001F2CB6" w:rsidRPr="0048714D">
          <w:rPr>
            <w:rStyle w:val="ac"/>
            <w:rFonts w:cs="Arial"/>
            <w:noProof/>
          </w:rPr>
          <w:t>13.1</w:t>
        </w:r>
        <w:r w:rsidR="001F2CB6" w:rsidRPr="0048714D">
          <w:rPr>
            <w:rFonts w:ascii="Calibri" w:hAnsi="Calibri"/>
            <w:smallCaps w:val="0"/>
            <w:noProof/>
            <w:sz w:val="21"/>
            <w:szCs w:val="22"/>
          </w:rPr>
          <w:tab/>
        </w:r>
        <w:r w:rsidR="001F2CB6" w:rsidRPr="0048714D">
          <w:rPr>
            <w:rStyle w:val="ac"/>
            <w:rFonts w:hAnsi="宋体" w:cs="Arial" w:hint="eastAsia"/>
            <w:noProof/>
          </w:rPr>
          <w:t>预出帐环节</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_Toc498627264 \h </w:instrText>
        </w:r>
        <w:r w:rsidR="001F2CB6" w:rsidRPr="0048714D">
          <w:rPr>
            <w:noProof/>
            <w:webHidden/>
          </w:rPr>
        </w:r>
        <w:r w:rsidR="001F2CB6" w:rsidRPr="0048714D">
          <w:rPr>
            <w:noProof/>
            <w:webHidden/>
          </w:rPr>
          <w:fldChar w:fldCharType="separate"/>
        </w:r>
        <w:r w:rsidR="00227801" w:rsidRPr="0048714D">
          <w:rPr>
            <w:noProof/>
            <w:webHidden/>
          </w:rPr>
          <w:t>100</w:t>
        </w:r>
        <w:r w:rsidR="001F2CB6" w:rsidRPr="0048714D">
          <w:rPr>
            <w:noProof/>
            <w:webHidden/>
          </w:rPr>
          <w:fldChar w:fldCharType="end"/>
        </w:r>
      </w:hyperlink>
    </w:p>
    <w:p w14:paraId="066148B1" w14:textId="004D4CD7"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65" w:history="1">
        <w:r w:rsidR="001F2CB6" w:rsidRPr="0048714D">
          <w:rPr>
            <w:rStyle w:val="ac"/>
            <w:rFonts w:cs="Arial"/>
            <w:noProof/>
          </w:rPr>
          <w:t>13.2</w:t>
        </w:r>
        <w:r w:rsidR="001F2CB6" w:rsidRPr="0048714D">
          <w:rPr>
            <w:rFonts w:ascii="Calibri" w:hAnsi="Calibri"/>
            <w:smallCaps w:val="0"/>
            <w:noProof/>
            <w:sz w:val="21"/>
            <w:szCs w:val="22"/>
          </w:rPr>
          <w:tab/>
        </w:r>
        <w:r w:rsidR="001F2CB6" w:rsidRPr="0048714D">
          <w:rPr>
            <w:rStyle w:val="ac"/>
            <w:rFonts w:hAnsi="宋体" w:cs="Arial" w:hint="eastAsia"/>
            <w:noProof/>
          </w:rPr>
          <w:t>结算统计环节</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_Toc498627265 \h </w:instrText>
        </w:r>
        <w:r w:rsidR="001F2CB6" w:rsidRPr="0048714D">
          <w:rPr>
            <w:noProof/>
            <w:webHidden/>
          </w:rPr>
        </w:r>
        <w:r w:rsidR="001F2CB6" w:rsidRPr="0048714D">
          <w:rPr>
            <w:noProof/>
            <w:webHidden/>
          </w:rPr>
          <w:fldChar w:fldCharType="separate"/>
        </w:r>
        <w:r w:rsidR="00227801" w:rsidRPr="0048714D">
          <w:rPr>
            <w:noProof/>
            <w:webHidden/>
          </w:rPr>
          <w:t>100</w:t>
        </w:r>
        <w:r w:rsidR="001F2CB6" w:rsidRPr="0048714D">
          <w:rPr>
            <w:noProof/>
            <w:webHidden/>
          </w:rPr>
          <w:fldChar w:fldCharType="end"/>
        </w:r>
      </w:hyperlink>
    </w:p>
    <w:p w14:paraId="5D2E7315" w14:textId="30898928"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66" w:history="1">
        <w:r w:rsidR="001F2CB6" w:rsidRPr="0048714D">
          <w:rPr>
            <w:rStyle w:val="ac"/>
            <w:rFonts w:hAnsi="宋体" w:cs="Arial"/>
            <w:noProof/>
          </w:rPr>
          <w:t>13.3</w:t>
        </w:r>
        <w:r w:rsidR="001F2CB6" w:rsidRPr="0048714D">
          <w:rPr>
            <w:rFonts w:ascii="Calibri" w:hAnsi="Calibri"/>
            <w:smallCaps w:val="0"/>
            <w:noProof/>
            <w:sz w:val="21"/>
            <w:szCs w:val="22"/>
          </w:rPr>
          <w:tab/>
        </w:r>
        <w:r w:rsidR="001F2CB6" w:rsidRPr="0048714D">
          <w:rPr>
            <w:rStyle w:val="ac"/>
            <w:rFonts w:hAnsi="宋体" w:cs="Arial" w:hint="eastAsia"/>
            <w:noProof/>
          </w:rPr>
          <w:t>网间存档环节</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_Toc498627266 \h </w:instrText>
        </w:r>
        <w:r w:rsidR="001F2CB6" w:rsidRPr="0048714D">
          <w:rPr>
            <w:noProof/>
            <w:webHidden/>
          </w:rPr>
        </w:r>
        <w:r w:rsidR="001F2CB6" w:rsidRPr="0048714D">
          <w:rPr>
            <w:noProof/>
            <w:webHidden/>
          </w:rPr>
          <w:fldChar w:fldCharType="separate"/>
        </w:r>
        <w:r w:rsidR="00227801" w:rsidRPr="0048714D">
          <w:rPr>
            <w:noProof/>
            <w:webHidden/>
          </w:rPr>
          <w:t>100</w:t>
        </w:r>
        <w:r w:rsidR="001F2CB6" w:rsidRPr="0048714D">
          <w:rPr>
            <w:noProof/>
            <w:webHidden/>
          </w:rPr>
          <w:fldChar w:fldCharType="end"/>
        </w:r>
      </w:hyperlink>
    </w:p>
    <w:p w14:paraId="5A01E317" w14:textId="275F8E17"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67" w:history="1">
        <w:r w:rsidR="001F2CB6" w:rsidRPr="0048714D">
          <w:rPr>
            <w:rStyle w:val="ac"/>
            <w:rFonts w:hAnsi="宋体" w:cs="Arial"/>
            <w:noProof/>
          </w:rPr>
          <w:t>13.4</w:t>
        </w:r>
        <w:r w:rsidR="001F2CB6" w:rsidRPr="0048714D">
          <w:rPr>
            <w:rFonts w:ascii="Calibri" w:hAnsi="Calibri"/>
            <w:smallCaps w:val="0"/>
            <w:noProof/>
            <w:sz w:val="21"/>
            <w:szCs w:val="22"/>
          </w:rPr>
          <w:tab/>
        </w:r>
        <w:r w:rsidR="001F2CB6" w:rsidRPr="0048714D">
          <w:rPr>
            <w:rStyle w:val="ac"/>
            <w:rFonts w:hAnsi="宋体" w:cs="Arial" w:hint="eastAsia"/>
            <w:noProof/>
          </w:rPr>
          <w:t>系统异常自动回滚</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_Toc498627267 \h </w:instrText>
        </w:r>
        <w:r w:rsidR="001F2CB6" w:rsidRPr="0048714D">
          <w:rPr>
            <w:noProof/>
            <w:webHidden/>
          </w:rPr>
        </w:r>
        <w:r w:rsidR="001F2CB6" w:rsidRPr="0048714D">
          <w:rPr>
            <w:noProof/>
            <w:webHidden/>
          </w:rPr>
          <w:fldChar w:fldCharType="separate"/>
        </w:r>
        <w:r w:rsidR="00227801" w:rsidRPr="0048714D">
          <w:rPr>
            <w:noProof/>
            <w:webHidden/>
          </w:rPr>
          <w:t>100</w:t>
        </w:r>
        <w:r w:rsidR="001F2CB6" w:rsidRPr="0048714D">
          <w:rPr>
            <w:noProof/>
            <w:webHidden/>
          </w:rPr>
          <w:fldChar w:fldCharType="end"/>
        </w:r>
      </w:hyperlink>
    </w:p>
    <w:p w14:paraId="1571C9DE" w14:textId="17DABFF4"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68" w:history="1">
        <w:r w:rsidR="001F2CB6" w:rsidRPr="0048714D">
          <w:rPr>
            <w:rStyle w:val="ac"/>
            <w:rFonts w:hAnsi="宋体" w:cs="Arial"/>
            <w:noProof/>
          </w:rPr>
          <w:t>13.5</w:t>
        </w:r>
        <w:r w:rsidR="001F2CB6" w:rsidRPr="0048714D">
          <w:rPr>
            <w:rFonts w:ascii="Calibri" w:hAnsi="Calibri"/>
            <w:smallCaps w:val="0"/>
            <w:noProof/>
            <w:sz w:val="21"/>
            <w:szCs w:val="22"/>
          </w:rPr>
          <w:tab/>
        </w:r>
        <w:r w:rsidR="001F2CB6" w:rsidRPr="0048714D">
          <w:rPr>
            <w:rStyle w:val="ac"/>
            <w:rFonts w:hAnsi="宋体" w:cs="Arial" w:hint="eastAsia"/>
            <w:noProof/>
          </w:rPr>
          <w:t>后台程序部署产品化</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_Toc498627268 \h </w:instrText>
        </w:r>
        <w:r w:rsidR="001F2CB6" w:rsidRPr="0048714D">
          <w:rPr>
            <w:noProof/>
            <w:webHidden/>
          </w:rPr>
        </w:r>
        <w:r w:rsidR="001F2CB6" w:rsidRPr="0048714D">
          <w:rPr>
            <w:noProof/>
            <w:webHidden/>
          </w:rPr>
          <w:fldChar w:fldCharType="separate"/>
        </w:r>
        <w:r w:rsidR="00227801" w:rsidRPr="0048714D">
          <w:rPr>
            <w:noProof/>
            <w:webHidden/>
          </w:rPr>
          <w:t>100</w:t>
        </w:r>
        <w:r w:rsidR="001F2CB6" w:rsidRPr="0048714D">
          <w:rPr>
            <w:noProof/>
            <w:webHidden/>
          </w:rPr>
          <w:fldChar w:fldCharType="end"/>
        </w:r>
      </w:hyperlink>
    </w:p>
    <w:p w14:paraId="4959FB53" w14:textId="3E02C4F0"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69" w:history="1">
        <w:r w:rsidR="001F2CB6" w:rsidRPr="0048714D">
          <w:rPr>
            <w:rStyle w:val="ac"/>
            <w:rFonts w:hAnsi="宋体" w:cs="Arial"/>
            <w:noProof/>
          </w:rPr>
          <w:t>13.6</w:t>
        </w:r>
        <w:r w:rsidR="001F2CB6" w:rsidRPr="0048714D">
          <w:rPr>
            <w:rFonts w:ascii="Calibri" w:hAnsi="Calibri"/>
            <w:smallCaps w:val="0"/>
            <w:noProof/>
            <w:sz w:val="21"/>
            <w:szCs w:val="22"/>
          </w:rPr>
          <w:tab/>
        </w:r>
        <w:r w:rsidR="001F2CB6" w:rsidRPr="0048714D">
          <w:rPr>
            <w:rStyle w:val="ac"/>
            <w:rFonts w:hAnsi="宋体" w:cs="Arial" w:hint="eastAsia"/>
            <w:noProof/>
          </w:rPr>
          <w:t>数据库功能分离。</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_Toc498627269 \h </w:instrText>
        </w:r>
        <w:r w:rsidR="001F2CB6" w:rsidRPr="0048714D">
          <w:rPr>
            <w:noProof/>
            <w:webHidden/>
          </w:rPr>
        </w:r>
        <w:r w:rsidR="001F2CB6" w:rsidRPr="0048714D">
          <w:rPr>
            <w:noProof/>
            <w:webHidden/>
          </w:rPr>
          <w:fldChar w:fldCharType="separate"/>
        </w:r>
        <w:r w:rsidR="00227801" w:rsidRPr="0048714D">
          <w:rPr>
            <w:noProof/>
            <w:webHidden/>
          </w:rPr>
          <w:t>100</w:t>
        </w:r>
        <w:r w:rsidR="001F2CB6" w:rsidRPr="0048714D">
          <w:rPr>
            <w:noProof/>
            <w:webHidden/>
          </w:rPr>
          <w:fldChar w:fldCharType="end"/>
        </w:r>
      </w:hyperlink>
    </w:p>
    <w:p w14:paraId="1C0B8967" w14:textId="0B4A081A"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70" w:history="1">
        <w:r w:rsidR="001F2CB6" w:rsidRPr="0048714D">
          <w:rPr>
            <w:rStyle w:val="ac"/>
            <w:rFonts w:hAnsi="宋体" w:cs="Arial"/>
            <w:noProof/>
          </w:rPr>
          <w:t>13.7</w:t>
        </w:r>
        <w:r w:rsidR="001F2CB6" w:rsidRPr="0048714D">
          <w:rPr>
            <w:rFonts w:ascii="Calibri" w:hAnsi="Calibri"/>
            <w:smallCaps w:val="0"/>
            <w:noProof/>
            <w:sz w:val="21"/>
            <w:szCs w:val="22"/>
          </w:rPr>
          <w:tab/>
        </w:r>
        <w:r w:rsidR="001F2CB6" w:rsidRPr="0048714D">
          <w:rPr>
            <w:rStyle w:val="ac"/>
            <w:rFonts w:hAnsi="宋体" w:cs="Arial" w:hint="eastAsia"/>
            <w:noProof/>
          </w:rPr>
          <w:t>后台应用调度优化</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_Toc498627270 \h </w:instrText>
        </w:r>
        <w:r w:rsidR="001F2CB6" w:rsidRPr="0048714D">
          <w:rPr>
            <w:noProof/>
            <w:webHidden/>
          </w:rPr>
        </w:r>
        <w:r w:rsidR="001F2CB6" w:rsidRPr="0048714D">
          <w:rPr>
            <w:noProof/>
            <w:webHidden/>
          </w:rPr>
          <w:fldChar w:fldCharType="separate"/>
        </w:r>
        <w:r w:rsidR="00227801" w:rsidRPr="0048714D">
          <w:rPr>
            <w:noProof/>
            <w:webHidden/>
          </w:rPr>
          <w:t>101</w:t>
        </w:r>
        <w:r w:rsidR="001F2CB6" w:rsidRPr="0048714D">
          <w:rPr>
            <w:noProof/>
            <w:webHidden/>
          </w:rPr>
          <w:fldChar w:fldCharType="end"/>
        </w:r>
      </w:hyperlink>
    </w:p>
    <w:p w14:paraId="01A2FDA1" w14:textId="25DD95E1"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71" w:history="1">
        <w:r w:rsidR="001F2CB6" w:rsidRPr="0048714D">
          <w:rPr>
            <w:rStyle w:val="ac"/>
            <w:rFonts w:hAnsi="宋体" w:cs="Arial"/>
            <w:noProof/>
          </w:rPr>
          <w:t>13.8</w:t>
        </w:r>
        <w:r w:rsidR="001F2CB6" w:rsidRPr="0048714D">
          <w:rPr>
            <w:rFonts w:ascii="Calibri" w:hAnsi="Calibri"/>
            <w:smallCaps w:val="0"/>
            <w:noProof/>
            <w:sz w:val="21"/>
            <w:szCs w:val="22"/>
          </w:rPr>
          <w:tab/>
        </w:r>
        <w:r w:rsidR="001F2CB6" w:rsidRPr="0048714D">
          <w:rPr>
            <w:rStyle w:val="ac"/>
            <w:rFonts w:hAnsi="宋体" w:cs="Arial" w:hint="eastAsia"/>
            <w:noProof/>
          </w:rPr>
          <w:t>文件校验放开与处理拦截</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_Toc498627271 \h </w:instrText>
        </w:r>
        <w:r w:rsidR="001F2CB6" w:rsidRPr="0048714D">
          <w:rPr>
            <w:noProof/>
            <w:webHidden/>
          </w:rPr>
        </w:r>
        <w:r w:rsidR="001F2CB6" w:rsidRPr="0048714D">
          <w:rPr>
            <w:noProof/>
            <w:webHidden/>
          </w:rPr>
          <w:fldChar w:fldCharType="separate"/>
        </w:r>
        <w:r w:rsidR="00227801" w:rsidRPr="0048714D">
          <w:rPr>
            <w:rFonts w:hint="eastAsia"/>
            <w:b/>
            <w:bCs/>
            <w:noProof/>
            <w:webHidden/>
          </w:rPr>
          <w:t>错误</w:t>
        </w:r>
        <w:r w:rsidR="00227801" w:rsidRPr="0048714D">
          <w:rPr>
            <w:rFonts w:hint="eastAsia"/>
            <w:b/>
            <w:bCs/>
            <w:noProof/>
            <w:webHidden/>
          </w:rPr>
          <w:t>!</w:t>
        </w:r>
        <w:r w:rsidR="00227801" w:rsidRPr="0048714D">
          <w:rPr>
            <w:rFonts w:hint="eastAsia"/>
            <w:b/>
            <w:bCs/>
            <w:noProof/>
            <w:webHidden/>
          </w:rPr>
          <w:t>未定义书签。</w:t>
        </w:r>
        <w:r w:rsidR="001F2CB6" w:rsidRPr="0048714D">
          <w:rPr>
            <w:noProof/>
            <w:webHidden/>
          </w:rPr>
          <w:fldChar w:fldCharType="end"/>
        </w:r>
      </w:hyperlink>
    </w:p>
    <w:p w14:paraId="64E8A85B" w14:textId="65289FE3" w:rsidR="001F2CB6" w:rsidRPr="0048714D" w:rsidRDefault="00FA6AD6">
      <w:pPr>
        <w:pStyle w:val="22"/>
        <w:tabs>
          <w:tab w:val="left" w:pos="1440"/>
          <w:tab w:val="right" w:leader="dot" w:pos="8296"/>
        </w:tabs>
        <w:ind w:firstLine="400"/>
        <w:rPr>
          <w:rFonts w:ascii="Calibri" w:hAnsi="Calibri"/>
          <w:smallCaps w:val="0"/>
          <w:noProof/>
          <w:sz w:val="21"/>
          <w:szCs w:val="22"/>
        </w:rPr>
      </w:pPr>
      <w:hyperlink w:anchor="_Toc498627272" w:history="1">
        <w:r w:rsidR="001F2CB6" w:rsidRPr="0048714D">
          <w:rPr>
            <w:rStyle w:val="ac"/>
            <w:rFonts w:hAnsi="宋体" w:cs="Arial"/>
            <w:noProof/>
          </w:rPr>
          <w:t>13.9</w:t>
        </w:r>
        <w:r w:rsidR="001F2CB6" w:rsidRPr="0048714D">
          <w:rPr>
            <w:rFonts w:ascii="Calibri" w:hAnsi="Calibri"/>
            <w:smallCaps w:val="0"/>
            <w:noProof/>
            <w:sz w:val="21"/>
            <w:szCs w:val="22"/>
          </w:rPr>
          <w:tab/>
        </w:r>
        <w:r w:rsidR="001F2CB6" w:rsidRPr="0048714D">
          <w:rPr>
            <w:rStyle w:val="ac"/>
            <w:rFonts w:hAnsi="宋体" w:cs="Arial" w:hint="eastAsia"/>
            <w:noProof/>
          </w:rPr>
          <w:t>公参与配置优化</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_Toc498627272 \h </w:instrText>
        </w:r>
        <w:r w:rsidR="001F2CB6" w:rsidRPr="0048714D">
          <w:rPr>
            <w:noProof/>
            <w:webHidden/>
          </w:rPr>
        </w:r>
        <w:r w:rsidR="001F2CB6" w:rsidRPr="0048714D">
          <w:rPr>
            <w:noProof/>
            <w:webHidden/>
          </w:rPr>
          <w:fldChar w:fldCharType="separate"/>
        </w:r>
        <w:r w:rsidR="00227801" w:rsidRPr="0048714D">
          <w:rPr>
            <w:noProof/>
            <w:webHidden/>
          </w:rPr>
          <w:t>101</w:t>
        </w:r>
        <w:r w:rsidR="001F2CB6" w:rsidRPr="0048714D">
          <w:rPr>
            <w:noProof/>
            <w:webHidden/>
          </w:rPr>
          <w:fldChar w:fldCharType="end"/>
        </w:r>
      </w:hyperlink>
    </w:p>
    <w:p w14:paraId="4C8FA4F8" w14:textId="628AA50C" w:rsidR="001F2CB6" w:rsidRPr="0048714D" w:rsidRDefault="00FA6AD6">
      <w:pPr>
        <w:pStyle w:val="10"/>
        <w:tabs>
          <w:tab w:val="left" w:pos="960"/>
          <w:tab w:val="right" w:leader="dot" w:pos="8296"/>
        </w:tabs>
        <w:ind w:firstLine="402"/>
        <w:rPr>
          <w:rFonts w:ascii="Calibri" w:hAnsi="Calibri"/>
          <w:b w:val="0"/>
          <w:bCs w:val="0"/>
          <w:caps w:val="0"/>
          <w:noProof/>
          <w:sz w:val="21"/>
          <w:szCs w:val="22"/>
        </w:rPr>
      </w:pPr>
      <w:hyperlink w:anchor="_Toc498627273" w:history="1">
        <w:r w:rsidR="001F2CB6" w:rsidRPr="0048714D">
          <w:rPr>
            <w:rStyle w:val="ac"/>
            <w:noProof/>
          </w:rPr>
          <w:t>14</w:t>
        </w:r>
        <w:r w:rsidR="001F2CB6" w:rsidRPr="0048714D">
          <w:rPr>
            <w:rFonts w:ascii="Calibri" w:hAnsi="Calibri"/>
            <w:b w:val="0"/>
            <w:bCs w:val="0"/>
            <w:caps w:val="0"/>
            <w:noProof/>
            <w:sz w:val="21"/>
            <w:szCs w:val="22"/>
          </w:rPr>
          <w:tab/>
        </w:r>
        <w:r w:rsidR="001F2CB6" w:rsidRPr="0048714D">
          <w:rPr>
            <w:rStyle w:val="ac"/>
            <w:rFonts w:hint="eastAsia"/>
            <w:noProof/>
          </w:rPr>
          <w:t>附录</w:t>
        </w:r>
        <w:r w:rsidR="001F2CB6" w:rsidRPr="0048714D">
          <w:rPr>
            <w:noProof/>
            <w:webHidden/>
          </w:rPr>
          <w:tab/>
        </w:r>
        <w:r w:rsidR="001F2CB6" w:rsidRPr="0048714D">
          <w:rPr>
            <w:noProof/>
            <w:webHidden/>
          </w:rPr>
          <w:fldChar w:fldCharType="begin"/>
        </w:r>
        <w:r w:rsidR="001F2CB6" w:rsidRPr="0048714D">
          <w:rPr>
            <w:noProof/>
            <w:webHidden/>
          </w:rPr>
          <w:instrText xml:space="preserve"> PAGEREF _Toc498627273 \h </w:instrText>
        </w:r>
        <w:r w:rsidR="001F2CB6" w:rsidRPr="0048714D">
          <w:rPr>
            <w:noProof/>
            <w:webHidden/>
          </w:rPr>
        </w:r>
        <w:r w:rsidR="001F2CB6" w:rsidRPr="0048714D">
          <w:rPr>
            <w:noProof/>
            <w:webHidden/>
          </w:rPr>
          <w:fldChar w:fldCharType="separate"/>
        </w:r>
        <w:r w:rsidR="00227801" w:rsidRPr="0048714D">
          <w:rPr>
            <w:noProof/>
            <w:webHidden/>
          </w:rPr>
          <w:t>101</w:t>
        </w:r>
        <w:r w:rsidR="001F2CB6" w:rsidRPr="0048714D">
          <w:rPr>
            <w:noProof/>
            <w:webHidden/>
          </w:rPr>
          <w:fldChar w:fldCharType="end"/>
        </w:r>
      </w:hyperlink>
    </w:p>
    <w:p w14:paraId="3DB89157" w14:textId="77777777" w:rsidR="00853EEE" w:rsidRPr="0048714D" w:rsidRDefault="00C26DBC" w:rsidP="007F210C">
      <w:pPr>
        <w:pStyle w:val="10"/>
        <w:tabs>
          <w:tab w:val="left" w:pos="960"/>
          <w:tab w:val="right" w:leader="dot" w:pos="8296"/>
        </w:tabs>
        <w:ind w:firstLine="402"/>
      </w:pPr>
      <w:r w:rsidRPr="0048714D">
        <w:fldChar w:fldCharType="end"/>
      </w:r>
    </w:p>
    <w:p w14:paraId="6CAC88E0" w14:textId="77777777" w:rsidR="00853EEE" w:rsidRPr="0048714D" w:rsidRDefault="00853EEE" w:rsidP="007F210C">
      <w:pPr>
        <w:ind w:firstLine="480"/>
        <w:sectPr w:rsidR="00853EEE" w:rsidRPr="0048714D" w:rsidSect="00257949">
          <w:pgSz w:w="21496" w:h="16838"/>
          <w:pgMar w:top="1440" w:right="11390" w:bottom="1440" w:left="1800" w:header="851" w:footer="992" w:gutter="0"/>
          <w:cols w:space="425"/>
          <w:docGrid w:type="lines" w:linePitch="312"/>
        </w:sectPr>
      </w:pPr>
    </w:p>
    <w:p w14:paraId="320BE426" w14:textId="77777777" w:rsidR="00786D65" w:rsidRPr="0048714D" w:rsidRDefault="00821D36" w:rsidP="007F210C">
      <w:pPr>
        <w:pStyle w:val="1"/>
        <w:spacing w:before="0"/>
      </w:pPr>
      <w:bookmarkStart w:id="0" w:name="_Toc192441070"/>
      <w:bookmarkStart w:id="1" w:name="_Toc192441386"/>
      <w:bookmarkStart w:id="2" w:name="_Toc192441465"/>
      <w:bookmarkStart w:id="3" w:name="_Toc498627211"/>
      <w:r w:rsidRPr="0048714D">
        <w:rPr>
          <w:rFonts w:hint="eastAsia"/>
        </w:rPr>
        <w:lastRenderedPageBreak/>
        <w:t>总</w:t>
      </w:r>
      <w:r w:rsidR="00CC37E5" w:rsidRPr="0048714D">
        <w:rPr>
          <w:rFonts w:hint="eastAsia"/>
        </w:rPr>
        <w:t>述</w:t>
      </w:r>
      <w:bookmarkEnd w:id="0"/>
      <w:bookmarkEnd w:id="1"/>
      <w:bookmarkEnd w:id="2"/>
      <w:bookmarkEnd w:id="3"/>
    </w:p>
    <w:p w14:paraId="0D3C5981" w14:textId="77777777" w:rsidR="00CC37E5" w:rsidRPr="0048714D" w:rsidRDefault="00CC37E5" w:rsidP="007F210C">
      <w:pPr>
        <w:pStyle w:val="21"/>
        <w:spacing w:before="0"/>
      </w:pPr>
      <w:bookmarkStart w:id="4" w:name="_Toc192441071"/>
      <w:bookmarkStart w:id="5" w:name="_Toc192441387"/>
      <w:bookmarkStart w:id="6" w:name="_Toc192441466"/>
      <w:bookmarkStart w:id="7" w:name="_Toc498627212"/>
      <w:r w:rsidRPr="0048714D">
        <w:rPr>
          <w:rFonts w:hint="eastAsia"/>
        </w:rPr>
        <w:t>背景</w:t>
      </w:r>
      <w:bookmarkEnd w:id="4"/>
      <w:bookmarkEnd w:id="5"/>
      <w:bookmarkEnd w:id="6"/>
      <w:bookmarkEnd w:id="7"/>
    </w:p>
    <w:p w14:paraId="5F425937" w14:textId="77777777" w:rsidR="00643CD5" w:rsidRPr="0048714D" w:rsidRDefault="00643CD5" w:rsidP="00643CD5">
      <w:pPr>
        <w:ind w:firstLine="480"/>
      </w:pPr>
      <w:r w:rsidRPr="0048714D">
        <w:rPr>
          <w:rFonts w:hint="eastAsia"/>
        </w:rPr>
        <w:t>随着</w:t>
      </w:r>
      <w:r w:rsidRPr="0048714D">
        <w:rPr>
          <w:rFonts w:hint="eastAsia"/>
        </w:rPr>
        <w:t>IT</w:t>
      </w:r>
      <w:r w:rsidRPr="0048714D">
        <w:rPr>
          <w:rFonts w:hint="eastAsia"/>
        </w:rPr>
        <w:t>集中化的推进，中国移动各业务结算分散在不同的支撑系统和归口单位，如话音漫游结算、</w:t>
      </w:r>
      <w:r w:rsidRPr="0048714D">
        <w:rPr>
          <w:rFonts w:hint="eastAsia"/>
        </w:rPr>
        <w:t>GPRS</w:t>
      </w:r>
      <w:r w:rsidRPr="0048714D">
        <w:rPr>
          <w:rFonts w:hint="eastAsia"/>
        </w:rPr>
        <w:t>漫游结算、网间结算等等。现需要建立一套集中结算系统，将各类结算业务集中一点进行支撑，减少系统重复建设成本和人员投入，以达到降本增效的目的。</w:t>
      </w:r>
    </w:p>
    <w:p w14:paraId="0F658B65" w14:textId="77777777" w:rsidR="00903E76" w:rsidRPr="0048714D" w:rsidRDefault="00643CD5" w:rsidP="00643CD5">
      <w:pPr>
        <w:ind w:firstLine="480"/>
      </w:pPr>
      <w:r w:rsidRPr="0048714D">
        <w:rPr>
          <w:rFonts w:hint="eastAsia"/>
        </w:rPr>
        <w:t>因全网结算类业务繁多，支撑系统的非常多，要集中需要分阶段，分步骤的进行，先进行省侧结算业务的回收，再进行总部各一点结算系统的整合。本次主要针对网间结算业务进行集中建设。</w:t>
      </w:r>
    </w:p>
    <w:p w14:paraId="45A15132" w14:textId="77777777" w:rsidR="00CC37E5" w:rsidRPr="0048714D" w:rsidRDefault="00CC37E5" w:rsidP="007F210C">
      <w:pPr>
        <w:pStyle w:val="21"/>
        <w:spacing w:before="0"/>
        <w:ind w:left="578" w:hanging="578"/>
      </w:pPr>
      <w:bookmarkStart w:id="8" w:name="_Toc192441072"/>
      <w:bookmarkStart w:id="9" w:name="_Toc192441388"/>
      <w:bookmarkStart w:id="10" w:name="_Toc192441467"/>
      <w:bookmarkStart w:id="11" w:name="_Toc498627213"/>
      <w:r w:rsidRPr="0048714D">
        <w:rPr>
          <w:rFonts w:hint="eastAsia"/>
        </w:rPr>
        <w:t>需求目标</w:t>
      </w:r>
      <w:bookmarkEnd w:id="8"/>
      <w:bookmarkEnd w:id="9"/>
      <w:bookmarkEnd w:id="10"/>
      <w:bookmarkEnd w:id="11"/>
    </w:p>
    <w:p w14:paraId="58B4CB25" w14:textId="2CAD52C0" w:rsidR="00643CD5" w:rsidRPr="0048714D" w:rsidRDefault="00643CD5" w:rsidP="00643CD5">
      <w:pPr>
        <w:ind w:firstLineChars="83" w:firstLine="199"/>
        <w:rPr>
          <w:rFonts w:ascii="宋体" w:hAnsi="宋体"/>
          <w:color w:val="000000"/>
        </w:rPr>
      </w:pPr>
      <w:r w:rsidRPr="0048714D">
        <w:rPr>
          <w:rFonts w:ascii="宋体" w:hAnsi="宋体" w:hint="eastAsia"/>
          <w:color w:val="000000"/>
        </w:rPr>
        <w:t>本期工程完成</w:t>
      </w:r>
      <w:r w:rsidR="00A145B3" w:rsidRPr="0048714D">
        <w:rPr>
          <w:rFonts w:ascii="宋体" w:hAnsi="宋体" w:hint="eastAsia"/>
          <w:color w:val="000000"/>
        </w:rPr>
        <w:t>全网</w:t>
      </w:r>
      <w:r w:rsidRPr="0048714D">
        <w:rPr>
          <w:rFonts w:ascii="宋体" w:hAnsi="宋体" w:hint="eastAsia"/>
          <w:color w:val="000000"/>
        </w:rPr>
        <w:t>网间业务集中清结算系统建设。</w:t>
      </w:r>
    </w:p>
    <w:p w14:paraId="2AE23E6F" w14:textId="104C53DD" w:rsidR="003B18EE" w:rsidRPr="0048714D" w:rsidRDefault="00643CD5" w:rsidP="00643CD5">
      <w:pPr>
        <w:ind w:firstLineChars="83" w:firstLine="199"/>
      </w:pPr>
      <w:r w:rsidRPr="0048714D">
        <w:rPr>
          <w:rFonts w:ascii="宋体" w:hAnsi="宋体" w:hint="eastAsia"/>
          <w:color w:val="000000"/>
        </w:rPr>
        <w:t>本期工程按照满足到20</w:t>
      </w:r>
      <w:r w:rsidR="001B2BB6" w:rsidRPr="0048714D">
        <w:rPr>
          <w:rFonts w:ascii="宋体" w:hAnsi="宋体"/>
          <w:color w:val="000000"/>
        </w:rPr>
        <w:t>20</w:t>
      </w:r>
      <w:r w:rsidRPr="0048714D">
        <w:rPr>
          <w:rFonts w:ascii="宋体" w:hAnsi="宋体" w:hint="eastAsia"/>
          <w:color w:val="000000"/>
        </w:rPr>
        <w:t>年底的</w:t>
      </w:r>
      <w:r w:rsidR="00A145B3" w:rsidRPr="0048714D">
        <w:rPr>
          <w:rFonts w:ascii="宋体" w:hAnsi="宋体" w:hint="eastAsia"/>
          <w:color w:val="000000"/>
        </w:rPr>
        <w:t>全网</w:t>
      </w:r>
      <w:r w:rsidRPr="0048714D">
        <w:rPr>
          <w:rFonts w:ascii="宋体" w:hAnsi="宋体" w:hint="eastAsia"/>
          <w:color w:val="000000"/>
        </w:rPr>
        <w:t>网间</w:t>
      </w:r>
      <w:r w:rsidRPr="0048714D">
        <w:rPr>
          <w:rFonts w:ascii="宋体" w:hAnsi="宋体"/>
          <w:color w:val="000000"/>
        </w:rPr>
        <w:t>业务线</w:t>
      </w:r>
      <w:r w:rsidRPr="0048714D">
        <w:rPr>
          <w:rFonts w:ascii="宋体" w:hAnsi="宋体" w:hint="eastAsia"/>
          <w:color w:val="000000"/>
        </w:rPr>
        <w:t>处理每月</w:t>
      </w:r>
      <w:r w:rsidRPr="0048714D">
        <w:rPr>
          <w:rFonts w:ascii="宋体" w:hAnsi="宋体"/>
          <w:color w:val="000000"/>
        </w:rPr>
        <w:t>500</w:t>
      </w:r>
      <w:r w:rsidRPr="0048714D">
        <w:rPr>
          <w:rFonts w:ascii="宋体" w:hAnsi="宋体" w:hint="eastAsia"/>
          <w:color w:val="000000"/>
        </w:rPr>
        <w:t>亿</w:t>
      </w:r>
      <w:r w:rsidRPr="0048714D">
        <w:rPr>
          <w:rFonts w:ascii="宋体" w:hAnsi="宋体"/>
          <w:color w:val="000000"/>
        </w:rPr>
        <w:t>条话单的</w:t>
      </w:r>
      <w:r w:rsidRPr="0048714D">
        <w:rPr>
          <w:rFonts w:ascii="宋体" w:hAnsi="宋体" w:hint="eastAsia"/>
          <w:color w:val="000000"/>
        </w:rPr>
        <w:t>需求。</w:t>
      </w:r>
    </w:p>
    <w:p w14:paraId="4481E2B2" w14:textId="77777777" w:rsidR="00CC37E5" w:rsidRPr="0048714D" w:rsidRDefault="00643CD5" w:rsidP="007F210C">
      <w:pPr>
        <w:pStyle w:val="21"/>
        <w:spacing w:before="0"/>
        <w:ind w:left="578" w:hanging="578"/>
      </w:pPr>
      <w:bookmarkStart w:id="12" w:name="_Toc498627214"/>
      <w:r w:rsidRPr="0048714D">
        <w:rPr>
          <w:rFonts w:hint="eastAsia"/>
        </w:rPr>
        <w:t>主要功能</w:t>
      </w:r>
      <w:bookmarkEnd w:id="12"/>
    </w:p>
    <w:p w14:paraId="45E28D3F" w14:textId="77777777" w:rsidR="00643CD5" w:rsidRPr="0048714D" w:rsidRDefault="00643CD5" w:rsidP="00643CD5">
      <w:pPr>
        <w:ind w:firstLineChars="83" w:firstLine="199"/>
        <w:rPr>
          <w:rFonts w:ascii="宋体" w:hAnsi="宋体"/>
          <w:color w:val="000000"/>
        </w:rPr>
      </w:pPr>
      <w:r w:rsidRPr="0048714D">
        <w:rPr>
          <w:rFonts w:ascii="宋体" w:hAnsi="宋体" w:hint="eastAsia"/>
          <w:color w:val="000000"/>
        </w:rPr>
        <w:t>系统主要功能点分别概述：</w:t>
      </w:r>
    </w:p>
    <w:p w14:paraId="1F5187C6" w14:textId="250AF8B6" w:rsidR="00643CD5" w:rsidRPr="0048714D" w:rsidRDefault="00643CD5" w:rsidP="00643CD5">
      <w:pPr>
        <w:ind w:firstLineChars="83" w:firstLine="199"/>
        <w:rPr>
          <w:rFonts w:ascii="宋体" w:hAnsi="宋体"/>
          <w:color w:val="000000"/>
        </w:rPr>
      </w:pPr>
      <w:r w:rsidRPr="0048714D">
        <w:rPr>
          <w:rFonts w:ascii="宋体" w:hAnsi="宋体" w:hint="eastAsia"/>
          <w:color w:val="000000"/>
        </w:rPr>
        <w:t>1、实现对</w:t>
      </w:r>
      <w:r w:rsidR="00A145B3" w:rsidRPr="0048714D">
        <w:rPr>
          <w:rFonts w:ascii="宋体" w:hAnsi="宋体" w:hint="eastAsia"/>
          <w:color w:val="000000"/>
        </w:rPr>
        <w:t>全网</w:t>
      </w:r>
      <w:r w:rsidRPr="0048714D">
        <w:rPr>
          <w:rFonts w:ascii="宋体" w:hAnsi="宋体" w:hint="eastAsia"/>
          <w:color w:val="000000"/>
        </w:rPr>
        <w:t>网间语音/短信/彩信三项业务的数据和账务结算处理功能。</w:t>
      </w:r>
    </w:p>
    <w:p w14:paraId="15D28143" w14:textId="3F206D86" w:rsidR="00643CD5" w:rsidRPr="0048714D" w:rsidRDefault="00643CD5" w:rsidP="00643CD5">
      <w:pPr>
        <w:ind w:firstLineChars="83" w:firstLine="199"/>
        <w:rPr>
          <w:rFonts w:ascii="宋体" w:hAnsi="宋体"/>
          <w:color w:val="000000"/>
        </w:rPr>
      </w:pPr>
      <w:r w:rsidRPr="0048714D">
        <w:rPr>
          <w:rFonts w:ascii="宋体" w:hAnsi="宋体" w:hint="eastAsia"/>
          <w:color w:val="000000"/>
        </w:rPr>
        <w:t>2、实现对</w:t>
      </w:r>
      <w:r w:rsidR="00A145B3" w:rsidRPr="0048714D">
        <w:rPr>
          <w:rFonts w:ascii="宋体" w:hAnsi="宋体" w:hint="eastAsia"/>
          <w:color w:val="000000"/>
        </w:rPr>
        <w:t>全网</w:t>
      </w:r>
      <w:r w:rsidRPr="0048714D">
        <w:rPr>
          <w:rFonts w:ascii="宋体" w:hAnsi="宋体" w:hint="eastAsia"/>
          <w:color w:val="000000"/>
        </w:rPr>
        <w:t>网间语音/短信/彩信三项业务的监控告警功能</w:t>
      </w:r>
    </w:p>
    <w:p w14:paraId="47B5A202" w14:textId="5A168306" w:rsidR="00643CD5" w:rsidRPr="0048714D" w:rsidRDefault="00643CD5" w:rsidP="00643CD5">
      <w:pPr>
        <w:ind w:firstLineChars="83" w:firstLine="199"/>
        <w:rPr>
          <w:rFonts w:ascii="宋体" w:hAnsi="宋体"/>
          <w:color w:val="000000"/>
        </w:rPr>
      </w:pPr>
      <w:r w:rsidRPr="0048714D">
        <w:rPr>
          <w:rFonts w:ascii="宋体" w:hAnsi="宋体" w:hint="eastAsia"/>
          <w:color w:val="000000"/>
        </w:rPr>
        <w:t>3、实现对</w:t>
      </w:r>
      <w:r w:rsidR="00A145B3" w:rsidRPr="0048714D">
        <w:rPr>
          <w:rFonts w:ascii="宋体" w:hAnsi="宋体" w:hint="eastAsia"/>
          <w:color w:val="000000"/>
        </w:rPr>
        <w:t>全网</w:t>
      </w:r>
      <w:r w:rsidRPr="0048714D">
        <w:rPr>
          <w:rFonts w:ascii="宋体" w:hAnsi="宋体" w:hint="eastAsia"/>
          <w:color w:val="000000"/>
        </w:rPr>
        <w:t>网间语音/短信/彩信三项项业务的多元化、精细化统计分析功能</w:t>
      </w:r>
    </w:p>
    <w:p w14:paraId="1E15092F" w14:textId="72286841" w:rsidR="00643CD5" w:rsidRPr="0048714D" w:rsidRDefault="00643CD5" w:rsidP="00643CD5">
      <w:pPr>
        <w:ind w:firstLineChars="83" w:firstLine="199"/>
        <w:rPr>
          <w:rFonts w:ascii="宋体" w:hAnsi="宋体"/>
          <w:color w:val="000000"/>
        </w:rPr>
      </w:pPr>
      <w:r w:rsidRPr="0048714D">
        <w:rPr>
          <w:rFonts w:ascii="宋体" w:hAnsi="宋体" w:hint="eastAsia"/>
          <w:color w:val="000000"/>
        </w:rPr>
        <w:t>4、实现与省公司系统接口与传输功能</w:t>
      </w:r>
    </w:p>
    <w:p w14:paraId="280E1D7A" w14:textId="77777777" w:rsidR="00643CD5" w:rsidRPr="0048714D" w:rsidRDefault="00643CD5" w:rsidP="00643CD5">
      <w:pPr>
        <w:ind w:firstLineChars="83" w:firstLine="199"/>
        <w:rPr>
          <w:rFonts w:ascii="宋体" w:hAnsi="宋体"/>
          <w:color w:val="000000"/>
        </w:rPr>
      </w:pPr>
      <w:r w:rsidRPr="0048714D">
        <w:rPr>
          <w:rFonts w:ascii="宋体" w:hAnsi="宋体" w:hint="eastAsia"/>
          <w:color w:val="000000"/>
        </w:rPr>
        <w:t>为此系统需包含但不限于以下模块：</w:t>
      </w:r>
    </w:p>
    <w:p w14:paraId="408D9D26" w14:textId="13348718" w:rsidR="00CC37E5" w:rsidRPr="0048714D" w:rsidRDefault="00643CD5" w:rsidP="00643CD5">
      <w:pPr>
        <w:ind w:leftChars="100" w:left="240" w:firstLineChars="0" w:firstLine="0"/>
      </w:pPr>
      <w:r w:rsidRPr="0048714D">
        <w:rPr>
          <w:rFonts w:ascii="宋体" w:hAnsi="宋体" w:hint="eastAsia"/>
          <w:color w:val="000000"/>
        </w:rPr>
        <w:t>数据采集传输、数据处理、结算统计、公参维护等。</w:t>
      </w:r>
    </w:p>
    <w:p w14:paraId="13D28DC1" w14:textId="77777777" w:rsidR="00643CD5" w:rsidRPr="0048714D" w:rsidRDefault="00643CD5">
      <w:pPr>
        <w:pStyle w:val="21"/>
      </w:pPr>
      <w:bookmarkStart w:id="13" w:name="_Toc498627215"/>
      <w:bookmarkStart w:id="14" w:name="_Toc192441074"/>
      <w:bookmarkStart w:id="15" w:name="_Toc192441390"/>
      <w:bookmarkStart w:id="16" w:name="_Toc192441469"/>
      <w:r w:rsidRPr="0048714D">
        <w:rPr>
          <w:rFonts w:hint="eastAsia"/>
        </w:rPr>
        <w:t>总体架构</w:t>
      </w:r>
      <w:bookmarkEnd w:id="13"/>
    </w:p>
    <w:p w14:paraId="0F94DB84" w14:textId="77777777" w:rsidR="00643CD5" w:rsidRPr="0048714D" w:rsidRDefault="00643CD5" w:rsidP="00643CD5">
      <w:pPr>
        <w:ind w:firstLine="480"/>
      </w:pPr>
      <w:r w:rsidRPr="0048714D">
        <w:rPr>
          <w:rFonts w:hint="eastAsia"/>
        </w:rPr>
        <w:t>系统整体功能架构示意图</w:t>
      </w:r>
    </w:p>
    <w:p w14:paraId="5CB6057B" w14:textId="73900EB2" w:rsidR="00643CD5" w:rsidRPr="0048714D" w:rsidRDefault="004C306B" w:rsidP="00643CD5">
      <w:pPr>
        <w:ind w:firstLine="480"/>
        <w:jc w:val="center"/>
        <w:rPr>
          <w:noProof/>
        </w:rPr>
      </w:pPr>
      <w:r w:rsidRPr="0048714D">
        <w:rPr>
          <w:noProof/>
        </w:rPr>
        <w:lastRenderedPageBreak/>
        <w:drawing>
          <wp:inline distT="0" distB="0" distL="0" distR="0" wp14:anchorId="2586D7A5" wp14:editId="65CFD64B">
            <wp:extent cx="5943600" cy="4023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4DFD382B" w14:textId="508C96AD" w:rsidR="00643CD5" w:rsidRPr="0048714D" w:rsidRDefault="004C306B">
      <w:pPr>
        <w:ind w:firstLine="480"/>
        <w:jc w:val="left"/>
      </w:pPr>
      <w:r w:rsidRPr="0048714D">
        <w:rPr>
          <w:rFonts w:hint="eastAsia"/>
        </w:rPr>
        <w:t>本</w:t>
      </w:r>
      <w:r w:rsidRPr="0048714D">
        <w:t>期</w:t>
      </w:r>
      <w:r w:rsidRPr="0048714D">
        <w:rPr>
          <w:rFonts w:hint="eastAsia"/>
        </w:rPr>
        <w:t>网</w:t>
      </w:r>
      <w:r w:rsidRPr="0048714D">
        <w:t>间</w:t>
      </w:r>
      <w:r w:rsidRPr="0048714D">
        <w:rPr>
          <w:rFonts w:hint="eastAsia"/>
        </w:rPr>
        <w:t>集中</w:t>
      </w:r>
      <w:r w:rsidRPr="0048714D">
        <w:t>结算平台</w:t>
      </w:r>
      <w:r w:rsidRPr="0048714D">
        <w:rPr>
          <w:rFonts w:hint="eastAsia"/>
        </w:rPr>
        <w:t>采用分布式云化架构，底层使用</w:t>
      </w:r>
      <w:r w:rsidRPr="0048714D">
        <w:rPr>
          <w:rFonts w:hint="eastAsia"/>
        </w:rPr>
        <w:t>x86</w:t>
      </w:r>
      <w:r w:rsidRPr="0048714D">
        <w:rPr>
          <w:rFonts w:hint="eastAsia"/>
        </w:rPr>
        <w:t>分布式存储，中间层各系统功能实现服务化、组件化，统一部署在云计算</w:t>
      </w:r>
      <w:r w:rsidRPr="0048714D">
        <w:rPr>
          <w:rFonts w:hint="eastAsia"/>
        </w:rPr>
        <w:t>Paas</w:t>
      </w:r>
      <w:r w:rsidRPr="0048714D">
        <w:rPr>
          <w:rFonts w:hint="eastAsia"/>
        </w:rPr>
        <w:t>平台进行服务管控；后续</w:t>
      </w:r>
      <w:r w:rsidRPr="0048714D">
        <w:t>将在</w:t>
      </w:r>
      <w:r w:rsidRPr="0048714D">
        <w:rPr>
          <w:rFonts w:hint="eastAsia"/>
        </w:rPr>
        <w:t>上层实现运营、运维统一门户，支撑人员通过统一门户进行运营、运维操作。</w:t>
      </w:r>
    </w:p>
    <w:p w14:paraId="0660A676" w14:textId="77777777" w:rsidR="00CC37E5" w:rsidRPr="0048714D" w:rsidRDefault="001471F2" w:rsidP="007F210C">
      <w:pPr>
        <w:pStyle w:val="1"/>
        <w:spacing w:before="0"/>
        <w:ind w:left="431" w:hanging="431"/>
      </w:pPr>
      <w:bookmarkStart w:id="17" w:name="_Toc498627216"/>
      <w:bookmarkEnd w:id="14"/>
      <w:bookmarkEnd w:id="15"/>
      <w:bookmarkEnd w:id="16"/>
      <w:r w:rsidRPr="0048714D">
        <w:rPr>
          <w:rFonts w:hint="eastAsia"/>
        </w:rPr>
        <w:t>数据采集</w:t>
      </w:r>
      <w:bookmarkEnd w:id="17"/>
    </w:p>
    <w:p w14:paraId="44DEB25E" w14:textId="77777777" w:rsidR="00821D36" w:rsidRPr="0048714D" w:rsidRDefault="00821D36" w:rsidP="007F210C">
      <w:pPr>
        <w:pStyle w:val="21"/>
        <w:spacing w:before="0"/>
      </w:pPr>
      <w:bookmarkStart w:id="18" w:name="_Toc192441075"/>
      <w:bookmarkStart w:id="19" w:name="_Toc192441391"/>
      <w:bookmarkStart w:id="20" w:name="_Toc192441470"/>
      <w:bookmarkStart w:id="21" w:name="_Toc498627217"/>
      <w:r w:rsidRPr="0048714D">
        <w:rPr>
          <w:rFonts w:hint="eastAsia"/>
        </w:rPr>
        <w:t>概述</w:t>
      </w:r>
      <w:bookmarkEnd w:id="18"/>
      <w:bookmarkEnd w:id="19"/>
      <w:bookmarkEnd w:id="20"/>
      <w:bookmarkEnd w:id="21"/>
    </w:p>
    <w:p w14:paraId="2E6D8E26" w14:textId="612F5266" w:rsidR="00821D36" w:rsidRPr="0048714D" w:rsidRDefault="00FD301B" w:rsidP="007F210C">
      <w:pPr>
        <w:ind w:firstLine="480"/>
      </w:pPr>
      <w:r w:rsidRPr="0048714D">
        <w:rPr>
          <w:rFonts w:hint="eastAsia"/>
        </w:rPr>
        <w:t>数据采集模块从省公司采集点采集网间语音、短信、彩信话单文件，并对文件名进行规整。</w:t>
      </w:r>
    </w:p>
    <w:p w14:paraId="3BF32504" w14:textId="77777777" w:rsidR="00CC37E5" w:rsidRPr="0048714D" w:rsidRDefault="001471F2" w:rsidP="007F210C">
      <w:pPr>
        <w:pStyle w:val="21"/>
        <w:spacing w:before="0"/>
      </w:pPr>
      <w:bookmarkStart w:id="22" w:name="_Toc498627218"/>
      <w:r w:rsidRPr="0048714D">
        <w:rPr>
          <w:rFonts w:hint="eastAsia"/>
        </w:rPr>
        <w:t>话单采集模块</w:t>
      </w:r>
      <w:bookmarkEnd w:id="22"/>
    </w:p>
    <w:p w14:paraId="79DFE2CA" w14:textId="77777777" w:rsidR="001471F2" w:rsidRPr="0048714D" w:rsidRDefault="001471F2" w:rsidP="001471F2">
      <w:pPr>
        <w:ind w:firstLine="480"/>
      </w:pPr>
      <w:r w:rsidRPr="0048714D">
        <w:rPr>
          <w:rFonts w:hint="eastAsia"/>
        </w:rPr>
        <w:t>采集模块负责从各省采集机上利用</w:t>
      </w:r>
      <w:r w:rsidRPr="0048714D">
        <w:rPr>
          <w:rFonts w:hint="eastAsia"/>
        </w:rPr>
        <w:t>ftp</w:t>
      </w:r>
      <w:r w:rsidRPr="0048714D">
        <w:rPr>
          <w:rFonts w:hint="eastAsia"/>
        </w:rPr>
        <w:t>采集原始话单，以供结算系统后续处理环节使用。</w:t>
      </w:r>
    </w:p>
    <w:p w14:paraId="1D0C6582" w14:textId="77777777" w:rsidR="00CC37E5" w:rsidRPr="0048714D" w:rsidRDefault="001471F2" w:rsidP="007F210C">
      <w:pPr>
        <w:pStyle w:val="31"/>
        <w:spacing w:before="0"/>
      </w:pPr>
      <w:bookmarkStart w:id="23" w:name="_Toc498627219"/>
      <w:r w:rsidRPr="0048714D">
        <w:rPr>
          <w:rFonts w:hint="eastAsia"/>
        </w:rPr>
        <w:lastRenderedPageBreak/>
        <w:t>话单采集功能</w:t>
      </w:r>
      <w:bookmarkEnd w:id="23"/>
    </w:p>
    <w:p w14:paraId="7F9EE518" w14:textId="77777777" w:rsidR="001471F2" w:rsidRPr="0048714D" w:rsidRDefault="001471F2" w:rsidP="001471F2">
      <w:pPr>
        <w:ind w:firstLine="480"/>
      </w:pPr>
      <w:r w:rsidRPr="0048714D">
        <w:rPr>
          <w:rFonts w:hint="eastAsia"/>
        </w:rPr>
        <w:t>程序要求可在</w:t>
      </w:r>
      <w:r w:rsidRPr="0048714D">
        <w:rPr>
          <w:rFonts w:hint="eastAsia"/>
        </w:rPr>
        <w:t>HP-UNIX</w:t>
      </w:r>
      <w:r w:rsidRPr="0048714D">
        <w:rPr>
          <w:rFonts w:hint="eastAsia"/>
        </w:rPr>
        <w:t>、</w:t>
      </w:r>
      <w:r w:rsidRPr="0048714D">
        <w:rPr>
          <w:rFonts w:hint="eastAsia"/>
        </w:rPr>
        <w:t>AIX</w:t>
      </w:r>
      <w:r w:rsidRPr="0048714D">
        <w:rPr>
          <w:rFonts w:hint="eastAsia"/>
        </w:rPr>
        <w:t>、</w:t>
      </w:r>
      <w:r w:rsidRPr="0048714D">
        <w:rPr>
          <w:rFonts w:hint="eastAsia"/>
        </w:rPr>
        <w:t>LINUX</w:t>
      </w:r>
      <w:r w:rsidRPr="0048714D">
        <w:rPr>
          <w:rFonts w:hint="eastAsia"/>
        </w:rPr>
        <w:t>操作系统上运行；</w:t>
      </w:r>
    </w:p>
    <w:p w14:paraId="0DC7C4C1" w14:textId="77777777" w:rsidR="001471F2" w:rsidRPr="0048714D" w:rsidRDefault="001471F2" w:rsidP="001471F2">
      <w:pPr>
        <w:ind w:firstLine="480"/>
      </w:pPr>
      <w:r w:rsidRPr="0048714D">
        <w:rPr>
          <w:rFonts w:hint="eastAsia"/>
        </w:rPr>
        <w:t>程序要求可支持多实例运行，单个实例不能重复执行；</w:t>
      </w:r>
    </w:p>
    <w:p w14:paraId="43D3DD7B" w14:textId="77777777" w:rsidR="001471F2" w:rsidRPr="0048714D" w:rsidRDefault="001471F2" w:rsidP="001471F2">
      <w:pPr>
        <w:ind w:firstLine="480"/>
      </w:pPr>
      <w:r w:rsidRPr="0048714D">
        <w:rPr>
          <w:rFonts w:hint="eastAsia"/>
        </w:rPr>
        <w:t>程序要求以后台常驻方式运行；</w:t>
      </w:r>
    </w:p>
    <w:p w14:paraId="31E48875" w14:textId="77777777" w:rsidR="001471F2" w:rsidRPr="0048714D" w:rsidRDefault="001471F2" w:rsidP="001471F2">
      <w:pPr>
        <w:ind w:firstLine="480"/>
      </w:pPr>
      <w:r w:rsidRPr="0048714D">
        <w:rPr>
          <w:rFonts w:hint="eastAsia"/>
        </w:rPr>
        <w:t>程序需求提供以下具体功能：</w:t>
      </w:r>
    </w:p>
    <w:p w14:paraId="2753C300" w14:textId="77777777" w:rsidR="001471F2" w:rsidRPr="0048714D" w:rsidRDefault="001471F2" w:rsidP="001471F2">
      <w:pPr>
        <w:ind w:firstLine="480"/>
      </w:pPr>
      <w:r w:rsidRPr="0048714D">
        <w:rPr>
          <w:rFonts w:hint="eastAsia"/>
        </w:rPr>
        <w:t>提供</w:t>
      </w:r>
      <w:r w:rsidRPr="0048714D">
        <w:rPr>
          <w:rFonts w:hint="eastAsia"/>
        </w:rPr>
        <w:t>FTP</w:t>
      </w:r>
      <w:r w:rsidRPr="0048714D">
        <w:rPr>
          <w:rFonts w:hint="eastAsia"/>
        </w:rPr>
        <w:t>传输协议的功能支持，包括</w:t>
      </w:r>
      <w:r w:rsidRPr="0048714D">
        <w:rPr>
          <w:rFonts w:hint="eastAsia"/>
        </w:rPr>
        <w:t>IP</w:t>
      </w:r>
      <w:r w:rsidRPr="0048714D">
        <w:rPr>
          <w:rFonts w:hint="eastAsia"/>
        </w:rPr>
        <w:t>或域名、端口可配置；</w:t>
      </w:r>
    </w:p>
    <w:p w14:paraId="536CB050" w14:textId="77777777" w:rsidR="001471F2" w:rsidRPr="0048714D" w:rsidRDefault="001471F2" w:rsidP="001471F2">
      <w:pPr>
        <w:ind w:firstLine="480"/>
      </w:pPr>
      <w:r w:rsidRPr="0048714D">
        <w:rPr>
          <w:rFonts w:hint="eastAsia"/>
        </w:rPr>
        <w:t>提供登陆用户名和密码的配置，如果密码配置为空则需要从密码服务中获取；</w:t>
      </w:r>
    </w:p>
    <w:p w14:paraId="0BB4DAB0" w14:textId="77777777" w:rsidR="001471F2" w:rsidRPr="0048714D" w:rsidRDefault="001471F2" w:rsidP="001471F2">
      <w:pPr>
        <w:ind w:firstLine="480"/>
      </w:pPr>
      <w:r w:rsidRPr="0048714D">
        <w:rPr>
          <w:rFonts w:hint="eastAsia"/>
        </w:rPr>
        <w:t>提供对象文件名的模式匹配功能；</w:t>
      </w:r>
    </w:p>
    <w:p w14:paraId="34363B73" w14:textId="77777777" w:rsidR="001471F2" w:rsidRPr="0048714D" w:rsidRDefault="001471F2" w:rsidP="001471F2">
      <w:pPr>
        <w:ind w:firstLine="480"/>
      </w:pPr>
      <w:r w:rsidRPr="0048714D">
        <w:rPr>
          <w:rFonts w:hint="eastAsia"/>
        </w:rPr>
        <w:t>提供</w:t>
      </w:r>
      <w:r w:rsidRPr="0048714D">
        <w:rPr>
          <w:rFonts w:hint="eastAsia"/>
        </w:rPr>
        <w:t>FTP</w:t>
      </w:r>
      <w:r w:rsidRPr="0048714D">
        <w:rPr>
          <w:rFonts w:hint="eastAsia"/>
        </w:rPr>
        <w:t>主动模式</w:t>
      </w:r>
      <w:r w:rsidRPr="0048714D">
        <w:rPr>
          <w:rFonts w:hint="eastAsia"/>
        </w:rPr>
        <w:t>(active)</w:t>
      </w:r>
      <w:r w:rsidRPr="0048714D">
        <w:rPr>
          <w:rFonts w:hint="eastAsia"/>
        </w:rPr>
        <w:t>和被动模式</w:t>
      </w:r>
      <w:r w:rsidRPr="0048714D">
        <w:rPr>
          <w:rFonts w:hint="eastAsia"/>
        </w:rPr>
        <w:t>(passive)</w:t>
      </w:r>
      <w:r w:rsidRPr="0048714D">
        <w:rPr>
          <w:rFonts w:hint="eastAsia"/>
        </w:rPr>
        <w:t>的配置选项</w:t>
      </w:r>
    </w:p>
    <w:p w14:paraId="1F937662" w14:textId="77777777" w:rsidR="001471F2" w:rsidRPr="0048714D" w:rsidRDefault="001471F2" w:rsidP="001471F2">
      <w:pPr>
        <w:ind w:firstLine="480"/>
      </w:pPr>
      <w:r w:rsidRPr="0048714D">
        <w:rPr>
          <w:rFonts w:hint="eastAsia"/>
        </w:rPr>
        <w:t>提供配置选项可进行上传或下载的配置；</w:t>
      </w:r>
    </w:p>
    <w:p w14:paraId="77314BA4" w14:textId="77777777" w:rsidR="001471F2" w:rsidRPr="0048714D" w:rsidRDefault="001471F2" w:rsidP="001471F2">
      <w:pPr>
        <w:ind w:firstLine="480"/>
      </w:pPr>
      <w:r w:rsidRPr="0048714D">
        <w:rPr>
          <w:rFonts w:hint="eastAsia"/>
        </w:rPr>
        <w:t>提供配置选项进行源目录和目标目录的配置；</w:t>
      </w:r>
    </w:p>
    <w:p w14:paraId="392FBBB4" w14:textId="77777777" w:rsidR="001471F2" w:rsidRPr="0048714D" w:rsidRDefault="001471F2" w:rsidP="001471F2">
      <w:pPr>
        <w:ind w:firstLine="480"/>
      </w:pPr>
      <w:r w:rsidRPr="0048714D">
        <w:rPr>
          <w:rFonts w:hint="eastAsia"/>
        </w:rPr>
        <w:t>单个实例需要支撑多种类型文件或多个数据源分块的配置；</w:t>
      </w:r>
    </w:p>
    <w:p w14:paraId="7740BC3B" w14:textId="77777777" w:rsidR="001471F2" w:rsidRPr="0048714D" w:rsidRDefault="001471F2" w:rsidP="001471F2">
      <w:pPr>
        <w:ind w:firstLine="480"/>
      </w:pPr>
      <w:r w:rsidRPr="0048714D">
        <w:rPr>
          <w:rFonts w:hint="eastAsia"/>
        </w:rPr>
        <w:t>需要支持文件保护时间配置（单位：秒）；</w:t>
      </w:r>
    </w:p>
    <w:p w14:paraId="09822D75" w14:textId="77777777" w:rsidR="001471F2" w:rsidRPr="0048714D" w:rsidRDefault="001471F2" w:rsidP="001471F2">
      <w:pPr>
        <w:ind w:firstLine="480"/>
      </w:pPr>
      <w:r w:rsidRPr="0048714D">
        <w:rPr>
          <w:rFonts w:hint="eastAsia"/>
        </w:rPr>
        <w:t>需要支持程序轮序间隔时间配置（单位：秒）；</w:t>
      </w:r>
    </w:p>
    <w:p w14:paraId="62168518" w14:textId="77777777" w:rsidR="001471F2" w:rsidRPr="0048714D" w:rsidRDefault="001471F2" w:rsidP="001471F2">
      <w:pPr>
        <w:ind w:firstLine="480"/>
      </w:pPr>
      <w:r w:rsidRPr="0048714D">
        <w:rPr>
          <w:rFonts w:hint="eastAsia"/>
        </w:rPr>
        <w:t>配置中的所有的目录配置需要同时支持绝对目录和相对目录；</w:t>
      </w:r>
    </w:p>
    <w:p w14:paraId="14FCCE47" w14:textId="77777777" w:rsidR="001471F2" w:rsidRPr="0048714D" w:rsidRDefault="001471F2" w:rsidP="001471F2">
      <w:pPr>
        <w:ind w:firstLine="480"/>
      </w:pPr>
      <w:r w:rsidRPr="0048714D">
        <w:rPr>
          <w:rFonts w:hint="eastAsia"/>
        </w:rPr>
        <w:t>配置中的所有的目录配置需要同时支持目录后加或不加“</w:t>
      </w:r>
      <w:r w:rsidRPr="0048714D">
        <w:rPr>
          <w:rFonts w:hint="eastAsia"/>
        </w:rPr>
        <w:t>/</w:t>
      </w:r>
      <w:r w:rsidRPr="0048714D">
        <w:rPr>
          <w:rFonts w:hint="eastAsia"/>
        </w:rPr>
        <w:t>”；</w:t>
      </w:r>
    </w:p>
    <w:p w14:paraId="41822421" w14:textId="77777777" w:rsidR="001471F2" w:rsidRPr="0048714D" w:rsidRDefault="001471F2" w:rsidP="001471F2">
      <w:pPr>
        <w:ind w:firstLine="480"/>
      </w:pPr>
      <w:r w:rsidRPr="0048714D">
        <w:rPr>
          <w:rFonts w:hint="eastAsia"/>
        </w:rPr>
        <w:t>提供完整的、详细的、准确的日志记录，日志文件名需要支持可配置；</w:t>
      </w:r>
    </w:p>
    <w:p w14:paraId="38B0D184" w14:textId="77777777" w:rsidR="001471F2" w:rsidRPr="0048714D" w:rsidRDefault="001471F2" w:rsidP="001471F2">
      <w:pPr>
        <w:ind w:firstLine="480"/>
      </w:pPr>
      <w:r w:rsidRPr="0048714D">
        <w:rPr>
          <w:rFonts w:hint="eastAsia"/>
        </w:rPr>
        <w:t>日志需要支持按天分文件，如（</w:t>
      </w:r>
      <w:r w:rsidRPr="0048714D">
        <w:rPr>
          <w:rFonts w:hint="eastAsia"/>
        </w:rPr>
        <w:t>LogFile.log.YYYYMMDD</w:t>
      </w:r>
      <w:r w:rsidRPr="0048714D">
        <w:rPr>
          <w:rFonts w:hint="eastAsia"/>
        </w:rPr>
        <w:t>）</w:t>
      </w:r>
    </w:p>
    <w:p w14:paraId="72629263" w14:textId="77777777" w:rsidR="001471F2" w:rsidRPr="0048714D" w:rsidRDefault="001471F2" w:rsidP="001471F2">
      <w:pPr>
        <w:ind w:firstLine="480"/>
      </w:pPr>
      <w:r w:rsidRPr="0048714D">
        <w:rPr>
          <w:rFonts w:hint="eastAsia"/>
        </w:rPr>
        <w:t>配置文件中需要支持可加“</w:t>
      </w:r>
      <w:r w:rsidRPr="0048714D">
        <w:rPr>
          <w:rFonts w:hint="eastAsia"/>
        </w:rPr>
        <w:t>#</w:t>
      </w:r>
      <w:r w:rsidRPr="0048714D">
        <w:rPr>
          <w:rFonts w:hint="eastAsia"/>
        </w:rPr>
        <w:t>”注释</w:t>
      </w:r>
    </w:p>
    <w:p w14:paraId="4A96CD36" w14:textId="77777777" w:rsidR="001471F2" w:rsidRPr="0048714D" w:rsidRDefault="001471F2" w:rsidP="001471F2">
      <w:pPr>
        <w:ind w:firstLine="480"/>
      </w:pPr>
      <w:r w:rsidRPr="0048714D">
        <w:rPr>
          <w:rFonts w:hint="eastAsia"/>
        </w:rPr>
        <w:t>为监控系统提供全面的实时的监控数据；</w:t>
      </w:r>
    </w:p>
    <w:p w14:paraId="164B642A" w14:textId="77777777" w:rsidR="001471F2" w:rsidRPr="0048714D" w:rsidRDefault="001471F2" w:rsidP="001471F2">
      <w:pPr>
        <w:ind w:firstLine="480"/>
      </w:pPr>
    </w:p>
    <w:p w14:paraId="654E670A" w14:textId="77777777" w:rsidR="001471F2" w:rsidRPr="0048714D" w:rsidRDefault="001471F2" w:rsidP="001471F2">
      <w:pPr>
        <w:ind w:firstLine="480"/>
      </w:pPr>
      <w:r w:rsidRPr="0048714D">
        <w:rPr>
          <w:rFonts w:hint="eastAsia"/>
        </w:rPr>
        <w:t>配置为上传情况下需要支撑以下功能：</w:t>
      </w:r>
    </w:p>
    <w:p w14:paraId="0BD3C4ED" w14:textId="77777777" w:rsidR="001471F2" w:rsidRPr="0048714D" w:rsidRDefault="001471F2" w:rsidP="001471F2">
      <w:pPr>
        <w:ind w:firstLine="480"/>
      </w:pPr>
      <w:r w:rsidRPr="0048714D">
        <w:rPr>
          <w:rFonts w:hint="eastAsia"/>
        </w:rPr>
        <w:t>上传后文件进行备份，备份目录支持可配置；</w:t>
      </w:r>
    </w:p>
    <w:p w14:paraId="563666DA" w14:textId="77777777" w:rsidR="001471F2" w:rsidRPr="0048714D" w:rsidRDefault="001471F2" w:rsidP="001471F2">
      <w:pPr>
        <w:ind w:firstLine="480"/>
      </w:pPr>
      <w:r w:rsidRPr="0048714D">
        <w:rPr>
          <w:rFonts w:hint="eastAsia"/>
        </w:rPr>
        <w:t>上传文件时需要先上传为隐藏文件或加前缀或加后缀或临时目录，再修改为正式文件，</w:t>
      </w:r>
      <w:r w:rsidRPr="0048714D">
        <w:rPr>
          <w:rFonts w:hint="eastAsia"/>
        </w:rPr>
        <w:lastRenderedPageBreak/>
        <w:t>支持可配置（如</w:t>
      </w:r>
      <w:r w:rsidRPr="0048714D">
        <w:rPr>
          <w:rFonts w:hint="eastAsia"/>
        </w:rPr>
        <w:t>0</w:t>
      </w:r>
      <w:r w:rsidRPr="0048714D">
        <w:rPr>
          <w:rFonts w:hint="eastAsia"/>
        </w:rPr>
        <w:t>：直接上传，</w:t>
      </w:r>
      <w:r w:rsidRPr="0048714D">
        <w:rPr>
          <w:rFonts w:hint="eastAsia"/>
        </w:rPr>
        <w:t>1</w:t>
      </w:r>
      <w:r w:rsidRPr="0048714D">
        <w:rPr>
          <w:rFonts w:hint="eastAsia"/>
        </w:rPr>
        <w:t>：先上传为隐藏文件，</w:t>
      </w:r>
      <w:r w:rsidRPr="0048714D">
        <w:rPr>
          <w:rFonts w:hint="eastAsia"/>
        </w:rPr>
        <w:t>2</w:t>
      </w:r>
      <w:r w:rsidRPr="0048714D">
        <w:rPr>
          <w:rFonts w:hint="eastAsia"/>
        </w:rPr>
        <w:t>：先上传为指定前缀的文件，</w:t>
      </w:r>
      <w:r w:rsidRPr="0048714D">
        <w:rPr>
          <w:rFonts w:hint="eastAsia"/>
        </w:rPr>
        <w:t>3</w:t>
      </w:r>
      <w:r w:rsidRPr="0048714D">
        <w:rPr>
          <w:rFonts w:hint="eastAsia"/>
        </w:rPr>
        <w:t>：先上传为指定后缀的文件，</w:t>
      </w:r>
      <w:r w:rsidRPr="0048714D">
        <w:rPr>
          <w:rFonts w:hint="eastAsia"/>
        </w:rPr>
        <w:t>4</w:t>
      </w:r>
      <w:r w:rsidRPr="0048714D">
        <w:rPr>
          <w:rFonts w:hint="eastAsia"/>
        </w:rPr>
        <w:t>：先上传到临时目录）；</w:t>
      </w:r>
    </w:p>
    <w:p w14:paraId="0014A03A" w14:textId="77777777" w:rsidR="001471F2" w:rsidRPr="0048714D" w:rsidRDefault="001471F2" w:rsidP="001471F2">
      <w:pPr>
        <w:ind w:firstLine="480"/>
      </w:pPr>
      <w:r w:rsidRPr="0048714D">
        <w:rPr>
          <w:rFonts w:hint="eastAsia"/>
        </w:rPr>
        <w:t>支持前后缀临时上传目录的配置；</w:t>
      </w:r>
    </w:p>
    <w:p w14:paraId="32537B2E" w14:textId="77777777" w:rsidR="001471F2" w:rsidRPr="0048714D" w:rsidRDefault="001471F2" w:rsidP="001471F2">
      <w:pPr>
        <w:ind w:firstLine="480"/>
      </w:pPr>
    </w:p>
    <w:p w14:paraId="47A970B3" w14:textId="77777777" w:rsidR="001471F2" w:rsidRPr="0048714D" w:rsidRDefault="001471F2" w:rsidP="001471F2">
      <w:pPr>
        <w:ind w:firstLine="480"/>
      </w:pPr>
      <w:r w:rsidRPr="0048714D">
        <w:rPr>
          <w:rFonts w:hint="eastAsia"/>
        </w:rPr>
        <w:t>配置为下载情况下需要支撑以下功能：</w:t>
      </w:r>
    </w:p>
    <w:p w14:paraId="4A555419" w14:textId="77777777" w:rsidR="001471F2" w:rsidRPr="0048714D" w:rsidRDefault="001471F2" w:rsidP="001471F2">
      <w:pPr>
        <w:ind w:firstLine="480"/>
      </w:pPr>
      <w:r w:rsidRPr="0048714D">
        <w:rPr>
          <w:rFonts w:hint="eastAsia"/>
        </w:rPr>
        <w:t>下载后服务器原文件的处理方式需要支撑可配置（</w:t>
      </w:r>
      <w:r w:rsidRPr="0048714D">
        <w:rPr>
          <w:rFonts w:hint="eastAsia"/>
        </w:rPr>
        <w:t>0</w:t>
      </w:r>
      <w:r w:rsidRPr="0048714D">
        <w:rPr>
          <w:rFonts w:hint="eastAsia"/>
        </w:rPr>
        <w:t>：直接删除；</w:t>
      </w:r>
      <w:r w:rsidRPr="0048714D">
        <w:rPr>
          <w:rFonts w:hint="eastAsia"/>
        </w:rPr>
        <w:t>1</w:t>
      </w:r>
      <w:r w:rsidRPr="0048714D">
        <w:rPr>
          <w:rFonts w:hint="eastAsia"/>
        </w:rPr>
        <w:t>：进行备份）；</w:t>
      </w:r>
    </w:p>
    <w:p w14:paraId="46883174" w14:textId="77777777" w:rsidR="001471F2" w:rsidRPr="0048714D" w:rsidRDefault="001471F2" w:rsidP="001471F2">
      <w:pPr>
        <w:ind w:firstLine="480"/>
      </w:pPr>
      <w:r w:rsidRPr="0048714D">
        <w:rPr>
          <w:rFonts w:hint="eastAsia"/>
        </w:rPr>
        <w:t>如配置的下载后文件需要备份，那需要提供备份目录配置功能</w:t>
      </w:r>
    </w:p>
    <w:p w14:paraId="71DDF7F8" w14:textId="77777777" w:rsidR="001471F2" w:rsidRPr="0048714D" w:rsidRDefault="001471F2" w:rsidP="001471F2">
      <w:pPr>
        <w:ind w:firstLine="480"/>
      </w:pPr>
      <w:r w:rsidRPr="0048714D">
        <w:rPr>
          <w:rFonts w:hint="eastAsia"/>
        </w:rPr>
        <w:t>下载文件时需要先下载为隐藏文件或加前缀或加后缀或临时目录，再修改为正式文件，支持可配置（如</w:t>
      </w:r>
      <w:r w:rsidRPr="0048714D">
        <w:rPr>
          <w:rFonts w:hint="eastAsia"/>
        </w:rPr>
        <w:t>0</w:t>
      </w:r>
      <w:r w:rsidRPr="0048714D">
        <w:rPr>
          <w:rFonts w:hint="eastAsia"/>
        </w:rPr>
        <w:t>：直接下载，</w:t>
      </w:r>
      <w:r w:rsidRPr="0048714D">
        <w:rPr>
          <w:rFonts w:hint="eastAsia"/>
        </w:rPr>
        <w:t>1</w:t>
      </w:r>
      <w:r w:rsidRPr="0048714D">
        <w:rPr>
          <w:rFonts w:hint="eastAsia"/>
        </w:rPr>
        <w:t>：先下载为隐藏文件，</w:t>
      </w:r>
      <w:r w:rsidRPr="0048714D">
        <w:rPr>
          <w:rFonts w:hint="eastAsia"/>
        </w:rPr>
        <w:t>2</w:t>
      </w:r>
      <w:r w:rsidRPr="0048714D">
        <w:rPr>
          <w:rFonts w:hint="eastAsia"/>
        </w:rPr>
        <w:t>：先下载为指定前缀的文件，</w:t>
      </w:r>
      <w:r w:rsidRPr="0048714D">
        <w:rPr>
          <w:rFonts w:hint="eastAsia"/>
        </w:rPr>
        <w:t>3</w:t>
      </w:r>
      <w:r w:rsidRPr="0048714D">
        <w:rPr>
          <w:rFonts w:hint="eastAsia"/>
        </w:rPr>
        <w:t>：先下载为指定后缀的文件，</w:t>
      </w:r>
      <w:r w:rsidRPr="0048714D">
        <w:rPr>
          <w:rFonts w:hint="eastAsia"/>
        </w:rPr>
        <w:t>4</w:t>
      </w:r>
      <w:r w:rsidRPr="0048714D">
        <w:rPr>
          <w:rFonts w:hint="eastAsia"/>
        </w:rPr>
        <w:t>：先下载到临时目录）；</w:t>
      </w:r>
    </w:p>
    <w:p w14:paraId="6B7ED436" w14:textId="77777777" w:rsidR="001471F2" w:rsidRPr="0048714D" w:rsidRDefault="001471F2" w:rsidP="001471F2">
      <w:pPr>
        <w:ind w:firstLine="480"/>
      </w:pPr>
      <w:r w:rsidRPr="0048714D">
        <w:rPr>
          <w:rFonts w:hint="eastAsia"/>
        </w:rPr>
        <w:t>支持前后缀或临时下载目录的配置；</w:t>
      </w:r>
    </w:p>
    <w:p w14:paraId="7BA003D7" w14:textId="77777777" w:rsidR="001471F2" w:rsidRPr="0048714D" w:rsidRDefault="001471F2" w:rsidP="001471F2">
      <w:pPr>
        <w:ind w:firstLine="480"/>
      </w:pPr>
    </w:p>
    <w:p w14:paraId="44C0426C" w14:textId="77777777" w:rsidR="00B56198" w:rsidRPr="0048714D" w:rsidRDefault="001471F2" w:rsidP="001471F2">
      <w:pPr>
        <w:ind w:firstLine="480"/>
      </w:pPr>
      <w:r w:rsidRPr="0048714D">
        <w:rPr>
          <w:rFonts w:hint="eastAsia"/>
        </w:rPr>
        <w:t>配置文件样例如下：</w:t>
      </w:r>
    </w:p>
    <w:p w14:paraId="1EC0F1B1" w14:textId="77777777" w:rsidR="001471F2" w:rsidRPr="0048714D" w:rsidRDefault="001471F2" w:rsidP="001471F2">
      <w:pPr>
        <w:ind w:firstLine="480"/>
      </w:pPr>
      <w:r w:rsidRPr="0048714D">
        <w:object w:dxaOrig="1551" w:dyaOrig="1064" w14:anchorId="5B5BC685">
          <v:shape id="_x0000_i1025" type="#_x0000_t75" style="width:77.25pt;height:53.25pt" o:ole="">
            <v:imagedata r:id="rId16" o:title=""/>
          </v:shape>
          <o:OLEObject Type="Embed" ProgID="Package" ShapeID="_x0000_i1025" DrawAspect="Icon" ObjectID="_1587990516" r:id="rId17"/>
        </w:object>
      </w:r>
    </w:p>
    <w:p w14:paraId="6B04DF93" w14:textId="77777777" w:rsidR="001471F2" w:rsidRPr="0048714D" w:rsidRDefault="001471F2">
      <w:pPr>
        <w:pStyle w:val="31"/>
      </w:pPr>
      <w:bookmarkStart w:id="24" w:name="_Toc498627220"/>
      <w:bookmarkStart w:id="25" w:name="_Toc192441079"/>
      <w:bookmarkStart w:id="26" w:name="_Toc192441395"/>
      <w:bookmarkStart w:id="27" w:name="_Toc192441474"/>
      <w:r w:rsidRPr="0048714D">
        <w:rPr>
          <w:rFonts w:hint="eastAsia"/>
        </w:rPr>
        <w:t>话单采集方法</w:t>
      </w:r>
      <w:bookmarkEnd w:id="24"/>
    </w:p>
    <w:p w14:paraId="35020729" w14:textId="77777777" w:rsidR="001471F2" w:rsidRPr="0048714D" w:rsidRDefault="001471F2" w:rsidP="001471F2">
      <w:pPr>
        <w:ind w:firstLine="480"/>
      </w:pPr>
      <w:r w:rsidRPr="0048714D">
        <w:rPr>
          <w:rFonts w:hint="eastAsia"/>
        </w:rPr>
        <w:t>需采集三种类型话单：网间语音、网间彩信、网间短信。</w:t>
      </w:r>
    </w:p>
    <w:p w14:paraId="29D97402" w14:textId="77777777" w:rsidR="001471F2" w:rsidRPr="0048714D" w:rsidRDefault="001471F2" w:rsidP="001471F2">
      <w:pPr>
        <w:pStyle w:val="41"/>
      </w:pPr>
      <w:r w:rsidRPr="0048714D">
        <w:rPr>
          <w:rFonts w:hint="eastAsia"/>
        </w:rPr>
        <w:t>2.</w:t>
      </w:r>
      <w:r w:rsidRPr="0048714D">
        <w:t xml:space="preserve">2.2.1 </w:t>
      </w:r>
      <w:r w:rsidRPr="0048714D">
        <w:rPr>
          <w:rFonts w:hint="eastAsia"/>
        </w:rPr>
        <w:t>网间语音</w:t>
      </w:r>
    </w:p>
    <w:p w14:paraId="1644287A" w14:textId="77777777" w:rsidR="001471F2" w:rsidRPr="0048714D" w:rsidRDefault="001471F2" w:rsidP="001471F2">
      <w:pPr>
        <w:ind w:firstLine="480"/>
      </w:pPr>
      <w:r w:rsidRPr="0048714D">
        <w:rPr>
          <w:rFonts w:hint="eastAsia"/>
        </w:rPr>
        <w:t>网间语音原始话单由省侧端局或关口局产生，省侧采集机从端局或关口局采集话单后分一份放在指定目录由本系统采集程序在省侧直采机（</w:t>
      </w:r>
      <w:r w:rsidRPr="0048714D">
        <w:rPr>
          <w:rFonts w:hint="eastAsia"/>
        </w:rPr>
        <w:t>ZCS</w:t>
      </w:r>
      <w:r w:rsidRPr="0048714D">
        <w:rPr>
          <w:rFonts w:hint="eastAsia"/>
        </w:rPr>
        <w:t>）上去获取，再由本系统去直采机上取原始话单文件。原始话单采集流程如图</w:t>
      </w:r>
      <w:r w:rsidRPr="0048714D">
        <w:rPr>
          <w:rFonts w:hint="eastAsia"/>
        </w:rPr>
        <w:t>3.1.2.1</w:t>
      </w:r>
      <w:r w:rsidRPr="0048714D">
        <w:rPr>
          <w:rFonts w:hint="eastAsia"/>
        </w:rPr>
        <w:t>所示：</w:t>
      </w:r>
    </w:p>
    <w:p w14:paraId="4FD18931" w14:textId="77777777" w:rsidR="001471F2" w:rsidRPr="0048714D" w:rsidRDefault="00A32976" w:rsidP="001471F2">
      <w:pPr>
        <w:ind w:firstLineChars="83" w:firstLine="199"/>
        <w:jc w:val="left"/>
        <w:rPr>
          <w:noProof/>
        </w:rPr>
      </w:pPr>
      <w:r w:rsidRPr="0048714D">
        <w:rPr>
          <w:noProof/>
        </w:rPr>
        <w:lastRenderedPageBreak/>
        <w:drawing>
          <wp:inline distT="0" distB="0" distL="0" distR="0" wp14:anchorId="6ADBC30A" wp14:editId="0BD657F6">
            <wp:extent cx="5276850" cy="116205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1162050"/>
                    </a:xfrm>
                    <a:prstGeom prst="rect">
                      <a:avLst/>
                    </a:prstGeom>
                    <a:noFill/>
                    <a:ln>
                      <a:noFill/>
                    </a:ln>
                  </pic:spPr>
                </pic:pic>
              </a:graphicData>
            </a:graphic>
          </wp:inline>
        </w:drawing>
      </w:r>
    </w:p>
    <w:p w14:paraId="3488F179" w14:textId="6128748F" w:rsidR="001471F2" w:rsidRPr="0048714D" w:rsidRDefault="001471F2" w:rsidP="001471F2">
      <w:pPr>
        <w:ind w:firstLineChars="83" w:firstLine="199"/>
        <w:jc w:val="left"/>
      </w:pPr>
      <w:r w:rsidRPr="0048714D">
        <w:rPr>
          <w:rFonts w:hint="eastAsia"/>
        </w:rPr>
        <w:t>需要打通直采</w:t>
      </w:r>
      <w:r w:rsidRPr="0048714D">
        <w:t>机（</w:t>
      </w:r>
      <w:r w:rsidRPr="0048714D">
        <w:t>ZCS</w:t>
      </w:r>
      <w:r w:rsidRPr="0048714D">
        <w:t>）到省侧各采集机</w:t>
      </w:r>
      <w:r w:rsidRPr="0048714D">
        <w:rPr>
          <w:rFonts w:hint="eastAsia"/>
        </w:rPr>
        <w:t>的网络。采集地址目录，</w:t>
      </w:r>
      <w:r w:rsidR="00C125B0" w:rsidRPr="0048714D">
        <w:rPr>
          <w:rFonts w:hint="eastAsia"/>
        </w:rPr>
        <w:t>文件</w:t>
      </w:r>
      <w:r w:rsidR="00C125B0" w:rsidRPr="0048714D">
        <w:t>匹配</w:t>
      </w:r>
      <w:r w:rsidR="00C125B0" w:rsidRPr="0048714D">
        <w:rPr>
          <w:rFonts w:hint="eastAsia"/>
        </w:rPr>
        <w:t>规则</w:t>
      </w:r>
      <w:r w:rsidR="00C125B0" w:rsidRPr="0048714D">
        <w:t>，</w:t>
      </w:r>
      <w:r w:rsidRPr="0048714D">
        <w:rPr>
          <w:rFonts w:hint="eastAsia"/>
        </w:rPr>
        <w:t>采集频率</w:t>
      </w:r>
      <w:r w:rsidR="00672C05" w:rsidRPr="0048714D">
        <w:rPr>
          <w:rFonts w:hint="eastAsia"/>
        </w:rPr>
        <w:t>支持</w:t>
      </w:r>
      <w:r w:rsidR="00C125B0" w:rsidRPr="0048714D">
        <w:rPr>
          <w:rFonts w:hint="eastAsia"/>
        </w:rPr>
        <w:t>可</w:t>
      </w:r>
      <w:r w:rsidR="00672C05" w:rsidRPr="0048714D">
        <w:rPr>
          <w:rFonts w:hint="eastAsia"/>
        </w:rPr>
        <w:t>配置</w:t>
      </w:r>
      <w:r w:rsidR="00C125B0" w:rsidRPr="0048714D">
        <w:rPr>
          <w:rFonts w:hint="eastAsia"/>
        </w:rPr>
        <w:t>，</w:t>
      </w:r>
      <w:r w:rsidR="00C125B0" w:rsidRPr="0048714D">
        <w:t>具体在</w:t>
      </w:r>
      <w:r w:rsidR="00C125B0" w:rsidRPr="0048714D">
        <w:rPr>
          <w:rFonts w:hint="eastAsia"/>
        </w:rPr>
        <w:t>系统</w:t>
      </w:r>
      <w:r w:rsidR="00C125B0" w:rsidRPr="0048714D">
        <w:t>部署时确定</w:t>
      </w:r>
      <w:r w:rsidRPr="0048714D">
        <w:rPr>
          <w:rFonts w:hint="eastAsia"/>
        </w:rPr>
        <w:t>。</w:t>
      </w:r>
    </w:p>
    <w:p w14:paraId="04A46C2D" w14:textId="77777777" w:rsidR="001471F2" w:rsidRPr="0048714D" w:rsidRDefault="001471F2">
      <w:pPr>
        <w:pStyle w:val="41"/>
      </w:pPr>
      <w:r w:rsidRPr="0048714D">
        <w:rPr>
          <w:rFonts w:hint="eastAsia"/>
        </w:rPr>
        <w:t>2.</w:t>
      </w:r>
      <w:r w:rsidRPr="0048714D">
        <w:t xml:space="preserve">2.2.2 </w:t>
      </w:r>
      <w:r w:rsidRPr="0048714D">
        <w:rPr>
          <w:rFonts w:hint="eastAsia"/>
        </w:rPr>
        <w:t>网间彩信</w:t>
      </w:r>
    </w:p>
    <w:p w14:paraId="32D6BD2F" w14:textId="2EB6E93C" w:rsidR="001471F2" w:rsidRPr="0048714D" w:rsidRDefault="001471F2" w:rsidP="001471F2">
      <w:pPr>
        <w:ind w:firstLine="480"/>
      </w:pPr>
      <w:r w:rsidRPr="0048714D">
        <w:rPr>
          <w:rFonts w:hint="eastAsia"/>
        </w:rPr>
        <w:t>网间彩信结算文件由集团业务支撑系统下发</w:t>
      </w:r>
      <w:r w:rsidR="0003656E" w:rsidRPr="0048714D">
        <w:rPr>
          <w:rFonts w:hint="eastAsia"/>
        </w:rPr>
        <w:t>到省</w:t>
      </w:r>
      <w:r w:rsidR="0003656E" w:rsidRPr="0048714D">
        <w:t>通信服务器，再</w:t>
      </w:r>
      <w:r w:rsidR="0003656E" w:rsidRPr="0048714D">
        <w:rPr>
          <w:rFonts w:hint="eastAsia"/>
        </w:rPr>
        <w:t>直接</w:t>
      </w:r>
      <w:r w:rsidR="0003656E" w:rsidRPr="0048714D">
        <w:t>透传到</w:t>
      </w:r>
      <w:r w:rsidR="0003656E" w:rsidRPr="0048714D">
        <w:rPr>
          <w:rFonts w:hint="eastAsia"/>
        </w:rPr>
        <w:t>集中</w:t>
      </w:r>
      <w:r w:rsidR="0003656E" w:rsidRPr="0048714D">
        <w:t>结算系统</w:t>
      </w:r>
      <w:r w:rsidRPr="0048714D">
        <w:rPr>
          <w:rFonts w:hint="eastAsia"/>
        </w:rPr>
        <w:t>。</w:t>
      </w:r>
    </w:p>
    <w:p w14:paraId="31029E02" w14:textId="4AA310ED" w:rsidR="003B4C4D" w:rsidRPr="0048714D" w:rsidRDefault="003B4C4D" w:rsidP="001471F2">
      <w:pPr>
        <w:ind w:firstLine="480"/>
      </w:pPr>
      <w:r w:rsidRPr="0048714D">
        <w:rPr>
          <w:rFonts w:eastAsia="楷体"/>
          <w:noProof/>
        </w:rPr>
        <mc:AlternateContent>
          <mc:Choice Requires="wpc">
            <w:drawing>
              <wp:inline distT="0" distB="0" distL="0" distR="0" wp14:anchorId="180006C6" wp14:editId="1646C3D1">
                <wp:extent cx="5274310" cy="1301115"/>
                <wp:effectExtent l="0" t="0" r="0" b="0"/>
                <wp:docPr id="37" name="画布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Rectangle 58"/>
                        <wps:cNvSpPr>
                          <a:spLocks noChangeArrowheads="1"/>
                        </wps:cNvSpPr>
                        <wps:spPr bwMode="auto">
                          <a:xfrm>
                            <a:off x="42545" y="165735"/>
                            <a:ext cx="500380" cy="887095"/>
                          </a:xfrm>
                          <a:prstGeom prst="rect">
                            <a:avLst/>
                          </a:prstGeom>
                          <a:solidFill>
                            <a:srgbClr val="FFFFFF"/>
                          </a:solidFill>
                          <a:ln w="9525">
                            <a:solidFill>
                              <a:srgbClr val="000000"/>
                            </a:solidFill>
                            <a:miter lim="800000"/>
                            <a:headEnd/>
                            <a:tailEnd/>
                          </a:ln>
                        </wps:spPr>
                        <wps:txbx>
                          <w:txbxContent>
                            <w:p w14:paraId="35F5E6BE" w14:textId="2DC5C2AC" w:rsidR="00FA6AD6" w:rsidRPr="006214CB" w:rsidRDefault="00FA6AD6" w:rsidP="006214CB">
                              <w:pPr>
                                <w:spacing w:line="240" w:lineRule="auto"/>
                                <w:ind w:firstLineChars="0" w:firstLine="0"/>
                                <w:rPr>
                                  <w:rFonts w:ascii="微软雅黑" w:eastAsia="微软雅黑" w:hAnsi="微软雅黑"/>
                                  <w:sz w:val="21"/>
                                  <w:szCs w:val="21"/>
                                </w:rPr>
                              </w:pPr>
                              <w:r>
                                <w:rPr>
                                  <w:rFonts w:ascii="微软雅黑" w:eastAsia="微软雅黑" w:hAnsi="微软雅黑" w:hint="eastAsia"/>
                                  <w:sz w:val="21"/>
                                  <w:szCs w:val="21"/>
                                </w:rPr>
                                <w:t>内容</w:t>
                              </w:r>
                              <w:r>
                                <w:rPr>
                                  <w:rFonts w:ascii="微软雅黑" w:eastAsia="微软雅黑" w:hAnsi="微软雅黑"/>
                                  <w:sz w:val="21"/>
                                  <w:szCs w:val="21"/>
                                </w:rPr>
                                <w:t>计费</w:t>
                              </w:r>
                              <w:r w:rsidRPr="006214CB">
                                <w:rPr>
                                  <w:rFonts w:ascii="微软雅黑" w:eastAsia="微软雅黑" w:hAnsi="微软雅黑" w:hint="eastAsia"/>
                                  <w:sz w:val="21"/>
                                  <w:szCs w:val="21"/>
                                </w:rPr>
                                <w:t>关</w:t>
                              </w:r>
                            </w:p>
                          </w:txbxContent>
                        </wps:txbx>
                        <wps:bodyPr rot="0" vert="horz" wrap="square" lIns="91440" tIns="45720" rIns="91440" bIns="45720" anchor="t" anchorCtr="0" upright="1">
                          <a:noAutofit/>
                        </wps:bodyPr>
                      </wps:wsp>
                      <wps:wsp>
                        <wps:cNvPr id="28" name="Rectangle 60"/>
                        <wps:cNvSpPr>
                          <a:spLocks noChangeArrowheads="1"/>
                        </wps:cNvSpPr>
                        <wps:spPr bwMode="auto">
                          <a:xfrm>
                            <a:off x="2665094" y="126365"/>
                            <a:ext cx="1335405" cy="958850"/>
                          </a:xfrm>
                          <a:prstGeom prst="rect">
                            <a:avLst/>
                          </a:prstGeom>
                          <a:solidFill>
                            <a:srgbClr val="FFFFFF"/>
                          </a:solidFill>
                          <a:ln w="9525">
                            <a:solidFill>
                              <a:srgbClr val="000000"/>
                            </a:solidFill>
                            <a:miter lim="800000"/>
                            <a:headEnd/>
                            <a:tailEnd/>
                          </a:ln>
                        </wps:spPr>
                        <wps:txbx>
                          <w:txbxContent>
                            <w:p w14:paraId="1F2DC519" w14:textId="5DF426C7" w:rsidR="00FA6AD6" w:rsidRPr="006214CB" w:rsidRDefault="00FA6AD6" w:rsidP="006214CB">
                              <w:pPr>
                                <w:spacing w:line="240" w:lineRule="auto"/>
                                <w:ind w:firstLineChars="0" w:firstLine="0"/>
                                <w:rPr>
                                  <w:rFonts w:ascii="微软雅黑" w:eastAsia="微软雅黑" w:hAnsi="微软雅黑"/>
                                  <w:sz w:val="21"/>
                                  <w:szCs w:val="21"/>
                                </w:rPr>
                              </w:pPr>
                              <w:r w:rsidRPr="006214CB">
                                <w:rPr>
                                  <w:rFonts w:ascii="微软雅黑" w:eastAsia="微软雅黑" w:hAnsi="微软雅黑" w:hint="eastAsia"/>
                                  <w:sz w:val="21"/>
                                  <w:szCs w:val="21"/>
                                </w:rPr>
                                <w:t>中国移动计费支撑网</w:t>
                              </w:r>
                              <w:r>
                                <w:rPr>
                                  <w:rFonts w:ascii="微软雅黑" w:eastAsia="微软雅黑" w:hAnsi="微软雅黑" w:hint="eastAsia"/>
                                  <w:sz w:val="21"/>
                                  <w:szCs w:val="21"/>
                                </w:rPr>
                                <w:t>集中</w:t>
                              </w:r>
                              <w:r>
                                <w:rPr>
                                  <w:rFonts w:ascii="微软雅黑" w:eastAsia="微软雅黑" w:hAnsi="微软雅黑"/>
                                  <w:sz w:val="21"/>
                                  <w:szCs w:val="21"/>
                                </w:rPr>
                                <w:t>结算系统</w:t>
                              </w:r>
                            </w:p>
                          </w:txbxContent>
                        </wps:txbx>
                        <wps:bodyPr rot="0" vert="horz" wrap="square" lIns="91440" tIns="45720" rIns="91440" bIns="45720" anchor="t" anchorCtr="0" upright="1">
                          <a:noAutofit/>
                        </wps:bodyPr>
                      </wps:wsp>
                      <wps:wsp>
                        <wps:cNvPr id="31" name="AutoShape 62"/>
                        <wps:cNvCnPr>
                          <a:cxnSpLocks noChangeShapeType="1"/>
                        </wps:cNvCnPr>
                        <wps:spPr bwMode="auto">
                          <a:xfrm>
                            <a:off x="1953895" y="610235"/>
                            <a:ext cx="7112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Rectangle 64"/>
                        <wps:cNvSpPr>
                          <a:spLocks noChangeArrowheads="1"/>
                        </wps:cNvSpPr>
                        <wps:spPr bwMode="auto">
                          <a:xfrm>
                            <a:off x="1210945" y="165735"/>
                            <a:ext cx="693420" cy="887095"/>
                          </a:xfrm>
                          <a:prstGeom prst="rect">
                            <a:avLst/>
                          </a:prstGeom>
                          <a:solidFill>
                            <a:srgbClr val="FFFFFF"/>
                          </a:solidFill>
                          <a:ln w="9525">
                            <a:solidFill>
                              <a:srgbClr val="000000"/>
                            </a:solidFill>
                            <a:miter lim="800000"/>
                            <a:headEnd/>
                            <a:tailEnd/>
                          </a:ln>
                        </wps:spPr>
                        <wps:txbx>
                          <w:txbxContent>
                            <w:p w14:paraId="39EF0236" w14:textId="2FA62755" w:rsidR="00FA6AD6" w:rsidRPr="006214CB" w:rsidRDefault="00FA6AD6" w:rsidP="006214CB">
                              <w:pPr>
                                <w:spacing w:line="240" w:lineRule="auto"/>
                                <w:ind w:firstLineChars="0" w:firstLine="0"/>
                                <w:rPr>
                                  <w:rFonts w:ascii="微软雅黑" w:eastAsia="微软雅黑" w:hAnsi="微软雅黑"/>
                                  <w:sz w:val="21"/>
                                  <w:szCs w:val="21"/>
                                </w:rPr>
                              </w:pPr>
                              <w:r>
                                <w:rPr>
                                  <w:rFonts w:ascii="微软雅黑" w:eastAsia="微软雅黑" w:hAnsi="微软雅黑" w:hint="eastAsia"/>
                                  <w:sz w:val="21"/>
                                  <w:szCs w:val="21"/>
                                </w:rPr>
                                <w:t>省通信</w:t>
                              </w:r>
                              <w:r>
                                <w:rPr>
                                  <w:rFonts w:ascii="微软雅黑" w:eastAsia="微软雅黑" w:hAnsi="微软雅黑"/>
                                  <w:sz w:val="21"/>
                                  <w:szCs w:val="21"/>
                                </w:rPr>
                                <w:t>服务</w:t>
                              </w:r>
                              <w:r>
                                <w:rPr>
                                  <w:rFonts w:ascii="微软雅黑" w:eastAsia="微软雅黑" w:hAnsi="微软雅黑" w:hint="eastAsia"/>
                                  <w:sz w:val="21"/>
                                  <w:szCs w:val="21"/>
                                </w:rPr>
                                <w:t>器</w:t>
                              </w:r>
                            </w:p>
                          </w:txbxContent>
                        </wps:txbx>
                        <wps:bodyPr rot="0" vert="horz" wrap="square" lIns="91440" tIns="45720" rIns="91440" bIns="45720" anchor="t" anchorCtr="0" upright="1">
                          <a:noAutofit/>
                        </wps:bodyPr>
                      </wps:wsp>
                      <wps:wsp>
                        <wps:cNvPr id="35" name="AutoShape 66"/>
                        <wps:cNvCnPr>
                          <a:cxnSpLocks noChangeShapeType="1"/>
                          <a:stCxn id="26" idx="3"/>
                          <a:endCxn id="33" idx="1"/>
                        </wps:cNvCnPr>
                        <wps:spPr bwMode="auto">
                          <a:xfrm>
                            <a:off x="542925" y="609600"/>
                            <a:ext cx="6680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文本框 39"/>
                        <wps:cNvSpPr txBox="1"/>
                        <wps:spPr>
                          <a:xfrm>
                            <a:off x="1904365" y="294639"/>
                            <a:ext cx="680720" cy="476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10B8AE" w14:textId="374633C9" w:rsidR="00FA6AD6" w:rsidRPr="006214CB" w:rsidRDefault="00FA6AD6" w:rsidP="006214CB">
                              <w:pPr>
                                <w:ind w:firstLineChars="83" w:firstLine="133"/>
                                <w:jc w:val="center"/>
                                <w:rPr>
                                  <w:rFonts w:ascii="微软雅黑" w:eastAsia="微软雅黑" w:hAnsi="微软雅黑"/>
                                  <w:sz w:val="16"/>
                                </w:rPr>
                              </w:pPr>
                              <w:r w:rsidRPr="006214CB">
                                <w:rPr>
                                  <w:rFonts w:ascii="微软雅黑" w:eastAsia="微软雅黑" w:hAnsi="微软雅黑" w:hint="eastAsia"/>
                                  <w:sz w:val="16"/>
                                </w:rPr>
                                <w:t>话单文件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0" name="文本框 39"/>
                        <wps:cNvSpPr txBox="1"/>
                        <wps:spPr>
                          <a:xfrm>
                            <a:off x="465750" y="294639"/>
                            <a:ext cx="680720" cy="476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B888C3" w14:textId="77777777" w:rsidR="00FA6AD6" w:rsidRPr="006214CB" w:rsidRDefault="00FA6AD6" w:rsidP="003B4C4D">
                              <w:pPr>
                                <w:pStyle w:val="afb"/>
                                <w:spacing w:before="0" w:beforeAutospacing="0" w:after="0" w:afterAutospacing="0" w:line="360" w:lineRule="auto"/>
                                <w:ind w:firstLine="130"/>
                                <w:jc w:val="center"/>
                                <w:rPr>
                                  <w:color w:val="000000" w:themeColor="text1"/>
                                </w:rPr>
                              </w:pPr>
                              <w:r w:rsidRPr="006214CB">
                                <w:rPr>
                                  <w:rFonts w:ascii="Times New Roman" w:eastAsia="微软雅黑" w:hAnsi="微软雅黑" w:hint="eastAsia"/>
                                  <w:color w:val="000000" w:themeColor="text1"/>
                                  <w:kern w:val="2"/>
                                  <w:sz w:val="16"/>
                                  <w:szCs w:val="16"/>
                                </w:rPr>
                                <w:t>话单文件</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80006C6" id="画布 37" o:spid="_x0000_s1026" editas="canvas" style="width:415.3pt;height:102.45pt;mso-position-horizontal-relative:char;mso-position-vertical-relative:line" coordsize="52743,13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">
                <v:shape id="_x0000_s1027" type="#_x0000_t75" style="position:absolute;width:52743;height:13011;visibility:visible;mso-wrap-style:square">
                  <v:fill o:detectmouseclick="t"/>
                  <v:path o:connecttype="none"/>
                </v:shape>
                <v:rect id="Rectangle 58" o:spid="_x0000_s1028" style="position:absolute;left:425;top:1657;width:5004;height:8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6zMIA&#10;AADbAAAADwAAAGRycy9kb3ducmV2LnhtbESPQYvCMBSE74L/ITzBm6ZWEO0aRVxc9Kj14u1t87bt&#10;2ryUJmr11xtB8DjMzDfMfNmaSlypcaVlBaNhBII4s7rkXMEx3QymIJxH1lhZJgV3crBcdDtzTLS9&#10;8Z6uB5+LAGGXoILC+zqR0mUFGXRDWxMH7882Bn2QTS51g7cAN5WMo2giDZYcFgqsaV1Qdj5cjILf&#10;Mj7iY5/+RGa2Gftdm/5fTt9K9Xvt6guEp9Z/wu/2ViuIJ/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ZrrMwgAAANsAAAAPAAAAAAAAAAAAAAAAAJgCAABkcnMvZG93&#10;bnJldi54bWxQSwUGAAAAAAQABAD1AAAAhwMAAAAA&#10;">
                  <v:textbox>
                    <w:txbxContent>
                      <w:p w14:paraId="35F5E6BE" w14:textId="2DC5C2AC" w:rsidR="00FA6AD6" w:rsidRPr="006214CB" w:rsidRDefault="00FA6AD6" w:rsidP="006214CB">
                        <w:pPr>
                          <w:spacing w:line="240" w:lineRule="auto"/>
                          <w:ind w:firstLineChars="0" w:firstLine="0"/>
                          <w:rPr>
                            <w:rFonts w:ascii="微软雅黑" w:eastAsia="微软雅黑" w:hAnsi="微软雅黑"/>
                            <w:sz w:val="21"/>
                            <w:szCs w:val="21"/>
                          </w:rPr>
                        </w:pPr>
                        <w:r>
                          <w:rPr>
                            <w:rFonts w:ascii="微软雅黑" w:eastAsia="微软雅黑" w:hAnsi="微软雅黑" w:hint="eastAsia"/>
                            <w:sz w:val="21"/>
                            <w:szCs w:val="21"/>
                          </w:rPr>
                          <w:t>内容</w:t>
                        </w:r>
                        <w:r>
                          <w:rPr>
                            <w:rFonts w:ascii="微软雅黑" w:eastAsia="微软雅黑" w:hAnsi="微软雅黑"/>
                            <w:sz w:val="21"/>
                            <w:szCs w:val="21"/>
                          </w:rPr>
                          <w:t>计费</w:t>
                        </w:r>
                        <w:r w:rsidRPr="006214CB">
                          <w:rPr>
                            <w:rFonts w:ascii="微软雅黑" w:eastAsia="微软雅黑" w:hAnsi="微软雅黑" w:hint="eastAsia"/>
                            <w:sz w:val="21"/>
                            <w:szCs w:val="21"/>
                          </w:rPr>
                          <w:t>关</w:t>
                        </w:r>
                      </w:p>
                    </w:txbxContent>
                  </v:textbox>
                </v:rect>
                <v:rect id="Rectangle 60" o:spid="_x0000_s1029" style="position:absolute;left:26650;top:1263;width:13354;height:9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14:paraId="1F2DC519" w14:textId="5DF426C7" w:rsidR="00FA6AD6" w:rsidRPr="006214CB" w:rsidRDefault="00FA6AD6" w:rsidP="006214CB">
                        <w:pPr>
                          <w:spacing w:line="240" w:lineRule="auto"/>
                          <w:ind w:firstLineChars="0" w:firstLine="0"/>
                          <w:rPr>
                            <w:rFonts w:ascii="微软雅黑" w:eastAsia="微软雅黑" w:hAnsi="微软雅黑"/>
                            <w:sz w:val="21"/>
                            <w:szCs w:val="21"/>
                          </w:rPr>
                        </w:pPr>
                        <w:r w:rsidRPr="006214CB">
                          <w:rPr>
                            <w:rFonts w:ascii="微软雅黑" w:eastAsia="微软雅黑" w:hAnsi="微软雅黑" w:hint="eastAsia"/>
                            <w:sz w:val="21"/>
                            <w:szCs w:val="21"/>
                          </w:rPr>
                          <w:t>中国移动计费支撑网</w:t>
                        </w:r>
                        <w:r>
                          <w:rPr>
                            <w:rFonts w:ascii="微软雅黑" w:eastAsia="微软雅黑" w:hAnsi="微软雅黑" w:hint="eastAsia"/>
                            <w:sz w:val="21"/>
                            <w:szCs w:val="21"/>
                          </w:rPr>
                          <w:t>集中</w:t>
                        </w:r>
                        <w:r>
                          <w:rPr>
                            <w:rFonts w:ascii="微软雅黑" w:eastAsia="微软雅黑" w:hAnsi="微软雅黑"/>
                            <w:sz w:val="21"/>
                            <w:szCs w:val="21"/>
                          </w:rPr>
                          <w:t>结算系统</w:t>
                        </w:r>
                      </w:p>
                    </w:txbxContent>
                  </v:textbox>
                </v:rect>
                <v:shapetype id="_x0000_t32" coordsize="21600,21600" o:spt="32" o:oned="t" path="m,l21600,21600e" filled="f">
                  <v:path arrowok="t" fillok="f" o:connecttype="none"/>
                  <o:lock v:ext="edit" shapetype="t"/>
                </v:shapetype>
                <v:shape id="AutoShape 62" o:spid="_x0000_s1030" type="#_x0000_t32" style="position:absolute;left:19538;top:6102;width:7112;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gsQAAADbAAAADwAAAGRycy9kb3ducmV2LnhtbESPQWvCQBSE70L/w/IKvekmF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GCxAAAANsAAAAPAAAAAAAAAAAA&#10;AAAAAKECAABkcnMvZG93bnJldi54bWxQSwUGAAAAAAQABAD5AAAAkgMAAAAA&#10;">
                  <v:stroke endarrow="block"/>
                </v:shape>
                <v:rect id="Rectangle 64" o:spid="_x0000_s1031" style="position:absolute;left:12109;top:1657;width:6934;height:8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PicMA&#10;AADbAAAADwAAAGRycy9kb3ducmV2LnhtbESPQYvCMBSE7wv+h/AEb2uqBdGuUURR9Kjtxdvb5m3b&#10;tXkpTdTqr98sCB6HmfmGmS87U4sbta6yrGA0jEAQ51ZXXCjI0u3nFITzyBpry6TgQQ6Wi97HHBNt&#10;73yk28kXIkDYJaig9L5JpHR5SQbd0DbEwfuxrUEfZFtI3eI9wE0tx1E0kQYrDgslNrQuKb+crkbB&#10;dzXO8HlMd5GZbWN/6NLf63mj1KDfrb5AeOr8O/xq77WCOIb/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iPicMAAADbAAAADwAAAAAAAAAAAAAAAACYAgAAZHJzL2Rv&#10;d25yZXYueG1sUEsFBgAAAAAEAAQA9QAAAIgDAAAAAA==&#10;">
                  <v:textbox>
                    <w:txbxContent>
                      <w:p w14:paraId="39EF0236" w14:textId="2FA62755" w:rsidR="00FA6AD6" w:rsidRPr="006214CB" w:rsidRDefault="00FA6AD6" w:rsidP="006214CB">
                        <w:pPr>
                          <w:spacing w:line="240" w:lineRule="auto"/>
                          <w:ind w:firstLineChars="0" w:firstLine="0"/>
                          <w:rPr>
                            <w:rFonts w:ascii="微软雅黑" w:eastAsia="微软雅黑" w:hAnsi="微软雅黑"/>
                            <w:sz w:val="21"/>
                            <w:szCs w:val="21"/>
                          </w:rPr>
                        </w:pPr>
                        <w:r>
                          <w:rPr>
                            <w:rFonts w:ascii="微软雅黑" w:eastAsia="微软雅黑" w:hAnsi="微软雅黑" w:hint="eastAsia"/>
                            <w:sz w:val="21"/>
                            <w:szCs w:val="21"/>
                          </w:rPr>
                          <w:t>省通信</w:t>
                        </w:r>
                        <w:r>
                          <w:rPr>
                            <w:rFonts w:ascii="微软雅黑" w:eastAsia="微软雅黑" w:hAnsi="微软雅黑"/>
                            <w:sz w:val="21"/>
                            <w:szCs w:val="21"/>
                          </w:rPr>
                          <w:t>服务</w:t>
                        </w:r>
                        <w:r>
                          <w:rPr>
                            <w:rFonts w:ascii="微软雅黑" w:eastAsia="微软雅黑" w:hAnsi="微软雅黑" w:hint="eastAsia"/>
                            <w:sz w:val="21"/>
                            <w:szCs w:val="21"/>
                          </w:rPr>
                          <w:t>器</w:t>
                        </w:r>
                      </w:p>
                    </w:txbxContent>
                  </v:textbox>
                </v:rect>
                <v:shape id="AutoShape 66" o:spid="_x0000_s1032" type="#_x0000_t32" style="position:absolute;left:5429;top:6096;width:668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type id="_x0000_t202" coordsize="21600,21600" o:spt="202" path="m,l,21600r21600,l21600,xe">
                  <v:stroke joinstyle="miter"/>
                  <v:path gradientshapeok="t" o:connecttype="rect"/>
                </v:shapetype>
                <v:shape id="文本框 39" o:spid="_x0000_s1033" type="#_x0000_t202" style="position:absolute;left:19043;top:2946;width:6807;height:4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VzsUA&#10;AADbAAAADwAAAGRycy9kb3ducmV2LnhtbESPQWsCMRSE7wX/Q3iFXkSzVpB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XOxQAAANsAAAAPAAAAAAAAAAAAAAAAAJgCAABkcnMv&#10;ZG93bnJldi54bWxQSwUGAAAAAAQABAD1AAAAigMAAAAA&#10;" filled="f" stroked="f" strokeweight=".5pt">
                  <v:textbox>
                    <w:txbxContent>
                      <w:p w14:paraId="4410B8AE" w14:textId="374633C9" w:rsidR="00FA6AD6" w:rsidRPr="006214CB" w:rsidRDefault="00FA6AD6" w:rsidP="006214CB">
                        <w:pPr>
                          <w:ind w:firstLineChars="83" w:firstLine="133"/>
                          <w:jc w:val="center"/>
                          <w:rPr>
                            <w:rFonts w:ascii="微软雅黑" w:eastAsia="微软雅黑" w:hAnsi="微软雅黑"/>
                            <w:sz w:val="16"/>
                          </w:rPr>
                        </w:pPr>
                        <w:r w:rsidRPr="006214CB">
                          <w:rPr>
                            <w:rFonts w:ascii="微软雅黑" w:eastAsia="微软雅黑" w:hAnsi="微软雅黑" w:hint="eastAsia"/>
                            <w:sz w:val="16"/>
                          </w:rPr>
                          <w:t>话单文件</w:t>
                        </w:r>
                      </w:p>
                    </w:txbxContent>
                  </v:textbox>
                </v:shape>
                <v:shape id="文本框 39" o:spid="_x0000_s1034" type="#_x0000_t202" style="position:absolute;left:4657;top:2946;width:6807;height:4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PLsIA&#10;AADbAAAADwAAAGRycy9kb3ducmV2LnhtbERPTWsCMRC9C/0PYQpeimYVkb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c8uwgAAANsAAAAPAAAAAAAAAAAAAAAAAJgCAABkcnMvZG93&#10;bnJldi54bWxQSwUGAAAAAAQABAD1AAAAhwMAAAAA&#10;" filled="f" stroked="f" strokeweight=".5pt">
                  <v:textbox>
                    <w:txbxContent>
                      <w:p w14:paraId="4AB888C3" w14:textId="77777777" w:rsidR="00FA6AD6" w:rsidRPr="006214CB" w:rsidRDefault="00FA6AD6" w:rsidP="003B4C4D">
                        <w:pPr>
                          <w:pStyle w:val="afb"/>
                          <w:spacing w:before="0" w:beforeAutospacing="0" w:after="0" w:afterAutospacing="0" w:line="360" w:lineRule="auto"/>
                          <w:ind w:firstLine="130"/>
                          <w:jc w:val="center"/>
                          <w:rPr>
                            <w:color w:val="000000" w:themeColor="text1"/>
                          </w:rPr>
                        </w:pPr>
                        <w:r w:rsidRPr="006214CB">
                          <w:rPr>
                            <w:rFonts w:ascii="Times New Roman" w:eastAsia="微软雅黑" w:hAnsi="微软雅黑" w:hint="eastAsia"/>
                            <w:color w:val="000000" w:themeColor="text1"/>
                            <w:kern w:val="2"/>
                            <w:sz w:val="16"/>
                            <w:szCs w:val="16"/>
                          </w:rPr>
                          <w:t>话单文件</w:t>
                        </w:r>
                      </w:p>
                    </w:txbxContent>
                  </v:textbox>
                </v:shape>
                <w10:anchorlock/>
              </v:group>
            </w:pict>
          </mc:Fallback>
        </mc:AlternateContent>
      </w:r>
    </w:p>
    <w:p w14:paraId="73248ECF" w14:textId="77777777" w:rsidR="001471F2" w:rsidRPr="0048714D" w:rsidRDefault="001471F2">
      <w:pPr>
        <w:pStyle w:val="41"/>
      </w:pPr>
      <w:r w:rsidRPr="0048714D">
        <w:rPr>
          <w:rFonts w:hint="eastAsia"/>
        </w:rPr>
        <w:t>2.</w:t>
      </w:r>
      <w:r w:rsidRPr="0048714D">
        <w:t xml:space="preserve">2.2.3 </w:t>
      </w:r>
      <w:r w:rsidRPr="0048714D">
        <w:rPr>
          <w:rFonts w:hint="eastAsia"/>
        </w:rPr>
        <w:t>网间短信</w:t>
      </w:r>
    </w:p>
    <w:p w14:paraId="5C879A20" w14:textId="77777777" w:rsidR="001471F2" w:rsidRPr="0048714D" w:rsidRDefault="001471F2" w:rsidP="001471F2">
      <w:pPr>
        <w:ind w:firstLine="480"/>
      </w:pPr>
      <w:r w:rsidRPr="0048714D">
        <w:rPr>
          <w:rFonts w:hint="eastAsia"/>
        </w:rPr>
        <w:t>网</w:t>
      </w:r>
      <w:r w:rsidRPr="0048714D">
        <w:t>间</w:t>
      </w:r>
      <w:r w:rsidRPr="0048714D">
        <w:rPr>
          <w:rFonts w:hint="eastAsia"/>
        </w:rPr>
        <w:t>短信原始话单由由省</w:t>
      </w:r>
      <w:r w:rsidRPr="0048714D">
        <w:t>侧</w:t>
      </w:r>
      <w:r w:rsidRPr="0048714D">
        <w:rPr>
          <w:rFonts w:hint="eastAsia"/>
        </w:rPr>
        <w:t>短信网关产生，</w:t>
      </w:r>
      <w:r w:rsidRPr="0048714D">
        <w:t>省侧采</w:t>
      </w:r>
      <w:r w:rsidRPr="0048714D">
        <w:rPr>
          <w:rFonts w:hint="eastAsia"/>
        </w:rPr>
        <w:t>集</w:t>
      </w:r>
      <w:r w:rsidRPr="0048714D">
        <w:t>机从</w:t>
      </w:r>
      <w:r w:rsidRPr="0048714D">
        <w:rPr>
          <w:rFonts w:hint="eastAsia"/>
        </w:rPr>
        <w:t>短信</w:t>
      </w:r>
      <w:r w:rsidRPr="0048714D">
        <w:t>网关</w:t>
      </w:r>
      <w:r w:rsidRPr="0048714D">
        <w:rPr>
          <w:rFonts w:hint="eastAsia"/>
        </w:rPr>
        <w:t>采集</w:t>
      </w:r>
      <w:r w:rsidRPr="0048714D">
        <w:t>话单</w:t>
      </w:r>
      <w:r w:rsidRPr="0048714D">
        <w:rPr>
          <w:rFonts w:hint="eastAsia"/>
        </w:rPr>
        <w:t>后分</w:t>
      </w:r>
      <w:r w:rsidRPr="0048714D">
        <w:t>一份放在指定目录由本系统采集程序</w:t>
      </w:r>
      <w:r w:rsidRPr="0048714D">
        <w:rPr>
          <w:rFonts w:hint="eastAsia"/>
        </w:rPr>
        <w:t>在</w:t>
      </w:r>
      <w:r w:rsidRPr="0048714D">
        <w:t>省侧直采机</w:t>
      </w:r>
      <w:r w:rsidRPr="0048714D">
        <w:rPr>
          <w:rFonts w:hint="eastAsia"/>
        </w:rPr>
        <w:t>（</w:t>
      </w:r>
      <w:r w:rsidRPr="0048714D">
        <w:rPr>
          <w:rFonts w:hint="eastAsia"/>
        </w:rPr>
        <w:t>ZCS</w:t>
      </w:r>
      <w:r w:rsidRPr="0048714D">
        <w:t>）上去获取</w:t>
      </w:r>
      <w:r w:rsidRPr="0048714D">
        <w:rPr>
          <w:rFonts w:hint="eastAsia"/>
        </w:rPr>
        <w:t>，再由本系统去直采机</w:t>
      </w:r>
      <w:r w:rsidRPr="0048714D">
        <w:t>上</w:t>
      </w:r>
      <w:r w:rsidRPr="0048714D">
        <w:rPr>
          <w:rFonts w:hint="eastAsia"/>
        </w:rPr>
        <w:t>取原始话单文件。原始话单采集流程如图</w:t>
      </w:r>
      <w:r w:rsidRPr="0048714D">
        <w:rPr>
          <w:rFonts w:hint="eastAsia"/>
        </w:rPr>
        <w:t>3.1.2.2</w:t>
      </w:r>
      <w:r w:rsidRPr="0048714D">
        <w:rPr>
          <w:rFonts w:hint="eastAsia"/>
        </w:rPr>
        <w:t>所示：</w:t>
      </w:r>
    </w:p>
    <w:p w14:paraId="5930B270" w14:textId="77777777" w:rsidR="001471F2" w:rsidRPr="0048714D" w:rsidRDefault="00A32976" w:rsidP="001471F2">
      <w:pPr>
        <w:ind w:firstLineChars="83" w:firstLine="199"/>
        <w:rPr>
          <w:noProof/>
        </w:rPr>
      </w:pPr>
      <w:r w:rsidRPr="0048714D">
        <w:rPr>
          <w:noProof/>
        </w:rPr>
        <w:drawing>
          <wp:inline distT="0" distB="0" distL="0" distR="0" wp14:anchorId="38F93FA0" wp14:editId="4D0AAD00">
            <wp:extent cx="5276850" cy="116205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1162050"/>
                    </a:xfrm>
                    <a:prstGeom prst="rect">
                      <a:avLst/>
                    </a:prstGeom>
                    <a:noFill/>
                    <a:ln>
                      <a:noFill/>
                    </a:ln>
                  </pic:spPr>
                </pic:pic>
              </a:graphicData>
            </a:graphic>
          </wp:inline>
        </w:drawing>
      </w:r>
    </w:p>
    <w:p w14:paraId="3C3A5358" w14:textId="07A53270" w:rsidR="001471F2" w:rsidRPr="0048714D" w:rsidRDefault="001471F2" w:rsidP="001471F2">
      <w:pPr>
        <w:ind w:firstLineChars="83" w:firstLine="199"/>
      </w:pPr>
      <w:r w:rsidRPr="0048714D">
        <w:rPr>
          <w:rFonts w:hint="eastAsia"/>
        </w:rPr>
        <w:t>需要打通直采</w:t>
      </w:r>
      <w:r w:rsidRPr="0048714D">
        <w:t>机（</w:t>
      </w:r>
      <w:r w:rsidRPr="0048714D">
        <w:t>ZCS</w:t>
      </w:r>
      <w:r w:rsidRPr="0048714D">
        <w:t>）到省侧各采集机</w:t>
      </w:r>
      <w:r w:rsidRPr="0048714D">
        <w:rPr>
          <w:rFonts w:hint="eastAsia"/>
        </w:rPr>
        <w:t>的网络。</w:t>
      </w:r>
      <w:r w:rsidR="00E85BC4" w:rsidRPr="0048714D">
        <w:rPr>
          <w:rFonts w:hint="eastAsia"/>
        </w:rPr>
        <w:t>采集地址目录，文件</w:t>
      </w:r>
      <w:r w:rsidR="00E85BC4" w:rsidRPr="0048714D">
        <w:t>匹配</w:t>
      </w:r>
      <w:r w:rsidR="00E85BC4" w:rsidRPr="0048714D">
        <w:rPr>
          <w:rFonts w:hint="eastAsia"/>
        </w:rPr>
        <w:t>规则</w:t>
      </w:r>
      <w:r w:rsidR="00E85BC4" w:rsidRPr="0048714D">
        <w:t>，</w:t>
      </w:r>
      <w:r w:rsidR="00E85BC4" w:rsidRPr="0048714D">
        <w:rPr>
          <w:rFonts w:hint="eastAsia"/>
        </w:rPr>
        <w:t>采集频率支持可配置，</w:t>
      </w:r>
      <w:r w:rsidR="00E85BC4" w:rsidRPr="0048714D">
        <w:t>具体在</w:t>
      </w:r>
      <w:r w:rsidR="00E85BC4" w:rsidRPr="0048714D">
        <w:rPr>
          <w:rFonts w:hint="eastAsia"/>
        </w:rPr>
        <w:t>系统</w:t>
      </w:r>
      <w:r w:rsidR="00E85BC4" w:rsidRPr="0048714D">
        <w:t>部署时确定</w:t>
      </w:r>
      <w:r w:rsidR="00E85BC4" w:rsidRPr="0048714D">
        <w:rPr>
          <w:rFonts w:hint="eastAsia"/>
        </w:rPr>
        <w:t>。</w:t>
      </w:r>
    </w:p>
    <w:p w14:paraId="249C3CF3" w14:textId="77777777" w:rsidR="00114D80" w:rsidRPr="0048714D" w:rsidRDefault="00114D80">
      <w:pPr>
        <w:pStyle w:val="31"/>
      </w:pPr>
      <w:bookmarkStart w:id="28" w:name="_Toc498627221"/>
      <w:r w:rsidRPr="0048714D">
        <w:rPr>
          <w:rFonts w:hint="eastAsia"/>
        </w:rPr>
        <w:lastRenderedPageBreak/>
        <w:t>话单文件名规整</w:t>
      </w:r>
    </w:p>
    <w:p w14:paraId="18DAF1EC" w14:textId="77777777" w:rsidR="00114D80" w:rsidRPr="0048714D" w:rsidRDefault="00CD2E98" w:rsidP="0041557A">
      <w:pPr>
        <w:ind w:firstLineChars="0" w:firstLine="0"/>
      </w:pPr>
      <w:r w:rsidRPr="0048714D">
        <w:rPr>
          <w:rFonts w:hint="eastAsia"/>
        </w:rPr>
        <w:t>采集到原始话单文件后，按照采集顺序，依次对话单文件名进行规整：</w:t>
      </w:r>
    </w:p>
    <w:p w14:paraId="227FB4B1" w14:textId="4C2B0DBD" w:rsidR="00482AC8" w:rsidRPr="0048714D" w:rsidRDefault="00482AC8" w:rsidP="0041557A">
      <w:pPr>
        <w:ind w:firstLineChars="0" w:firstLine="0"/>
      </w:pPr>
      <w:r w:rsidRPr="0048714D">
        <w:rPr>
          <w:rFonts w:hint="eastAsia"/>
        </w:rPr>
        <w:t>语音话单文件</w:t>
      </w:r>
      <w:r w:rsidR="00A145B3" w:rsidRPr="0048714D">
        <w:rPr>
          <w:rFonts w:hint="eastAsia"/>
        </w:rPr>
        <w:t>名规整，例如</w:t>
      </w:r>
      <w:r w:rsidRPr="0048714D">
        <w:rPr>
          <w:rFonts w:hint="eastAsia"/>
        </w:rPr>
        <w:t>：</w:t>
      </w:r>
    </w:p>
    <w:p w14:paraId="1843A87E" w14:textId="678CA3FD" w:rsidR="00482AC8" w:rsidRPr="0048714D" w:rsidRDefault="00705697" w:rsidP="0041557A">
      <w:pPr>
        <w:pStyle w:val="af5"/>
        <w:numPr>
          <w:ilvl w:val="0"/>
          <w:numId w:val="14"/>
        </w:numPr>
        <w:ind w:left="425" w:firstLine="0"/>
      </w:pPr>
      <w:r w:rsidRPr="0048714D">
        <w:rPr>
          <w:rFonts w:hint="eastAsia"/>
        </w:rPr>
        <w:t>华为</w:t>
      </w:r>
      <w:r w:rsidR="00CD2E98" w:rsidRPr="0048714D">
        <w:rPr>
          <w:rFonts w:hint="eastAsia"/>
        </w:rPr>
        <w:t>Binary</w:t>
      </w:r>
      <w:r w:rsidRPr="0048714D">
        <w:rPr>
          <w:rFonts w:hint="eastAsia"/>
        </w:rPr>
        <w:t>格式文件，文件名修改为</w:t>
      </w:r>
      <w:r w:rsidR="00482AC8" w:rsidRPr="0048714D">
        <w:rPr>
          <w:rFonts w:hint="eastAsia"/>
        </w:rPr>
        <w:t>Vo</w:t>
      </w:r>
      <w:r w:rsidR="00482AC8" w:rsidRPr="0048714D">
        <w:t>_</w:t>
      </w:r>
      <w:r w:rsidRPr="0048714D">
        <w:rPr>
          <w:rFonts w:hint="eastAsia"/>
        </w:rPr>
        <w:t>HW</w:t>
      </w:r>
      <w:r w:rsidRPr="0048714D">
        <w:t>_</w:t>
      </w:r>
      <w:r w:rsidR="00482AC8" w:rsidRPr="0048714D">
        <w:t>BIN_ZZZ_</w:t>
      </w:r>
      <w:r w:rsidRPr="0048714D">
        <w:t>YYYYMMDD_</w:t>
      </w:r>
      <w:r w:rsidR="00DF04F3" w:rsidRPr="0048714D">
        <w:t>NNNNNNNN</w:t>
      </w:r>
    </w:p>
    <w:p w14:paraId="76A3BA78" w14:textId="197C0EAF" w:rsidR="00482AC8" w:rsidRPr="0048714D" w:rsidRDefault="00482AC8" w:rsidP="0041557A">
      <w:pPr>
        <w:pStyle w:val="af5"/>
        <w:numPr>
          <w:ilvl w:val="0"/>
          <w:numId w:val="14"/>
        </w:numPr>
        <w:ind w:left="425" w:firstLine="0"/>
      </w:pPr>
      <w:r w:rsidRPr="0048714D">
        <w:rPr>
          <w:rFonts w:hint="eastAsia"/>
        </w:rPr>
        <w:t>华为</w:t>
      </w:r>
      <w:r w:rsidRPr="0048714D">
        <w:rPr>
          <w:rFonts w:hint="eastAsia"/>
        </w:rPr>
        <w:t>ASN</w:t>
      </w:r>
      <w:r w:rsidRPr="0048714D">
        <w:t>.1</w:t>
      </w:r>
      <w:r w:rsidRPr="0048714D">
        <w:rPr>
          <w:rFonts w:hint="eastAsia"/>
        </w:rPr>
        <w:t>格式文件，文件名修改为</w:t>
      </w:r>
      <w:r w:rsidRPr="0048714D">
        <w:rPr>
          <w:rFonts w:hint="eastAsia"/>
        </w:rPr>
        <w:t>Vo</w:t>
      </w:r>
      <w:r w:rsidRPr="0048714D">
        <w:t>_</w:t>
      </w:r>
      <w:r w:rsidRPr="0048714D">
        <w:rPr>
          <w:rFonts w:hint="eastAsia"/>
        </w:rPr>
        <w:t>HW_ASN1_ZZZ_</w:t>
      </w:r>
      <w:r w:rsidRPr="0048714D">
        <w:t xml:space="preserve"> YYYYMMDD_</w:t>
      </w:r>
      <w:r w:rsidR="00DF04F3" w:rsidRPr="0048714D">
        <w:t>NNNNNNNN</w:t>
      </w:r>
    </w:p>
    <w:p w14:paraId="02357F7D" w14:textId="474C0705" w:rsidR="00482AC8" w:rsidRPr="0048714D" w:rsidRDefault="00482AC8" w:rsidP="0041557A">
      <w:pPr>
        <w:pStyle w:val="af5"/>
        <w:numPr>
          <w:ilvl w:val="0"/>
          <w:numId w:val="14"/>
        </w:numPr>
        <w:ind w:left="425" w:firstLine="0"/>
      </w:pPr>
      <w:r w:rsidRPr="0048714D">
        <w:rPr>
          <w:rFonts w:hint="eastAsia"/>
        </w:rPr>
        <w:t>中兴</w:t>
      </w:r>
      <w:r w:rsidRPr="0048714D">
        <w:rPr>
          <w:rFonts w:hint="eastAsia"/>
        </w:rPr>
        <w:t>ASN</w:t>
      </w:r>
      <w:r w:rsidRPr="0048714D">
        <w:t>.1</w:t>
      </w:r>
      <w:r w:rsidRPr="0048714D">
        <w:rPr>
          <w:rFonts w:hint="eastAsia"/>
        </w:rPr>
        <w:t>格式文件，文件名修改为</w:t>
      </w:r>
      <w:r w:rsidRPr="0048714D">
        <w:rPr>
          <w:rFonts w:hint="eastAsia"/>
        </w:rPr>
        <w:t>Vo</w:t>
      </w:r>
      <w:r w:rsidRPr="0048714D">
        <w:t>_</w:t>
      </w:r>
      <w:r w:rsidRPr="0048714D">
        <w:rPr>
          <w:rFonts w:hint="eastAsia"/>
        </w:rPr>
        <w:t>ZX_ASN1_ZZZ_</w:t>
      </w:r>
      <w:r w:rsidRPr="0048714D">
        <w:t xml:space="preserve"> YYYYMMDD_</w:t>
      </w:r>
      <w:r w:rsidR="00DF04F3" w:rsidRPr="0048714D">
        <w:t>NNNNNNNN</w:t>
      </w:r>
    </w:p>
    <w:p w14:paraId="68FB2735" w14:textId="45497E61" w:rsidR="00A145B3" w:rsidRPr="0048714D" w:rsidRDefault="00A145B3" w:rsidP="0041557A">
      <w:pPr>
        <w:pStyle w:val="af5"/>
        <w:numPr>
          <w:ilvl w:val="0"/>
          <w:numId w:val="14"/>
        </w:numPr>
        <w:ind w:left="425" w:firstLine="0"/>
      </w:pPr>
      <w:r w:rsidRPr="0048714D">
        <w:t>………</w:t>
      </w:r>
    </w:p>
    <w:p w14:paraId="5968957B" w14:textId="77777777" w:rsidR="00482AC8" w:rsidRPr="0048714D" w:rsidRDefault="00482AC8" w:rsidP="0041557A">
      <w:pPr>
        <w:ind w:left="425" w:firstLineChars="0" w:firstLine="0"/>
      </w:pPr>
      <w:r w:rsidRPr="0048714D">
        <w:rPr>
          <w:rFonts w:hint="eastAsia"/>
        </w:rPr>
        <w:t>短信话单文件：</w:t>
      </w:r>
    </w:p>
    <w:p w14:paraId="1C3B7CEF" w14:textId="4AB6348A" w:rsidR="00482AC8" w:rsidRPr="0048714D" w:rsidRDefault="00482AC8" w:rsidP="0041557A">
      <w:pPr>
        <w:ind w:left="425" w:firstLineChars="0" w:firstLine="0"/>
      </w:pPr>
      <w:r w:rsidRPr="0048714D">
        <w:rPr>
          <w:rFonts w:hint="eastAsia"/>
        </w:rPr>
        <w:t>文件名修改为</w:t>
      </w:r>
      <w:r w:rsidR="00C72E8E" w:rsidRPr="0048714D">
        <w:rPr>
          <w:rFonts w:hint="eastAsia"/>
        </w:rPr>
        <w:t>Mo_ZZZ_</w:t>
      </w:r>
      <w:r w:rsidR="00C72E8E" w:rsidRPr="0048714D">
        <w:t xml:space="preserve"> YYYYMMDD_</w:t>
      </w:r>
      <w:r w:rsidR="00DF04F3" w:rsidRPr="0048714D">
        <w:t>NNNNNNNN</w:t>
      </w:r>
    </w:p>
    <w:p w14:paraId="3134A0DC" w14:textId="0DFA2E16" w:rsidR="00482AC8" w:rsidRPr="0048714D" w:rsidRDefault="00482AC8" w:rsidP="0041557A">
      <w:pPr>
        <w:ind w:firstLineChars="0" w:firstLine="0"/>
      </w:pPr>
      <w:r w:rsidRPr="0048714D">
        <w:rPr>
          <w:rFonts w:hint="eastAsia"/>
        </w:rPr>
        <w:t>其中，</w:t>
      </w:r>
      <w:r w:rsidRPr="0048714D">
        <w:rPr>
          <w:rFonts w:hint="eastAsia"/>
        </w:rPr>
        <w:t>ZZZ</w:t>
      </w:r>
      <w:r w:rsidRPr="0048714D">
        <w:rPr>
          <w:rFonts w:hint="eastAsia"/>
        </w:rPr>
        <w:t>代表话单源省份，用省代码表示。</w:t>
      </w:r>
      <w:r w:rsidR="00DF04F3" w:rsidRPr="0048714D">
        <w:rPr>
          <w:rFonts w:hint="eastAsia"/>
        </w:rPr>
        <w:t>NNNNNNNN</w:t>
      </w:r>
      <w:r w:rsidRPr="0048714D">
        <w:rPr>
          <w:rFonts w:hint="eastAsia"/>
        </w:rPr>
        <w:t>为</w:t>
      </w:r>
      <w:r w:rsidR="00DF04F3" w:rsidRPr="0048714D">
        <w:rPr>
          <w:rFonts w:hint="eastAsia"/>
        </w:rPr>
        <w:t>当日</w:t>
      </w:r>
      <w:r w:rsidRPr="0048714D">
        <w:rPr>
          <w:rFonts w:hint="eastAsia"/>
        </w:rPr>
        <w:t>文件序号，从</w:t>
      </w:r>
      <w:r w:rsidRPr="0048714D">
        <w:rPr>
          <w:rFonts w:hint="eastAsia"/>
        </w:rPr>
        <w:t>000000</w:t>
      </w:r>
      <w:r w:rsidR="00DF04F3" w:rsidRPr="0048714D">
        <w:t>00</w:t>
      </w:r>
      <w:r w:rsidRPr="0048714D">
        <w:rPr>
          <w:rFonts w:hint="eastAsia"/>
        </w:rPr>
        <w:t>开始编号。</w:t>
      </w:r>
    </w:p>
    <w:p w14:paraId="71450756" w14:textId="58251952" w:rsidR="00CC37E5" w:rsidRPr="0048714D" w:rsidRDefault="00CC37E5" w:rsidP="007F210C">
      <w:pPr>
        <w:pStyle w:val="21"/>
        <w:spacing w:before="0"/>
        <w:ind w:left="578" w:hanging="578"/>
      </w:pPr>
      <w:bookmarkStart w:id="29" w:name="_Toc192441082"/>
      <w:bookmarkStart w:id="30" w:name="_Toc192441398"/>
      <w:bookmarkStart w:id="31" w:name="_Toc192441477"/>
      <w:bookmarkStart w:id="32" w:name="_Toc498627224"/>
      <w:bookmarkEnd w:id="25"/>
      <w:bookmarkEnd w:id="26"/>
      <w:bookmarkEnd w:id="27"/>
      <w:bookmarkEnd w:id="28"/>
      <w:r w:rsidRPr="0048714D">
        <w:rPr>
          <w:rFonts w:hint="eastAsia"/>
        </w:rPr>
        <w:t>日志功能</w:t>
      </w:r>
      <w:bookmarkEnd w:id="29"/>
      <w:bookmarkEnd w:id="30"/>
      <w:bookmarkEnd w:id="31"/>
      <w:bookmarkEnd w:id="32"/>
    </w:p>
    <w:p w14:paraId="003767C8" w14:textId="77777777" w:rsidR="00B24D2F" w:rsidRPr="0048714D" w:rsidRDefault="00B24D2F" w:rsidP="00B24D2F">
      <w:pPr>
        <w:ind w:firstLine="480"/>
      </w:pPr>
      <w:r w:rsidRPr="0048714D">
        <w:rPr>
          <w:rFonts w:hint="eastAsia"/>
        </w:rPr>
        <w:t>全国中心的国内通信服务器和省中心的通信服务器模块应保持原有的日志记录功能，将传输文件名称及发送状态</w:t>
      </w:r>
      <w:r w:rsidRPr="0048714D">
        <w:rPr>
          <w:rFonts w:hint="eastAsia"/>
        </w:rPr>
        <w:t>(</w:t>
      </w:r>
      <w:r w:rsidRPr="0048714D">
        <w:rPr>
          <w:rFonts w:hint="eastAsia"/>
        </w:rPr>
        <w:t>成功或失败</w:t>
      </w:r>
      <w:r w:rsidRPr="0048714D">
        <w:rPr>
          <w:rFonts w:hint="eastAsia"/>
        </w:rPr>
        <w:t>)</w:t>
      </w:r>
      <w:r w:rsidRPr="0048714D">
        <w:rPr>
          <w:rFonts w:hint="eastAsia"/>
        </w:rPr>
        <w:t>记录到监控相关表和日志文件中。格式依照现有日志格式。</w:t>
      </w:r>
    </w:p>
    <w:p w14:paraId="689508BE" w14:textId="77777777" w:rsidR="00CC37E5" w:rsidRPr="0048714D" w:rsidRDefault="00F872E5" w:rsidP="007F210C">
      <w:pPr>
        <w:pStyle w:val="21"/>
        <w:spacing w:before="0"/>
        <w:ind w:left="578" w:hanging="578"/>
      </w:pPr>
      <w:bookmarkStart w:id="33" w:name="_Toc192441083"/>
      <w:bookmarkStart w:id="34" w:name="_Toc192441399"/>
      <w:bookmarkStart w:id="35" w:name="_Toc192441478"/>
      <w:bookmarkStart w:id="36" w:name="_Toc498627225"/>
      <w:r w:rsidRPr="0048714D">
        <w:rPr>
          <w:rFonts w:hint="eastAsia"/>
        </w:rPr>
        <w:t>告</w:t>
      </w:r>
      <w:r w:rsidR="00CC37E5" w:rsidRPr="0048714D">
        <w:rPr>
          <w:rFonts w:hint="eastAsia"/>
        </w:rPr>
        <w:t>警功能</w:t>
      </w:r>
      <w:bookmarkEnd w:id="33"/>
      <w:bookmarkEnd w:id="34"/>
      <w:bookmarkEnd w:id="35"/>
      <w:bookmarkEnd w:id="36"/>
    </w:p>
    <w:p w14:paraId="387D5DDB" w14:textId="77777777" w:rsidR="00CC37E5" w:rsidRPr="0048714D" w:rsidRDefault="0058327C" w:rsidP="00471477">
      <w:pPr>
        <w:ind w:firstLine="480"/>
      </w:pPr>
      <w:r w:rsidRPr="0048714D">
        <w:rPr>
          <w:rFonts w:hint="eastAsia"/>
        </w:rPr>
        <w:t>对由于线路故障、进程运行异常</w:t>
      </w:r>
      <w:r w:rsidR="0007446F" w:rsidRPr="0048714D">
        <w:rPr>
          <w:rFonts w:hint="eastAsia"/>
        </w:rPr>
        <w:t>或其它</w:t>
      </w:r>
      <w:r w:rsidRPr="0048714D">
        <w:rPr>
          <w:rFonts w:hint="eastAsia"/>
        </w:rPr>
        <w:t>问题而产生的报警</w:t>
      </w:r>
      <w:r w:rsidR="00471477" w:rsidRPr="0048714D">
        <w:rPr>
          <w:rFonts w:hint="eastAsia"/>
        </w:rPr>
        <w:t>，</w:t>
      </w:r>
      <w:r w:rsidRPr="0048714D">
        <w:rPr>
          <w:rFonts w:hint="eastAsia"/>
        </w:rPr>
        <w:t>传输模块</w:t>
      </w:r>
      <w:r w:rsidR="003A28DB" w:rsidRPr="0048714D">
        <w:rPr>
          <w:rFonts w:hint="eastAsia"/>
        </w:rPr>
        <w:t>均</w:t>
      </w:r>
      <w:r w:rsidRPr="0048714D">
        <w:rPr>
          <w:rFonts w:hint="eastAsia"/>
        </w:rPr>
        <w:t>向</w:t>
      </w:r>
      <w:r w:rsidR="00471477" w:rsidRPr="0048714D">
        <w:rPr>
          <w:rFonts w:hint="eastAsia"/>
        </w:rPr>
        <w:t>可视化</w:t>
      </w:r>
      <w:r w:rsidRPr="0048714D">
        <w:rPr>
          <w:rFonts w:hint="eastAsia"/>
        </w:rPr>
        <w:t>监控系统发送告警信息。</w:t>
      </w:r>
    </w:p>
    <w:p w14:paraId="3C8673F3" w14:textId="77777777" w:rsidR="00CC37E5" w:rsidRPr="0048714D" w:rsidRDefault="00CC37E5" w:rsidP="007F210C">
      <w:pPr>
        <w:pStyle w:val="1"/>
        <w:spacing w:before="0"/>
        <w:ind w:left="431" w:hanging="431"/>
      </w:pPr>
      <w:bookmarkStart w:id="37" w:name="_Toc192441084"/>
      <w:bookmarkStart w:id="38" w:name="_Toc192441400"/>
      <w:bookmarkStart w:id="39" w:name="_Toc192441479"/>
      <w:bookmarkStart w:id="40" w:name="_Toc498627226"/>
      <w:r w:rsidRPr="0048714D">
        <w:rPr>
          <w:rFonts w:hint="eastAsia"/>
        </w:rPr>
        <w:t>数据处理</w:t>
      </w:r>
      <w:bookmarkEnd w:id="37"/>
      <w:bookmarkEnd w:id="38"/>
      <w:bookmarkEnd w:id="39"/>
      <w:bookmarkEnd w:id="40"/>
    </w:p>
    <w:p w14:paraId="0D1AFF82" w14:textId="77777777" w:rsidR="003A28DB" w:rsidRPr="0048714D" w:rsidRDefault="003A28DB" w:rsidP="007F210C">
      <w:pPr>
        <w:pStyle w:val="21"/>
        <w:spacing w:before="0"/>
        <w:ind w:left="578" w:hanging="578"/>
      </w:pPr>
      <w:bookmarkStart w:id="41" w:name="_Toc192441085"/>
      <w:bookmarkStart w:id="42" w:name="_Toc192441401"/>
      <w:bookmarkStart w:id="43" w:name="_Toc192441480"/>
      <w:bookmarkStart w:id="44" w:name="_Toc498627227"/>
      <w:r w:rsidRPr="0048714D">
        <w:rPr>
          <w:rFonts w:hint="eastAsia"/>
        </w:rPr>
        <w:t>概述</w:t>
      </w:r>
      <w:bookmarkEnd w:id="41"/>
      <w:bookmarkEnd w:id="42"/>
      <w:bookmarkEnd w:id="43"/>
      <w:bookmarkEnd w:id="44"/>
    </w:p>
    <w:p w14:paraId="5FC8C39D" w14:textId="77777777" w:rsidR="006B5E2E" w:rsidRPr="0048714D" w:rsidRDefault="00C13E5A" w:rsidP="007F210C">
      <w:pPr>
        <w:ind w:firstLine="480"/>
      </w:pPr>
      <w:r w:rsidRPr="0048714D">
        <w:rPr>
          <w:rFonts w:hint="eastAsia"/>
        </w:rPr>
        <w:t>数据处理部分包括</w:t>
      </w:r>
      <w:r w:rsidR="00F10183" w:rsidRPr="0048714D">
        <w:rPr>
          <w:rFonts w:hint="eastAsia"/>
        </w:rPr>
        <w:t>文件解码和全国中心主系统处理</w:t>
      </w:r>
      <w:r w:rsidR="006B5E2E" w:rsidRPr="0048714D">
        <w:rPr>
          <w:rFonts w:hint="eastAsia"/>
        </w:rPr>
        <w:t>。</w:t>
      </w:r>
    </w:p>
    <w:p w14:paraId="34055060" w14:textId="77777777" w:rsidR="006B5E2E" w:rsidRPr="0048714D" w:rsidRDefault="006B5E2E" w:rsidP="007F210C">
      <w:pPr>
        <w:ind w:firstLine="480"/>
      </w:pPr>
      <w:r w:rsidRPr="0048714D">
        <w:rPr>
          <w:rFonts w:hint="eastAsia"/>
        </w:rPr>
        <w:t>其中文件</w:t>
      </w:r>
      <w:r w:rsidR="00F10183" w:rsidRPr="0048714D">
        <w:rPr>
          <w:rFonts w:hint="eastAsia"/>
        </w:rPr>
        <w:t>解码</w:t>
      </w:r>
      <w:r w:rsidR="00C13E5A" w:rsidRPr="0048714D">
        <w:rPr>
          <w:rFonts w:hint="eastAsia"/>
        </w:rPr>
        <w:t>定时完成对</w:t>
      </w:r>
      <w:r w:rsidR="00F10183" w:rsidRPr="0048714D">
        <w:rPr>
          <w:rFonts w:hint="eastAsia"/>
        </w:rPr>
        <w:t>采集</w:t>
      </w:r>
      <w:r w:rsidR="00C13E5A" w:rsidRPr="0048714D">
        <w:rPr>
          <w:rFonts w:hint="eastAsia"/>
        </w:rPr>
        <w:t>文件</w:t>
      </w:r>
      <w:r w:rsidRPr="0048714D">
        <w:rPr>
          <w:rFonts w:hint="eastAsia"/>
        </w:rPr>
        <w:t>的</w:t>
      </w:r>
      <w:r w:rsidR="00F10183" w:rsidRPr="0048714D">
        <w:rPr>
          <w:rFonts w:hint="eastAsia"/>
        </w:rPr>
        <w:t>解码工作</w:t>
      </w:r>
      <w:r w:rsidR="00C13E5A" w:rsidRPr="0048714D">
        <w:rPr>
          <w:rFonts w:hint="eastAsia"/>
        </w:rPr>
        <w:t>，并提供处理日志服务话单文件备份服务。</w:t>
      </w:r>
    </w:p>
    <w:p w14:paraId="4AE953C2" w14:textId="77777777" w:rsidR="00F10183" w:rsidRPr="0048714D" w:rsidRDefault="00F10183" w:rsidP="007F210C">
      <w:pPr>
        <w:ind w:firstLine="480"/>
      </w:pPr>
      <w:r w:rsidRPr="0048714D">
        <w:rPr>
          <w:rFonts w:hint="eastAsia"/>
        </w:rPr>
        <w:t>全国中心主系统处理</w:t>
      </w:r>
      <w:r w:rsidR="00C13E5A" w:rsidRPr="0048714D">
        <w:rPr>
          <w:rFonts w:hint="eastAsia"/>
        </w:rPr>
        <w:t>又包括预处理和下发文件生成两部分</w:t>
      </w:r>
      <w:r w:rsidR="006B5E2E" w:rsidRPr="0048714D">
        <w:rPr>
          <w:rFonts w:hint="eastAsia"/>
        </w:rPr>
        <w:t>。</w:t>
      </w:r>
    </w:p>
    <w:p w14:paraId="743F0DFE" w14:textId="07149513" w:rsidR="00F10183" w:rsidRPr="0048714D" w:rsidRDefault="00C13E5A" w:rsidP="007F210C">
      <w:pPr>
        <w:ind w:firstLine="480"/>
      </w:pPr>
      <w:r w:rsidRPr="0048714D">
        <w:rPr>
          <w:rFonts w:hint="eastAsia"/>
        </w:rPr>
        <w:lastRenderedPageBreak/>
        <w:t>预处理部分负责定时完成对各</w:t>
      </w:r>
      <w:r w:rsidR="00F10183" w:rsidRPr="0048714D">
        <w:rPr>
          <w:rFonts w:hint="eastAsia"/>
        </w:rPr>
        <w:t>张话单</w:t>
      </w:r>
      <w:r w:rsidRPr="0048714D">
        <w:rPr>
          <w:rFonts w:hint="eastAsia"/>
        </w:rPr>
        <w:t>字段内容校验、话单检重、话单记录</w:t>
      </w:r>
      <w:r w:rsidR="006B5E2E" w:rsidRPr="0048714D">
        <w:rPr>
          <w:rFonts w:hint="eastAsia"/>
        </w:rPr>
        <w:t>保存</w:t>
      </w:r>
      <w:r w:rsidRPr="0048714D">
        <w:rPr>
          <w:rFonts w:hint="eastAsia"/>
        </w:rPr>
        <w:t>、审计</w:t>
      </w:r>
      <w:r w:rsidRPr="0048714D">
        <w:rPr>
          <w:rFonts w:hint="eastAsia"/>
        </w:rPr>
        <w:t>/</w:t>
      </w:r>
      <w:r w:rsidRPr="0048714D">
        <w:rPr>
          <w:rFonts w:hint="eastAsia"/>
        </w:rPr>
        <w:t>结算数据</w:t>
      </w:r>
      <w:r w:rsidR="006B5E2E" w:rsidRPr="0048714D">
        <w:rPr>
          <w:rFonts w:hint="eastAsia"/>
        </w:rPr>
        <w:t>保存</w:t>
      </w:r>
      <w:r w:rsidRPr="0048714D">
        <w:rPr>
          <w:rFonts w:hint="eastAsia"/>
        </w:rPr>
        <w:t>、话单分拣、等处理，并提供处理日志服务。下发文件生成部分负责</w:t>
      </w:r>
      <w:r w:rsidR="00F10183" w:rsidRPr="0048714D">
        <w:rPr>
          <w:rFonts w:hint="eastAsia"/>
        </w:rPr>
        <w:t>将省际网间通话话单</w:t>
      </w:r>
      <w:r w:rsidRPr="0048714D">
        <w:rPr>
          <w:rFonts w:hint="eastAsia"/>
        </w:rPr>
        <w:t>根据</w:t>
      </w:r>
      <w:r w:rsidR="006B5E2E" w:rsidRPr="0048714D">
        <w:rPr>
          <w:rFonts w:hint="eastAsia"/>
        </w:rPr>
        <w:t>用户归属省</w:t>
      </w:r>
      <w:r w:rsidRPr="0048714D">
        <w:rPr>
          <w:rFonts w:hint="eastAsia"/>
        </w:rPr>
        <w:t>将话单分拣，对经过分拣的话单定时进行合并</w:t>
      </w:r>
      <w:r w:rsidR="006B5E2E" w:rsidRPr="0048714D">
        <w:rPr>
          <w:rFonts w:hint="eastAsia"/>
        </w:rPr>
        <w:t>，</w:t>
      </w:r>
      <w:r w:rsidRPr="0048714D">
        <w:rPr>
          <w:rFonts w:hint="eastAsia"/>
        </w:rPr>
        <w:t>产生规定格式</w:t>
      </w:r>
      <w:r w:rsidR="00FD301B" w:rsidRPr="0048714D">
        <w:rPr>
          <w:rFonts w:hint="eastAsia"/>
        </w:rPr>
        <w:t>汇总结果</w:t>
      </w:r>
      <w:r w:rsidRPr="0048714D">
        <w:rPr>
          <w:rFonts w:hint="eastAsia"/>
        </w:rPr>
        <w:t>，并提供处理日志服务。</w:t>
      </w:r>
    </w:p>
    <w:p w14:paraId="3208C548" w14:textId="77777777" w:rsidR="00C13E5A" w:rsidRPr="0048714D" w:rsidRDefault="00C13E5A" w:rsidP="007F210C">
      <w:pPr>
        <w:ind w:firstLine="480"/>
      </w:pPr>
      <w:r w:rsidRPr="0048714D">
        <w:rPr>
          <w:rFonts w:hint="eastAsia"/>
        </w:rPr>
        <w:t>数据处理子系统功能需求目标要达到经该子系统处理前后的数据应保持完整、一致、正确，子系统应具备准实时、高效、可扩展、健壮等性能，以及实现自身稽核、监控等业务处理功能。如果系统出现异常情况，系统应具</w:t>
      </w:r>
      <w:r w:rsidR="006A1196" w:rsidRPr="0048714D">
        <w:rPr>
          <w:rFonts w:hint="eastAsia"/>
        </w:rPr>
        <w:t>备</w:t>
      </w:r>
      <w:r w:rsidRPr="0048714D">
        <w:rPr>
          <w:rFonts w:hint="eastAsia"/>
        </w:rPr>
        <w:t>回滚功能，即系统可根据实际情况将系统回滚到初始未影响状态，并可正常进行相关处理。对于未受异常情况影响的处理，将不受系统回滚功能影响。</w:t>
      </w:r>
    </w:p>
    <w:p w14:paraId="15852650" w14:textId="77777777" w:rsidR="00CC37E5" w:rsidRPr="0048714D" w:rsidRDefault="00C4365A" w:rsidP="007F210C">
      <w:pPr>
        <w:pStyle w:val="21"/>
        <w:spacing w:before="0"/>
        <w:ind w:left="578" w:hanging="578"/>
      </w:pPr>
      <w:bookmarkStart w:id="45" w:name="_Toc192441086"/>
      <w:bookmarkStart w:id="46" w:name="_Toc192441402"/>
      <w:bookmarkStart w:id="47" w:name="_Toc192441481"/>
      <w:bookmarkStart w:id="48" w:name="_Toc498627228"/>
      <w:r w:rsidRPr="0048714D">
        <w:rPr>
          <w:rFonts w:hint="eastAsia"/>
        </w:rPr>
        <w:t>文件</w:t>
      </w:r>
      <w:bookmarkEnd w:id="45"/>
      <w:bookmarkEnd w:id="46"/>
      <w:bookmarkEnd w:id="47"/>
      <w:r w:rsidR="00F10183" w:rsidRPr="0048714D">
        <w:rPr>
          <w:rFonts w:hint="eastAsia"/>
        </w:rPr>
        <w:t>解码</w:t>
      </w:r>
      <w:bookmarkEnd w:id="48"/>
    </w:p>
    <w:p w14:paraId="301B85A8" w14:textId="77777777" w:rsidR="00C4365A" w:rsidRPr="0048714D" w:rsidRDefault="00D10D48" w:rsidP="007F210C">
      <w:pPr>
        <w:ind w:firstLine="480"/>
      </w:pPr>
      <w:r w:rsidRPr="0048714D">
        <w:rPr>
          <w:rFonts w:hint="eastAsia"/>
        </w:rPr>
        <w:t>如概述中所述，文件级处理主要负责</w:t>
      </w:r>
      <w:r w:rsidR="00F10183" w:rsidRPr="0048714D">
        <w:rPr>
          <w:rFonts w:hint="eastAsia"/>
        </w:rPr>
        <w:t>对采集文件的解码工作</w:t>
      </w:r>
      <w:r w:rsidRPr="0048714D">
        <w:rPr>
          <w:rFonts w:hint="eastAsia"/>
        </w:rPr>
        <w:t>，涉及处理功能如下：</w:t>
      </w:r>
    </w:p>
    <w:p w14:paraId="2AE35985" w14:textId="77777777" w:rsidR="00566D6E" w:rsidRPr="0048714D" w:rsidRDefault="00F10183" w:rsidP="007F210C">
      <w:pPr>
        <w:pStyle w:val="31"/>
        <w:spacing w:before="0"/>
      </w:pPr>
      <w:bookmarkStart w:id="49" w:name="_Toc498627229"/>
      <w:r w:rsidRPr="0048714D">
        <w:rPr>
          <w:rFonts w:hint="eastAsia"/>
        </w:rPr>
        <w:t>文件分拣</w:t>
      </w:r>
      <w:bookmarkEnd w:id="49"/>
    </w:p>
    <w:p w14:paraId="6EEE14D6" w14:textId="77777777" w:rsidR="00D56AEC" w:rsidRPr="0048714D" w:rsidRDefault="00F10183" w:rsidP="007F210C">
      <w:pPr>
        <w:ind w:firstLine="480"/>
      </w:pPr>
      <w:r w:rsidRPr="0048714D">
        <w:rPr>
          <w:rFonts w:hint="eastAsia"/>
        </w:rPr>
        <w:t>根据采集存放目录、文件名将文件</w:t>
      </w:r>
      <w:r w:rsidR="006C5722" w:rsidRPr="0048714D">
        <w:rPr>
          <w:rFonts w:hint="eastAsia"/>
        </w:rPr>
        <w:t>分拣给各省各设备解码程序。</w:t>
      </w:r>
    </w:p>
    <w:p w14:paraId="3EA2478F" w14:textId="3BA7A942" w:rsidR="006C5722" w:rsidRPr="0048714D" w:rsidRDefault="006C5722" w:rsidP="007F210C">
      <w:pPr>
        <w:ind w:firstLine="480"/>
      </w:pPr>
    </w:p>
    <w:p w14:paraId="72A00F7D" w14:textId="77777777" w:rsidR="00D10D48" w:rsidRPr="0048714D" w:rsidRDefault="006C5722" w:rsidP="007F210C">
      <w:pPr>
        <w:pStyle w:val="31"/>
        <w:spacing w:before="0"/>
      </w:pPr>
      <w:bookmarkStart w:id="50" w:name="_Toc498627230"/>
      <w:r w:rsidRPr="0048714D">
        <w:rPr>
          <w:rFonts w:hint="eastAsia"/>
        </w:rPr>
        <w:t>动态负载平衡</w:t>
      </w:r>
      <w:bookmarkEnd w:id="50"/>
    </w:p>
    <w:p w14:paraId="017F26C0" w14:textId="77777777" w:rsidR="00D10D48" w:rsidRPr="0048714D" w:rsidRDefault="006C5722" w:rsidP="007F210C">
      <w:pPr>
        <w:ind w:firstLine="480"/>
      </w:pPr>
      <w:r w:rsidRPr="0048714D">
        <w:rPr>
          <w:rFonts w:hint="eastAsia"/>
        </w:rPr>
        <w:t>由于网间话单文件数量很多，各省、各采集点存在差异。需考虑多个实例解码话单文件，同时考虑各实例负载情况。</w:t>
      </w:r>
    </w:p>
    <w:p w14:paraId="05FE3C71" w14:textId="2A151B06" w:rsidR="006C5722" w:rsidRPr="0048714D" w:rsidRDefault="006C5722" w:rsidP="007F210C">
      <w:pPr>
        <w:ind w:firstLine="480"/>
      </w:pPr>
    </w:p>
    <w:p w14:paraId="0561605F" w14:textId="77777777" w:rsidR="00D10D48" w:rsidRPr="0048714D" w:rsidRDefault="006C5722" w:rsidP="007F210C">
      <w:pPr>
        <w:pStyle w:val="31"/>
        <w:spacing w:before="0"/>
      </w:pPr>
      <w:bookmarkStart w:id="51" w:name="_Toc498627231"/>
      <w:r w:rsidRPr="0048714D">
        <w:rPr>
          <w:rFonts w:hint="eastAsia"/>
        </w:rPr>
        <w:t>话单解码</w:t>
      </w:r>
      <w:bookmarkEnd w:id="51"/>
    </w:p>
    <w:p w14:paraId="03BAC6A9" w14:textId="77777777" w:rsidR="00566D6E" w:rsidRPr="0048714D" w:rsidRDefault="006C5722" w:rsidP="007F210C">
      <w:pPr>
        <w:ind w:firstLine="480"/>
      </w:pPr>
      <w:r w:rsidRPr="0048714D">
        <w:rPr>
          <w:rFonts w:hint="eastAsia"/>
        </w:rPr>
        <w:t>解码各省、各厂家关口局网间结算话单。</w:t>
      </w:r>
    </w:p>
    <w:p w14:paraId="2F63E0B1" w14:textId="77777777" w:rsidR="006C5722" w:rsidRPr="0048714D" w:rsidRDefault="006C5722" w:rsidP="006C5722">
      <w:pPr>
        <w:pStyle w:val="41"/>
      </w:pPr>
      <w:bookmarkStart w:id="52" w:name="_Toc192441090"/>
      <w:bookmarkStart w:id="53" w:name="_Toc192441406"/>
      <w:bookmarkStart w:id="54" w:name="_Toc192441485"/>
      <w:r w:rsidRPr="0048714D">
        <w:rPr>
          <w:rFonts w:hint="eastAsia"/>
        </w:rPr>
        <w:lastRenderedPageBreak/>
        <w:t>3.</w:t>
      </w:r>
      <w:r w:rsidRPr="0048714D">
        <w:t xml:space="preserve">2.3.1 </w:t>
      </w:r>
      <w:r w:rsidRPr="0048714D">
        <w:rPr>
          <w:rFonts w:hint="eastAsia"/>
        </w:rPr>
        <w:t>网间语音话单</w:t>
      </w:r>
    </w:p>
    <w:p w14:paraId="25AFBD84" w14:textId="77777777" w:rsidR="006C5722" w:rsidRPr="0048714D" w:rsidRDefault="006C5722" w:rsidP="006C5722">
      <w:pPr>
        <w:pStyle w:val="51"/>
      </w:pPr>
      <w:r w:rsidRPr="0048714D">
        <w:rPr>
          <w:rFonts w:hint="eastAsia"/>
        </w:rPr>
        <w:t xml:space="preserve"> </w:t>
      </w:r>
      <w:r w:rsidRPr="0048714D">
        <w:rPr>
          <w:rFonts w:hint="eastAsia"/>
        </w:rPr>
        <w:t>华为关口局</w:t>
      </w:r>
      <w:r w:rsidRPr="0048714D">
        <w:rPr>
          <w:rFonts w:hint="eastAsia"/>
        </w:rPr>
        <w:t>Binary</w:t>
      </w:r>
      <w:r w:rsidRPr="0048714D">
        <w:rPr>
          <w:rFonts w:hint="eastAsia"/>
        </w:rPr>
        <w:t>编码</w:t>
      </w:r>
    </w:p>
    <w:p w14:paraId="62062D45" w14:textId="77777777" w:rsidR="006C5722" w:rsidRPr="0048714D" w:rsidRDefault="00073EA0" w:rsidP="006C5722">
      <w:pPr>
        <w:ind w:firstLine="480"/>
      </w:pPr>
      <w:r w:rsidRPr="0048714D">
        <w:rPr>
          <w:rFonts w:hint="eastAsia"/>
        </w:rPr>
        <w:t>单张话单定长</w:t>
      </w:r>
      <w:r w:rsidRPr="0048714D">
        <w:rPr>
          <w:rFonts w:hint="eastAsia"/>
        </w:rPr>
        <w:t>187</w:t>
      </w:r>
      <w:r w:rsidRPr="0048714D">
        <w:rPr>
          <w:rFonts w:hint="eastAsia"/>
        </w:rPr>
        <w:t>字节的文件：</w:t>
      </w:r>
    </w:p>
    <w:p w14:paraId="22039260" w14:textId="77777777" w:rsidR="00073EA0" w:rsidRPr="0048714D" w:rsidRDefault="00073EA0" w:rsidP="00073EA0">
      <w:pPr>
        <w:pStyle w:val="af5"/>
        <w:spacing w:line="360" w:lineRule="auto"/>
        <w:ind w:left="420" w:firstLine="0"/>
        <w:rPr>
          <w:sz w:val="24"/>
          <w:szCs w:val="24"/>
        </w:rPr>
      </w:pPr>
      <w:r w:rsidRPr="0048714D">
        <w:rPr>
          <w:rFonts w:hint="eastAsia"/>
          <w:b/>
          <w:sz w:val="24"/>
          <w:szCs w:val="24"/>
        </w:rPr>
        <w:t>设备：</w:t>
      </w:r>
      <w:r w:rsidRPr="0048714D">
        <w:rPr>
          <w:rFonts w:hint="eastAsia"/>
          <w:sz w:val="24"/>
          <w:szCs w:val="24"/>
        </w:rPr>
        <w:t>华为</w:t>
      </w:r>
      <w:r w:rsidRPr="0048714D">
        <w:rPr>
          <w:sz w:val="24"/>
          <w:szCs w:val="24"/>
        </w:rPr>
        <w:t>MSOFTX3000</w:t>
      </w:r>
    </w:p>
    <w:p w14:paraId="7E132C56" w14:textId="77777777" w:rsidR="00073EA0" w:rsidRPr="0048714D" w:rsidRDefault="00073EA0" w:rsidP="00073EA0">
      <w:pPr>
        <w:pStyle w:val="af5"/>
        <w:spacing w:line="360" w:lineRule="auto"/>
        <w:ind w:left="420" w:firstLine="0"/>
        <w:rPr>
          <w:sz w:val="24"/>
          <w:szCs w:val="24"/>
        </w:rPr>
      </w:pPr>
      <w:r w:rsidRPr="0048714D">
        <w:rPr>
          <w:rFonts w:hint="eastAsia"/>
          <w:b/>
          <w:sz w:val="24"/>
          <w:szCs w:val="24"/>
        </w:rPr>
        <w:t>软件版本：</w:t>
      </w:r>
      <w:r w:rsidRPr="0048714D">
        <w:rPr>
          <w:sz w:val="24"/>
          <w:szCs w:val="24"/>
        </w:rPr>
        <w:t>V100R007C03</w:t>
      </w:r>
    </w:p>
    <w:p w14:paraId="4098D9AD" w14:textId="77777777" w:rsidR="00073EA0" w:rsidRPr="0048714D" w:rsidRDefault="00073EA0" w:rsidP="00073EA0">
      <w:pPr>
        <w:ind w:firstLine="482"/>
      </w:pPr>
      <w:r w:rsidRPr="0048714D">
        <w:rPr>
          <w:rFonts w:hint="eastAsia"/>
          <w:b/>
        </w:rPr>
        <w:t>编码方式：</w:t>
      </w:r>
      <w:r w:rsidRPr="0048714D">
        <w:rPr>
          <w:rFonts w:hint="eastAsia"/>
        </w:rPr>
        <w:t>采用</w:t>
      </w:r>
      <w:r w:rsidRPr="0048714D">
        <w:rPr>
          <w:rFonts w:hint="eastAsia"/>
        </w:rPr>
        <w:t>Binary</w:t>
      </w:r>
      <w:r w:rsidRPr="0048714D">
        <w:rPr>
          <w:rFonts w:hint="eastAsia"/>
        </w:rPr>
        <w:t>编码格式，每张话单采用固定长度的结构，每个话单域在话单结构中位置固定。每张话单长</w:t>
      </w:r>
      <w:r w:rsidRPr="0048714D">
        <w:rPr>
          <w:rFonts w:hint="eastAsia"/>
        </w:rPr>
        <w:t>187</w:t>
      </w:r>
      <w:r w:rsidRPr="0048714D">
        <w:rPr>
          <w:rFonts w:hint="eastAsia"/>
        </w:rPr>
        <w:t>字节。</w:t>
      </w:r>
    </w:p>
    <w:p w14:paraId="42E39432" w14:textId="77777777" w:rsidR="00073EA0" w:rsidRPr="0048714D" w:rsidRDefault="00073EA0" w:rsidP="00073EA0">
      <w:pPr>
        <w:pStyle w:val="af5"/>
        <w:spacing w:line="360" w:lineRule="auto"/>
        <w:ind w:left="420" w:firstLine="0"/>
        <w:rPr>
          <w:sz w:val="24"/>
          <w:szCs w:val="24"/>
        </w:rPr>
      </w:pPr>
      <w:r w:rsidRPr="0048714D">
        <w:rPr>
          <w:rFonts w:hint="eastAsia"/>
          <w:sz w:val="24"/>
          <w:szCs w:val="24"/>
        </w:rPr>
        <w:t>约定</w:t>
      </w:r>
    </w:p>
    <w:p w14:paraId="2FB90D8B" w14:textId="77777777" w:rsidR="00073EA0" w:rsidRPr="0048714D" w:rsidRDefault="00073EA0" w:rsidP="00073EA0">
      <w:pPr>
        <w:pStyle w:val="af5"/>
        <w:spacing w:line="360" w:lineRule="auto"/>
        <w:ind w:left="420" w:firstLine="0"/>
        <w:rPr>
          <w:sz w:val="24"/>
          <w:szCs w:val="24"/>
        </w:rPr>
      </w:pPr>
      <w:r w:rsidRPr="0048714D">
        <w:rPr>
          <w:rFonts w:hint="eastAsia"/>
          <w:sz w:val="24"/>
          <w:szCs w:val="24"/>
        </w:rPr>
        <w:t>以出关口为例，并做以下约定</w:t>
      </w:r>
    </w:p>
    <w:p w14:paraId="69495CFE" w14:textId="77777777" w:rsidR="00073EA0" w:rsidRPr="0048714D" w:rsidRDefault="00073EA0" w:rsidP="00073EA0">
      <w:pPr>
        <w:pStyle w:val="ItemList"/>
        <w:spacing w:line="360" w:lineRule="auto"/>
        <w:ind w:leftChars="200" w:left="480" w:firstLine="480"/>
        <w:rPr>
          <w:sz w:val="24"/>
          <w:szCs w:val="24"/>
        </w:rPr>
      </w:pPr>
      <w:bookmarkStart w:id="55" w:name="_Ref185326602"/>
      <w:r w:rsidRPr="0048714D">
        <w:rPr>
          <w:rFonts w:hint="eastAsia"/>
          <w:sz w:val="24"/>
          <w:szCs w:val="24"/>
        </w:rPr>
        <w:t>“</w:t>
      </w:r>
      <w:r w:rsidRPr="0048714D">
        <w:rPr>
          <w:sz w:val="24"/>
          <w:szCs w:val="24"/>
        </w:rPr>
        <w:t>M</w:t>
      </w:r>
      <w:r w:rsidRPr="0048714D">
        <w:rPr>
          <w:rFonts w:hint="eastAsia"/>
          <w:sz w:val="24"/>
          <w:szCs w:val="24"/>
        </w:rPr>
        <w:t>”表示该域在此话单中为“必备项”。</w:t>
      </w:r>
      <w:bookmarkEnd w:id="55"/>
    </w:p>
    <w:p w14:paraId="3E8171C3" w14:textId="77777777" w:rsidR="00073EA0" w:rsidRPr="0048714D" w:rsidRDefault="00073EA0" w:rsidP="00073EA0">
      <w:pPr>
        <w:pStyle w:val="ItemList"/>
        <w:spacing w:line="360" w:lineRule="auto"/>
        <w:ind w:leftChars="200" w:left="480" w:firstLine="480"/>
        <w:rPr>
          <w:sz w:val="24"/>
          <w:szCs w:val="24"/>
        </w:rPr>
      </w:pPr>
      <w:bookmarkStart w:id="56" w:name="_Ref185326603"/>
      <w:r w:rsidRPr="0048714D">
        <w:rPr>
          <w:rFonts w:hint="eastAsia"/>
          <w:sz w:val="24"/>
          <w:szCs w:val="24"/>
        </w:rPr>
        <w:t>“</w:t>
      </w:r>
      <w:r w:rsidRPr="0048714D">
        <w:rPr>
          <w:sz w:val="24"/>
          <w:szCs w:val="24"/>
        </w:rPr>
        <w:t>O</w:t>
      </w:r>
      <w:r w:rsidRPr="0048714D">
        <w:rPr>
          <w:rFonts w:hint="eastAsia"/>
          <w:sz w:val="24"/>
          <w:szCs w:val="24"/>
        </w:rPr>
        <w:t>”表示该域在此话单中为“可选项”。</w:t>
      </w:r>
      <w:bookmarkEnd w:id="56"/>
    </w:p>
    <w:p w14:paraId="06F6187D" w14:textId="77777777" w:rsidR="00073EA0" w:rsidRPr="0048714D" w:rsidRDefault="00073EA0" w:rsidP="00073EA0">
      <w:pPr>
        <w:pStyle w:val="ItemList"/>
        <w:spacing w:line="360" w:lineRule="auto"/>
        <w:ind w:leftChars="200" w:left="480" w:firstLine="480"/>
        <w:rPr>
          <w:sz w:val="24"/>
          <w:szCs w:val="24"/>
        </w:rPr>
      </w:pPr>
      <w:r w:rsidRPr="0048714D">
        <w:rPr>
          <w:rFonts w:hint="eastAsia"/>
          <w:sz w:val="24"/>
          <w:szCs w:val="24"/>
        </w:rPr>
        <w:t>“</w:t>
      </w:r>
      <w:r w:rsidRPr="0048714D">
        <w:rPr>
          <w:rFonts w:hint="eastAsia"/>
          <w:sz w:val="24"/>
          <w:szCs w:val="24"/>
        </w:rPr>
        <w:t>C</w:t>
      </w:r>
      <w:r w:rsidRPr="0048714D">
        <w:rPr>
          <w:rFonts w:hint="eastAsia"/>
          <w:sz w:val="24"/>
          <w:szCs w:val="24"/>
        </w:rPr>
        <w:t>”表示该域在对应的话单中，如果存在，则必须填写。</w:t>
      </w:r>
    </w:p>
    <w:p w14:paraId="2A16344D" w14:textId="77777777" w:rsidR="00073EA0" w:rsidRPr="0048714D" w:rsidRDefault="00073EA0" w:rsidP="00073EA0">
      <w:pPr>
        <w:ind w:firstLine="480"/>
      </w:pPr>
      <w:bookmarkStart w:id="57" w:name="_Ref185326604"/>
      <w:r w:rsidRPr="0048714D">
        <w:rPr>
          <w:rFonts w:hint="eastAsia"/>
        </w:rPr>
        <w:t>“</w:t>
      </w:r>
      <w:r w:rsidRPr="0048714D">
        <w:rPr>
          <w:rFonts w:hint="eastAsia"/>
        </w:rPr>
        <w:t>-</w:t>
      </w:r>
      <w:r w:rsidRPr="0048714D">
        <w:rPr>
          <w:rFonts w:hint="eastAsia"/>
        </w:rPr>
        <w:t>”或“空”表示该域在对应的话单中为无效信息。</w:t>
      </w:r>
      <w:bookmarkEnd w:id="57"/>
    </w:p>
    <w:p w14:paraId="30E12CFD" w14:textId="77777777" w:rsidR="00073EA0" w:rsidRPr="0048714D" w:rsidRDefault="00073EA0" w:rsidP="00073EA0">
      <w:pPr>
        <w:pStyle w:val="ItemList"/>
        <w:numPr>
          <w:ilvl w:val="0"/>
          <w:numId w:val="0"/>
        </w:numPr>
        <w:spacing w:line="360" w:lineRule="auto"/>
        <w:ind w:left="420"/>
        <w:rPr>
          <w:sz w:val="24"/>
          <w:szCs w:val="24"/>
        </w:rPr>
      </w:pPr>
      <w:r w:rsidRPr="0048714D">
        <w:rPr>
          <w:rFonts w:hint="eastAsia"/>
          <w:sz w:val="24"/>
          <w:szCs w:val="24"/>
        </w:rPr>
        <w:t>话单解码</w:t>
      </w:r>
    </w:p>
    <w:p w14:paraId="4987B688" w14:textId="77777777" w:rsidR="00073EA0" w:rsidRPr="0048714D" w:rsidRDefault="00073EA0" w:rsidP="00073EA0">
      <w:pPr>
        <w:pStyle w:val="ItemList"/>
        <w:numPr>
          <w:ilvl w:val="0"/>
          <w:numId w:val="0"/>
        </w:numPr>
        <w:spacing w:line="360" w:lineRule="auto"/>
        <w:ind w:left="420"/>
        <w:rPr>
          <w:sz w:val="24"/>
          <w:szCs w:val="24"/>
        </w:rPr>
      </w:pPr>
      <w:r w:rsidRPr="0048714D">
        <w:rPr>
          <w:rFonts w:hint="eastAsia"/>
          <w:sz w:val="24"/>
          <w:szCs w:val="24"/>
        </w:rPr>
        <w:t>以下解码示例基于一张网间话单，</w:t>
      </w:r>
    </w:p>
    <w:p w14:paraId="76726A53" w14:textId="77777777" w:rsidR="00073EA0" w:rsidRPr="0048714D" w:rsidRDefault="00A32976" w:rsidP="00073EA0">
      <w:pPr>
        <w:pStyle w:val="ItemList"/>
        <w:numPr>
          <w:ilvl w:val="0"/>
          <w:numId w:val="0"/>
        </w:numPr>
        <w:ind w:left="420"/>
      </w:pPr>
      <w:r w:rsidRPr="0048714D">
        <w:rPr>
          <w:noProof/>
        </w:rPr>
        <w:drawing>
          <wp:inline distT="0" distB="0" distL="0" distR="0" wp14:anchorId="2D9BA49B" wp14:editId="47068C59">
            <wp:extent cx="4638675" cy="2105025"/>
            <wp:effectExtent l="0" t="0" r="952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675" cy="2105025"/>
                    </a:xfrm>
                    <a:prstGeom prst="rect">
                      <a:avLst/>
                    </a:prstGeom>
                    <a:noFill/>
                    <a:ln>
                      <a:noFill/>
                    </a:ln>
                  </pic:spPr>
                </pic:pic>
              </a:graphicData>
            </a:graphic>
          </wp:inline>
        </w:drawing>
      </w:r>
    </w:p>
    <w:p w14:paraId="1E65FA13" w14:textId="77777777" w:rsidR="00073EA0" w:rsidRPr="0048714D" w:rsidRDefault="00073EA0" w:rsidP="00073EA0">
      <w:pPr>
        <w:ind w:firstLine="480"/>
      </w:pPr>
      <w:r w:rsidRPr="0048714D">
        <w:rPr>
          <w:rFonts w:hint="eastAsia"/>
        </w:rPr>
        <w:lastRenderedPageBreak/>
        <w:t>各字段应正确解码，标红字段</w:t>
      </w:r>
      <w:r w:rsidRPr="0048714D">
        <w:rPr>
          <w:rFonts w:hint="eastAsia"/>
          <w:b/>
          <w:color w:val="FF0000"/>
        </w:rPr>
        <w:t>必须</w:t>
      </w:r>
      <w:r w:rsidRPr="0048714D">
        <w:rPr>
          <w:rFonts w:hint="eastAsia"/>
        </w:rPr>
        <w:t>正确解码。</w:t>
      </w:r>
    </w:p>
    <w:tbl>
      <w:tblPr>
        <w:tblW w:w="10916" w:type="dxa"/>
        <w:tblInd w:w="-10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851"/>
        <w:gridCol w:w="568"/>
        <w:gridCol w:w="708"/>
        <w:gridCol w:w="709"/>
        <w:gridCol w:w="2835"/>
        <w:gridCol w:w="2693"/>
        <w:gridCol w:w="1276"/>
        <w:gridCol w:w="1276"/>
      </w:tblGrid>
      <w:tr w:rsidR="00073EA0" w:rsidRPr="0048714D" w14:paraId="65840694" w14:textId="77777777" w:rsidTr="009B62C0">
        <w:trPr>
          <w:cantSplit/>
          <w:tblHeader/>
        </w:trPr>
        <w:tc>
          <w:tcPr>
            <w:tcW w:w="851"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4937718F" w14:textId="77777777" w:rsidR="00073EA0" w:rsidRPr="0048714D" w:rsidRDefault="00073EA0" w:rsidP="009B62C0">
            <w:pPr>
              <w:keepNext/>
              <w:topLinePunct/>
              <w:adjustRightInd w:val="0"/>
              <w:snapToGrid w:val="0"/>
              <w:spacing w:before="80" w:after="80" w:line="240" w:lineRule="atLeast"/>
              <w:ind w:firstLineChars="0" w:firstLine="0"/>
              <w:jc w:val="left"/>
              <w:rPr>
                <w:rFonts w:ascii="Book Antiqua" w:eastAsia="黑体" w:hAnsi="Book Antiqua" w:cs="Book Antiqua"/>
                <w:bCs/>
                <w:snapToGrid w:val="0"/>
                <w:spacing w:val="-18"/>
                <w:kern w:val="0"/>
                <w:position w:val="-2"/>
                <w:sz w:val="20"/>
                <w:szCs w:val="21"/>
              </w:rPr>
            </w:pPr>
            <w:r w:rsidRPr="0048714D">
              <w:rPr>
                <w:rFonts w:ascii="Book Antiqua" w:eastAsia="黑体" w:hAnsi="Book Antiqua" w:cs="Book Antiqua" w:hint="eastAsia"/>
                <w:bCs/>
                <w:snapToGrid w:val="0"/>
                <w:spacing w:val="-18"/>
                <w:kern w:val="0"/>
                <w:position w:val="-2"/>
                <w:sz w:val="20"/>
                <w:szCs w:val="21"/>
              </w:rPr>
              <w:t>名称</w:t>
            </w:r>
          </w:p>
        </w:tc>
        <w:tc>
          <w:tcPr>
            <w:tcW w:w="568"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6F0C5FCD" w14:textId="77777777" w:rsidR="00073EA0" w:rsidRPr="0048714D" w:rsidRDefault="00073EA0" w:rsidP="009B62C0">
            <w:pPr>
              <w:keepNext/>
              <w:topLinePunct/>
              <w:adjustRightInd w:val="0"/>
              <w:snapToGrid w:val="0"/>
              <w:spacing w:before="80" w:after="80" w:line="240" w:lineRule="atLeast"/>
              <w:ind w:firstLineChars="0" w:firstLine="0"/>
              <w:jc w:val="left"/>
              <w:rPr>
                <w:rFonts w:ascii="Book Antiqua" w:eastAsia="黑体" w:hAnsi="Book Antiqua" w:cs="Book Antiqua"/>
                <w:bCs/>
                <w:snapToGrid w:val="0"/>
                <w:spacing w:val="-18"/>
                <w:kern w:val="0"/>
                <w:position w:val="-2"/>
                <w:sz w:val="20"/>
                <w:szCs w:val="21"/>
              </w:rPr>
            </w:pPr>
            <w:r w:rsidRPr="0048714D">
              <w:rPr>
                <w:rFonts w:ascii="Book Antiqua" w:eastAsia="黑体" w:hAnsi="Book Antiqua" w:cs="Book Antiqua" w:hint="eastAsia"/>
                <w:bCs/>
                <w:snapToGrid w:val="0"/>
                <w:spacing w:val="-18"/>
                <w:kern w:val="0"/>
                <w:position w:val="-2"/>
                <w:sz w:val="20"/>
                <w:szCs w:val="21"/>
              </w:rPr>
              <w:t>长度</w:t>
            </w:r>
          </w:p>
        </w:tc>
        <w:tc>
          <w:tcPr>
            <w:tcW w:w="708"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48C4280B" w14:textId="77777777" w:rsidR="00073EA0" w:rsidRPr="0048714D" w:rsidRDefault="00073EA0" w:rsidP="009B62C0">
            <w:pPr>
              <w:keepNext/>
              <w:topLinePunct/>
              <w:adjustRightInd w:val="0"/>
              <w:snapToGrid w:val="0"/>
              <w:spacing w:before="80" w:after="80" w:line="240" w:lineRule="atLeast"/>
              <w:ind w:firstLineChars="0" w:firstLine="0"/>
              <w:jc w:val="left"/>
              <w:rPr>
                <w:rFonts w:ascii="Book Antiqua" w:eastAsia="黑体" w:hAnsi="Book Antiqua" w:cs="Book Antiqua"/>
                <w:bCs/>
                <w:snapToGrid w:val="0"/>
                <w:spacing w:val="-18"/>
                <w:kern w:val="0"/>
                <w:position w:val="-2"/>
                <w:sz w:val="20"/>
                <w:szCs w:val="21"/>
              </w:rPr>
            </w:pPr>
            <w:r w:rsidRPr="0048714D">
              <w:rPr>
                <w:rFonts w:ascii="Book Antiqua" w:eastAsia="黑体" w:hAnsi="Book Antiqua" w:cs="Book Antiqua" w:hint="eastAsia"/>
                <w:bCs/>
                <w:snapToGrid w:val="0"/>
                <w:spacing w:val="-18"/>
                <w:kern w:val="0"/>
                <w:position w:val="-2"/>
                <w:sz w:val="20"/>
                <w:szCs w:val="21"/>
              </w:rPr>
              <w:t>位置</w:t>
            </w:r>
          </w:p>
        </w:tc>
        <w:tc>
          <w:tcPr>
            <w:tcW w:w="709"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28410F7B" w14:textId="77777777" w:rsidR="00073EA0" w:rsidRPr="0048714D" w:rsidRDefault="00073EA0" w:rsidP="009B62C0">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0"/>
                <w:szCs w:val="21"/>
              </w:rPr>
            </w:pPr>
            <w:r w:rsidRPr="0048714D">
              <w:rPr>
                <w:rFonts w:ascii="Book Antiqua" w:eastAsia="黑体" w:hAnsi="Book Antiqua" w:cs="Book Antiqua" w:hint="eastAsia"/>
                <w:bCs/>
                <w:snapToGrid w:val="0"/>
                <w:kern w:val="0"/>
                <w:sz w:val="20"/>
                <w:szCs w:val="21"/>
              </w:rPr>
              <w:t>应用状况</w:t>
            </w:r>
          </w:p>
        </w:tc>
        <w:tc>
          <w:tcPr>
            <w:tcW w:w="2835"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62FBA139" w14:textId="77777777" w:rsidR="00073EA0" w:rsidRPr="0048714D" w:rsidRDefault="00073EA0" w:rsidP="009B62C0">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0"/>
                <w:szCs w:val="21"/>
              </w:rPr>
            </w:pPr>
            <w:r w:rsidRPr="0048714D">
              <w:rPr>
                <w:rFonts w:ascii="Book Antiqua" w:eastAsia="黑体" w:hAnsi="Book Antiqua" w:cs="Book Antiqua" w:hint="eastAsia"/>
                <w:bCs/>
                <w:snapToGrid w:val="0"/>
                <w:kern w:val="0"/>
                <w:sz w:val="20"/>
                <w:szCs w:val="21"/>
              </w:rPr>
              <w:t>话单域说明</w:t>
            </w:r>
          </w:p>
        </w:tc>
        <w:tc>
          <w:tcPr>
            <w:tcW w:w="2693"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6A64E2BE" w14:textId="77777777" w:rsidR="00073EA0" w:rsidRPr="0048714D" w:rsidRDefault="00073EA0" w:rsidP="009B62C0">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0"/>
                <w:szCs w:val="21"/>
              </w:rPr>
            </w:pPr>
            <w:r w:rsidRPr="0048714D">
              <w:rPr>
                <w:rFonts w:ascii="Book Antiqua" w:eastAsia="黑体" w:hAnsi="Book Antiqua" w:cs="Book Antiqua" w:hint="eastAsia"/>
                <w:bCs/>
                <w:snapToGrid w:val="0"/>
                <w:kern w:val="0"/>
                <w:sz w:val="20"/>
                <w:szCs w:val="21"/>
              </w:rPr>
              <w:t>解码说明</w:t>
            </w:r>
          </w:p>
        </w:tc>
        <w:tc>
          <w:tcPr>
            <w:tcW w:w="1276"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3B5B8776" w14:textId="77777777" w:rsidR="00073EA0" w:rsidRPr="0048714D" w:rsidRDefault="00073EA0" w:rsidP="009B62C0">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0"/>
                <w:szCs w:val="21"/>
              </w:rPr>
            </w:pPr>
            <w:r w:rsidRPr="0048714D">
              <w:rPr>
                <w:rFonts w:ascii="Book Antiqua" w:eastAsia="黑体" w:hAnsi="Book Antiqua" w:cs="Book Antiqua" w:hint="eastAsia"/>
                <w:bCs/>
                <w:snapToGrid w:val="0"/>
                <w:kern w:val="0"/>
                <w:sz w:val="20"/>
                <w:szCs w:val="21"/>
              </w:rPr>
              <w:t>HEX</w:t>
            </w:r>
          </w:p>
        </w:tc>
        <w:tc>
          <w:tcPr>
            <w:tcW w:w="1276"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41689E0C" w14:textId="77777777" w:rsidR="00073EA0" w:rsidRPr="0048714D" w:rsidRDefault="00073EA0" w:rsidP="009B62C0">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0"/>
                <w:szCs w:val="21"/>
              </w:rPr>
            </w:pPr>
            <w:r w:rsidRPr="0048714D">
              <w:rPr>
                <w:rFonts w:ascii="Book Antiqua" w:eastAsia="黑体" w:hAnsi="Book Antiqua" w:cs="Book Antiqua" w:hint="eastAsia"/>
                <w:bCs/>
                <w:snapToGrid w:val="0"/>
                <w:kern w:val="0"/>
                <w:sz w:val="20"/>
                <w:szCs w:val="21"/>
              </w:rPr>
              <w:t>解码结果</w:t>
            </w:r>
          </w:p>
        </w:tc>
      </w:tr>
      <w:tr w:rsidR="00073EA0" w:rsidRPr="0048714D" w14:paraId="2CE2A9ED" w14:textId="77777777" w:rsidTr="009B62C0">
        <w:trPr>
          <w:cantSplit/>
        </w:trPr>
        <w:tc>
          <w:tcPr>
            <w:tcW w:w="851" w:type="dxa"/>
            <w:shd w:val="clear" w:color="auto" w:fill="auto"/>
            <w:vAlign w:val="center"/>
          </w:tcPr>
          <w:p w14:paraId="14FD3BE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流水号</w:t>
            </w:r>
          </w:p>
        </w:tc>
        <w:tc>
          <w:tcPr>
            <w:tcW w:w="568" w:type="dxa"/>
            <w:shd w:val="clear" w:color="auto" w:fill="auto"/>
            <w:vAlign w:val="center"/>
          </w:tcPr>
          <w:p w14:paraId="51EFC21E"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4</w:t>
            </w:r>
          </w:p>
        </w:tc>
        <w:tc>
          <w:tcPr>
            <w:tcW w:w="708" w:type="dxa"/>
            <w:shd w:val="clear" w:color="auto" w:fill="auto"/>
            <w:vAlign w:val="center"/>
          </w:tcPr>
          <w:p w14:paraId="75F6D16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1-4</w:t>
            </w:r>
          </w:p>
        </w:tc>
        <w:tc>
          <w:tcPr>
            <w:tcW w:w="709" w:type="dxa"/>
            <w:shd w:val="clear" w:color="auto" w:fill="auto"/>
            <w:vAlign w:val="center"/>
          </w:tcPr>
          <w:p w14:paraId="18CBB0A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59451A3C" w14:textId="77777777" w:rsidR="00073EA0" w:rsidRPr="0048714D" w:rsidRDefault="00073EA0" w:rsidP="009B62C0">
            <w:pPr>
              <w:spacing w:line="240" w:lineRule="auto"/>
              <w:ind w:firstLineChars="0" w:firstLine="0"/>
              <w:rPr>
                <w:rFonts w:cs="Arial"/>
                <w:color w:val="FF0000"/>
                <w:kern w:val="0"/>
                <w:sz w:val="20"/>
                <w:szCs w:val="20"/>
              </w:rPr>
            </w:pPr>
            <w:r w:rsidRPr="0048714D">
              <w:rPr>
                <w:rFonts w:cs="Arial" w:hint="eastAsia"/>
                <w:color w:val="FF0000"/>
                <w:kern w:val="0"/>
                <w:sz w:val="20"/>
                <w:szCs w:val="20"/>
              </w:rPr>
              <w:t>流水号（</w:t>
            </w:r>
            <w:r w:rsidRPr="0048714D">
              <w:rPr>
                <w:rFonts w:cs="Arial"/>
                <w:color w:val="FF0000"/>
                <w:kern w:val="0"/>
                <w:sz w:val="20"/>
                <w:szCs w:val="20"/>
              </w:rPr>
              <w:t>Bill_sequence_in_MSC</w:t>
            </w:r>
            <w:r w:rsidRPr="0048714D">
              <w:rPr>
                <w:rFonts w:cs="Arial" w:hint="eastAsia"/>
                <w:color w:val="FF0000"/>
                <w:kern w:val="0"/>
                <w:sz w:val="20"/>
                <w:szCs w:val="20"/>
              </w:rPr>
              <w:t>）是话单在产生的过程中，系统按产生的顺序给每张话单分配的编号，该编号在一个</w:t>
            </w:r>
            <w:r w:rsidRPr="0048714D">
              <w:rPr>
                <w:rFonts w:cs="Arial" w:hint="eastAsia"/>
                <w:color w:val="FF0000"/>
                <w:kern w:val="0"/>
                <w:sz w:val="20"/>
                <w:szCs w:val="20"/>
              </w:rPr>
              <w:t>MSC</w:t>
            </w:r>
            <w:r w:rsidRPr="0048714D">
              <w:rPr>
                <w:rFonts w:cs="Arial" w:hint="eastAsia"/>
                <w:color w:val="FF0000"/>
                <w:kern w:val="0"/>
                <w:sz w:val="20"/>
                <w:szCs w:val="20"/>
              </w:rPr>
              <w:t>内唯一。如果在同一个</w:t>
            </w:r>
            <w:r w:rsidRPr="0048714D">
              <w:rPr>
                <w:rFonts w:cs="Arial"/>
                <w:color w:val="FF0000"/>
                <w:kern w:val="0"/>
                <w:sz w:val="20"/>
                <w:szCs w:val="20"/>
              </w:rPr>
              <w:t>MSC</w:t>
            </w:r>
            <w:r w:rsidRPr="0048714D">
              <w:rPr>
                <w:rFonts w:cs="Arial" w:hint="eastAsia"/>
                <w:color w:val="FF0000"/>
                <w:kern w:val="0"/>
                <w:sz w:val="20"/>
                <w:szCs w:val="20"/>
              </w:rPr>
              <w:t>内存在两张流水号一样的话单，系统则视为重复话单。</w:t>
            </w:r>
          </w:p>
        </w:tc>
        <w:tc>
          <w:tcPr>
            <w:tcW w:w="2693" w:type="dxa"/>
            <w:shd w:val="clear" w:color="auto" w:fill="auto"/>
            <w:vAlign w:val="center"/>
          </w:tcPr>
          <w:p w14:paraId="4B0C5DA4" w14:textId="77777777" w:rsidR="00073EA0" w:rsidRPr="0048714D" w:rsidRDefault="00073EA0" w:rsidP="009B62C0">
            <w:pPr>
              <w:spacing w:line="240" w:lineRule="auto"/>
              <w:ind w:firstLineChars="0" w:firstLine="0"/>
              <w:rPr>
                <w:rFonts w:cs="Arial"/>
                <w:color w:val="FF0000"/>
                <w:kern w:val="0"/>
                <w:sz w:val="20"/>
                <w:szCs w:val="20"/>
              </w:rPr>
            </w:pPr>
            <w:r w:rsidRPr="0048714D">
              <w:rPr>
                <w:rFonts w:cs="Arial" w:hint="eastAsia"/>
                <w:color w:val="FF0000"/>
                <w:kern w:val="0"/>
                <w:sz w:val="20"/>
                <w:szCs w:val="20"/>
              </w:rPr>
              <w:t>该话单域的格式为十六进制整数，长度为</w:t>
            </w:r>
            <w:r w:rsidRPr="0048714D">
              <w:rPr>
                <w:rFonts w:cs="Arial" w:hint="eastAsia"/>
                <w:color w:val="FF0000"/>
                <w:kern w:val="0"/>
                <w:sz w:val="20"/>
                <w:szCs w:val="20"/>
              </w:rPr>
              <w:t>4</w:t>
            </w:r>
            <w:r w:rsidRPr="0048714D">
              <w:rPr>
                <w:rFonts w:cs="Arial" w:hint="eastAsia"/>
                <w:color w:val="FF0000"/>
                <w:kern w:val="0"/>
                <w:sz w:val="20"/>
                <w:szCs w:val="20"/>
              </w:rPr>
              <w:t>个字节，其中低位字节在前，高位字节在后。当其值达到全</w:t>
            </w:r>
            <w:r w:rsidRPr="0048714D">
              <w:rPr>
                <w:rFonts w:cs="Arial" w:hint="eastAsia"/>
                <w:color w:val="FF0000"/>
                <w:kern w:val="0"/>
                <w:sz w:val="20"/>
                <w:szCs w:val="20"/>
              </w:rPr>
              <w:t>F</w:t>
            </w:r>
            <w:r w:rsidRPr="0048714D">
              <w:rPr>
                <w:rFonts w:cs="Arial" w:hint="eastAsia"/>
                <w:color w:val="FF0000"/>
                <w:kern w:val="0"/>
                <w:sz w:val="20"/>
                <w:szCs w:val="20"/>
              </w:rPr>
              <w:t>时，归为</w:t>
            </w:r>
            <w:r w:rsidRPr="0048714D">
              <w:rPr>
                <w:rFonts w:cs="Arial" w:hint="eastAsia"/>
                <w:color w:val="FF0000"/>
                <w:kern w:val="0"/>
                <w:sz w:val="20"/>
                <w:szCs w:val="20"/>
              </w:rPr>
              <w:t>0</w:t>
            </w:r>
            <w:r w:rsidRPr="0048714D">
              <w:rPr>
                <w:rFonts w:cs="Arial" w:hint="eastAsia"/>
                <w:color w:val="FF0000"/>
                <w:kern w:val="0"/>
                <w:sz w:val="20"/>
                <w:szCs w:val="20"/>
              </w:rPr>
              <w:t>。</w:t>
            </w:r>
          </w:p>
        </w:tc>
        <w:tc>
          <w:tcPr>
            <w:tcW w:w="1276" w:type="dxa"/>
            <w:shd w:val="clear" w:color="auto" w:fill="auto"/>
            <w:vAlign w:val="center"/>
          </w:tcPr>
          <w:p w14:paraId="3471415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DA7F1900</w:t>
            </w:r>
          </w:p>
        </w:tc>
        <w:tc>
          <w:tcPr>
            <w:tcW w:w="1276" w:type="dxa"/>
            <w:shd w:val="clear" w:color="auto" w:fill="auto"/>
            <w:vAlign w:val="center"/>
          </w:tcPr>
          <w:p w14:paraId="77E525A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1671130</w:t>
            </w:r>
          </w:p>
        </w:tc>
      </w:tr>
      <w:tr w:rsidR="00073EA0" w:rsidRPr="0048714D" w14:paraId="6E9D97CD" w14:textId="77777777" w:rsidTr="009B62C0">
        <w:trPr>
          <w:cantSplit/>
        </w:trPr>
        <w:tc>
          <w:tcPr>
            <w:tcW w:w="851" w:type="dxa"/>
            <w:shd w:val="clear" w:color="auto" w:fill="auto"/>
            <w:vAlign w:val="center"/>
          </w:tcPr>
          <w:p w14:paraId="0E9DA15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模块内流水号</w:t>
            </w:r>
          </w:p>
        </w:tc>
        <w:tc>
          <w:tcPr>
            <w:tcW w:w="568" w:type="dxa"/>
            <w:shd w:val="clear" w:color="auto" w:fill="auto"/>
            <w:vAlign w:val="center"/>
          </w:tcPr>
          <w:p w14:paraId="50447CCC"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4</w:t>
            </w:r>
          </w:p>
        </w:tc>
        <w:tc>
          <w:tcPr>
            <w:tcW w:w="708" w:type="dxa"/>
            <w:shd w:val="clear" w:color="auto" w:fill="auto"/>
            <w:vAlign w:val="center"/>
          </w:tcPr>
          <w:p w14:paraId="6E747C4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5-8</w:t>
            </w:r>
          </w:p>
        </w:tc>
        <w:tc>
          <w:tcPr>
            <w:tcW w:w="709" w:type="dxa"/>
            <w:shd w:val="clear" w:color="auto" w:fill="auto"/>
            <w:vAlign w:val="center"/>
          </w:tcPr>
          <w:p w14:paraId="05D12F7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45161F53" w14:textId="77777777" w:rsidR="00073EA0" w:rsidRPr="0048714D" w:rsidRDefault="00073EA0" w:rsidP="009B62C0">
            <w:pPr>
              <w:spacing w:line="240" w:lineRule="auto"/>
              <w:ind w:firstLineChars="0" w:firstLine="0"/>
              <w:rPr>
                <w:rFonts w:cs="Arial"/>
                <w:color w:val="FF0000"/>
                <w:kern w:val="0"/>
                <w:sz w:val="20"/>
                <w:szCs w:val="20"/>
              </w:rPr>
            </w:pPr>
            <w:r w:rsidRPr="0048714D">
              <w:rPr>
                <w:rFonts w:cs="Arial" w:hint="eastAsia"/>
                <w:color w:val="FF0000"/>
                <w:kern w:val="0"/>
                <w:sz w:val="20"/>
                <w:szCs w:val="20"/>
              </w:rPr>
              <w:t>模块内流水号（</w:t>
            </w:r>
            <w:r w:rsidRPr="0048714D">
              <w:rPr>
                <w:rFonts w:cs="Arial"/>
                <w:color w:val="FF0000"/>
                <w:kern w:val="0"/>
                <w:sz w:val="20"/>
                <w:szCs w:val="20"/>
              </w:rPr>
              <w:t>bill_sequence_in_module</w:t>
            </w:r>
            <w:r w:rsidRPr="0048714D">
              <w:rPr>
                <w:rFonts w:cs="Arial" w:hint="eastAsia"/>
                <w:color w:val="FF0000"/>
                <w:kern w:val="0"/>
                <w:sz w:val="20"/>
                <w:szCs w:val="20"/>
              </w:rPr>
              <w:t>）是系统在模块内部按照顺序给每张话单分配的流水号，该流水号在同一模块中唯一。如果在一个模块中存在两张模块内流水号相同的话单，系统则视为重复话单。</w:t>
            </w:r>
          </w:p>
        </w:tc>
        <w:tc>
          <w:tcPr>
            <w:tcW w:w="2693" w:type="dxa"/>
            <w:shd w:val="clear" w:color="auto" w:fill="auto"/>
            <w:vAlign w:val="center"/>
          </w:tcPr>
          <w:p w14:paraId="7CBC971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该话单域值的格式为十六进制整数，长度为</w:t>
            </w:r>
            <w:r w:rsidRPr="0048714D">
              <w:rPr>
                <w:rFonts w:cs="Arial" w:hint="eastAsia"/>
                <w:snapToGrid w:val="0"/>
                <w:color w:val="FF0000"/>
                <w:kern w:val="0"/>
                <w:sz w:val="20"/>
                <w:szCs w:val="21"/>
              </w:rPr>
              <w:t>4</w:t>
            </w:r>
            <w:r w:rsidRPr="0048714D">
              <w:rPr>
                <w:rFonts w:cs="Arial" w:hint="eastAsia"/>
                <w:snapToGrid w:val="0"/>
                <w:color w:val="FF0000"/>
                <w:kern w:val="0"/>
                <w:sz w:val="20"/>
                <w:szCs w:val="21"/>
              </w:rPr>
              <w:t>个字节，其中低位字节在前，高位字节在后。</w:t>
            </w:r>
          </w:p>
        </w:tc>
        <w:tc>
          <w:tcPr>
            <w:tcW w:w="1276" w:type="dxa"/>
            <w:shd w:val="clear" w:color="auto" w:fill="auto"/>
            <w:vAlign w:val="center"/>
          </w:tcPr>
          <w:p w14:paraId="69FDCC7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DA919300</w:t>
            </w:r>
          </w:p>
        </w:tc>
        <w:tc>
          <w:tcPr>
            <w:tcW w:w="1276" w:type="dxa"/>
            <w:shd w:val="clear" w:color="auto" w:fill="auto"/>
            <w:vAlign w:val="center"/>
          </w:tcPr>
          <w:p w14:paraId="489A9D9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9671130</w:t>
            </w:r>
          </w:p>
        </w:tc>
      </w:tr>
      <w:tr w:rsidR="00073EA0" w:rsidRPr="0048714D" w14:paraId="24D85367" w14:textId="77777777" w:rsidTr="009B62C0">
        <w:trPr>
          <w:cantSplit/>
        </w:trPr>
        <w:tc>
          <w:tcPr>
            <w:tcW w:w="851" w:type="dxa"/>
            <w:shd w:val="clear" w:color="auto" w:fill="auto"/>
            <w:vAlign w:val="center"/>
          </w:tcPr>
          <w:p w14:paraId="2ED598C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模块号</w:t>
            </w:r>
          </w:p>
        </w:tc>
        <w:tc>
          <w:tcPr>
            <w:tcW w:w="568" w:type="dxa"/>
            <w:shd w:val="clear" w:color="auto" w:fill="auto"/>
            <w:vAlign w:val="center"/>
          </w:tcPr>
          <w:p w14:paraId="53529CCD"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2356392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9</w:t>
            </w:r>
          </w:p>
        </w:tc>
        <w:tc>
          <w:tcPr>
            <w:tcW w:w="709" w:type="dxa"/>
            <w:shd w:val="clear" w:color="auto" w:fill="auto"/>
            <w:vAlign w:val="center"/>
          </w:tcPr>
          <w:p w14:paraId="3DDAFDA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M</w:t>
            </w:r>
          </w:p>
        </w:tc>
        <w:tc>
          <w:tcPr>
            <w:tcW w:w="2835" w:type="dxa"/>
            <w:shd w:val="clear" w:color="auto" w:fill="auto"/>
            <w:vAlign w:val="center"/>
          </w:tcPr>
          <w:p w14:paraId="1541FF3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模块号（</w:t>
            </w:r>
            <w:r w:rsidRPr="0048714D">
              <w:rPr>
                <w:rFonts w:cs="Arial"/>
                <w:snapToGrid w:val="0"/>
                <w:kern w:val="0"/>
                <w:sz w:val="20"/>
                <w:szCs w:val="21"/>
              </w:rPr>
              <w:t>module_no</w:t>
            </w:r>
            <w:r w:rsidRPr="0048714D">
              <w:rPr>
                <w:rFonts w:cs="Arial" w:hint="eastAsia"/>
                <w:snapToGrid w:val="0"/>
                <w:kern w:val="0"/>
                <w:sz w:val="20"/>
                <w:szCs w:val="21"/>
              </w:rPr>
              <w:t>）是指产生该话单的模块编码，例如</w:t>
            </w:r>
            <w:r w:rsidRPr="0048714D">
              <w:rPr>
                <w:rFonts w:cs="Arial" w:hint="eastAsia"/>
                <w:snapToGrid w:val="0"/>
                <w:kern w:val="0"/>
                <w:sz w:val="20"/>
                <w:szCs w:val="21"/>
              </w:rPr>
              <w:t>WCCU</w:t>
            </w:r>
            <w:r w:rsidRPr="0048714D">
              <w:rPr>
                <w:rFonts w:cs="Arial" w:hint="eastAsia"/>
                <w:snapToGrid w:val="0"/>
                <w:kern w:val="0"/>
                <w:sz w:val="20"/>
                <w:szCs w:val="21"/>
              </w:rPr>
              <w:t>模块、</w:t>
            </w:r>
            <w:r w:rsidRPr="0048714D">
              <w:rPr>
                <w:rFonts w:cs="Arial" w:hint="eastAsia"/>
                <w:snapToGrid w:val="0"/>
                <w:kern w:val="0"/>
                <w:sz w:val="20"/>
                <w:szCs w:val="21"/>
              </w:rPr>
              <w:t>WCSU</w:t>
            </w:r>
            <w:r w:rsidRPr="0048714D">
              <w:rPr>
                <w:rFonts w:cs="Arial" w:hint="eastAsia"/>
                <w:snapToGrid w:val="0"/>
                <w:kern w:val="0"/>
                <w:sz w:val="20"/>
                <w:szCs w:val="21"/>
              </w:rPr>
              <w:t>模块等。</w:t>
            </w:r>
          </w:p>
        </w:tc>
        <w:tc>
          <w:tcPr>
            <w:tcW w:w="2693" w:type="dxa"/>
            <w:shd w:val="clear" w:color="auto" w:fill="auto"/>
            <w:vAlign w:val="center"/>
          </w:tcPr>
          <w:p w14:paraId="1FE9552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该话单域值的格式为十六进制整数。</w:t>
            </w:r>
          </w:p>
        </w:tc>
        <w:tc>
          <w:tcPr>
            <w:tcW w:w="1276" w:type="dxa"/>
            <w:shd w:val="clear" w:color="auto" w:fill="auto"/>
            <w:vAlign w:val="center"/>
          </w:tcPr>
          <w:p w14:paraId="5575518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17</w:t>
            </w:r>
          </w:p>
        </w:tc>
        <w:tc>
          <w:tcPr>
            <w:tcW w:w="1276" w:type="dxa"/>
            <w:shd w:val="clear" w:color="auto" w:fill="auto"/>
            <w:vAlign w:val="center"/>
          </w:tcPr>
          <w:p w14:paraId="10C65C8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23</w:t>
            </w:r>
          </w:p>
        </w:tc>
      </w:tr>
      <w:tr w:rsidR="00073EA0" w:rsidRPr="0048714D" w14:paraId="37679E74" w14:textId="77777777" w:rsidTr="009B62C0">
        <w:trPr>
          <w:cantSplit/>
        </w:trPr>
        <w:tc>
          <w:tcPr>
            <w:tcW w:w="851" w:type="dxa"/>
            <w:shd w:val="clear" w:color="auto" w:fill="auto"/>
            <w:vAlign w:val="center"/>
          </w:tcPr>
          <w:p w14:paraId="1A045E4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话单类型</w:t>
            </w:r>
          </w:p>
        </w:tc>
        <w:tc>
          <w:tcPr>
            <w:tcW w:w="568" w:type="dxa"/>
            <w:shd w:val="clear" w:color="auto" w:fill="auto"/>
            <w:vAlign w:val="center"/>
          </w:tcPr>
          <w:p w14:paraId="34A184B0"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w:t>
            </w:r>
          </w:p>
        </w:tc>
        <w:tc>
          <w:tcPr>
            <w:tcW w:w="708" w:type="dxa"/>
            <w:shd w:val="clear" w:color="auto" w:fill="auto"/>
            <w:vAlign w:val="center"/>
          </w:tcPr>
          <w:p w14:paraId="336C24F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10</w:t>
            </w:r>
          </w:p>
        </w:tc>
        <w:tc>
          <w:tcPr>
            <w:tcW w:w="709" w:type="dxa"/>
            <w:shd w:val="clear" w:color="auto" w:fill="auto"/>
            <w:vAlign w:val="center"/>
          </w:tcPr>
          <w:p w14:paraId="56D1CC3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49949A0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话单类型（</w:t>
            </w:r>
            <w:r w:rsidRPr="0048714D">
              <w:rPr>
                <w:rFonts w:cs="Arial"/>
                <w:snapToGrid w:val="0"/>
                <w:color w:val="FF0000"/>
                <w:kern w:val="0"/>
                <w:sz w:val="20"/>
                <w:szCs w:val="21"/>
              </w:rPr>
              <w:t>CDR_type</w:t>
            </w:r>
            <w:r w:rsidRPr="0048714D">
              <w:rPr>
                <w:rFonts w:cs="Arial" w:hint="eastAsia"/>
                <w:snapToGrid w:val="0"/>
                <w:color w:val="FF0000"/>
                <w:kern w:val="0"/>
                <w:sz w:val="20"/>
                <w:szCs w:val="21"/>
              </w:rPr>
              <w:t>）表示该话单是哪种类型的话单，例如主叫话单、被叫话单等。</w:t>
            </w:r>
          </w:p>
        </w:tc>
        <w:tc>
          <w:tcPr>
            <w:tcW w:w="2693" w:type="dxa"/>
            <w:shd w:val="clear" w:color="auto" w:fill="auto"/>
            <w:vAlign w:val="center"/>
          </w:tcPr>
          <w:p w14:paraId="64E5A08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该话单域值的格式为十六进制整数，长度为</w:t>
            </w:r>
            <w:r w:rsidRPr="0048714D">
              <w:rPr>
                <w:rFonts w:cs="Arial" w:hint="eastAsia"/>
                <w:snapToGrid w:val="0"/>
                <w:color w:val="FF0000"/>
                <w:kern w:val="0"/>
                <w:sz w:val="20"/>
                <w:szCs w:val="21"/>
              </w:rPr>
              <w:t>1</w:t>
            </w:r>
            <w:r w:rsidRPr="0048714D">
              <w:rPr>
                <w:rFonts w:cs="Arial" w:hint="eastAsia"/>
                <w:snapToGrid w:val="0"/>
                <w:color w:val="FF0000"/>
                <w:kern w:val="0"/>
                <w:sz w:val="20"/>
                <w:szCs w:val="21"/>
              </w:rPr>
              <w:t>个字节。</w:t>
            </w:r>
            <w:r w:rsidRPr="0048714D">
              <w:rPr>
                <w:rFonts w:cs="Arial"/>
                <w:snapToGrid w:val="0"/>
                <w:color w:val="FF0000"/>
                <w:kern w:val="0"/>
                <w:sz w:val="20"/>
                <w:szCs w:val="21"/>
              </w:rPr>
              <w:t>2</w:t>
            </w:r>
            <w:r w:rsidRPr="0048714D">
              <w:rPr>
                <w:rFonts w:cs="Arial" w:hint="eastAsia"/>
                <w:snapToGrid w:val="0"/>
                <w:color w:val="FF0000"/>
                <w:kern w:val="0"/>
                <w:sz w:val="20"/>
                <w:szCs w:val="21"/>
              </w:rPr>
              <w:t>进制值枚举类型</w:t>
            </w:r>
            <w:r w:rsidRPr="0048714D">
              <w:rPr>
                <w:rFonts w:cs="Arial" w:hint="eastAsia"/>
                <w:snapToGrid w:val="0"/>
                <w:color w:val="FF0000"/>
                <w:kern w:val="0"/>
                <w:sz w:val="20"/>
                <w:szCs w:val="21"/>
                <w:vertAlign w:val="superscript"/>
              </w:rPr>
              <w:t>[</w:t>
            </w:r>
            <w:r w:rsidRPr="0048714D">
              <w:rPr>
                <w:rFonts w:cs="Arial"/>
                <w:snapToGrid w:val="0"/>
                <w:color w:val="FF0000"/>
                <w:kern w:val="0"/>
                <w:sz w:val="20"/>
                <w:szCs w:val="21"/>
                <w:vertAlign w:val="superscript"/>
              </w:rPr>
              <w:t>A</w:t>
            </w:r>
            <w:r w:rsidRPr="0048714D">
              <w:rPr>
                <w:rFonts w:cs="Arial" w:hint="eastAsia"/>
                <w:snapToGrid w:val="0"/>
                <w:color w:val="FF0000"/>
                <w:kern w:val="0"/>
                <w:sz w:val="20"/>
                <w:szCs w:val="21"/>
                <w:vertAlign w:val="superscript"/>
              </w:rPr>
              <w:t>]</w:t>
            </w:r>
            <w:r w:rsidRPr="0048714D">
              <w:rPr>
                <w:rFonts w:cs="Arial" w:hint="eastAsia"/>
                <w:snapToGrid w:val="0"/>
                <w:color w:val="FF0000"/>
                <w:kern w:val="0"/>
                <w:sz w:val="20"/>
                <w:szCs w:val="21"/>
              </w:rPr>
              <w:t>。</w:t>
            </w:r>
          </w:p>
        </w:tc>
        <w:tc>
          <w:tcPr>
            <w:tcW w:w="1276" w:type="dxa"/>
            <w:shd w:val="clear" w:color="auto" w:fill="auto"/>
            <w:vAlign w:val="center"/>
          </w:tcPr>
          <w:p w14:paraId="584D799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02</w:t>
            </w:r>
          </w:p>
        </w:tc>
        <w:tc>
          <w:tcPr>
            <w:tcW w:w="1276" w:type="dxa"/>
            <w:shd w:val="clear" w:color="auto" w:fill="auto"/>
            <w:vAlign w:val="center"/>
          </w:tcPr>
          <w:p w14:paraId="2F3FA34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2</w:t>
            </w:r>
          </w:p>
        </w:tc>
      </w:tr>
      <w:tr w:rsidR="00073EA0" w:rsidRPr="0048714D" w14:paraId="431DA0C8" w14:textId="77777777" w:rsidTr="009B62C0">
        <w:trPr>
          <w:cantSplit/>
        </w:trPr>
        <w:tc>
          <w:tcPr>
            <w:tcW w:w="851" w:type="dxa"/>
            <w:shd w:val="clear" w:color="auto" w:fill="auto"/>
            <w:vAlign w:val="center"/>
          </w:tcPr>
          <w:p w14:paraId="1D36A2C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通话起始时间</w:t>
            </w:r>
          </w:p>
        </w:tc>
        <w:tc>
          <w:tcPr>
            <w:tcW w:w="568" w:type="dxa"/>
            <w:shd w:val="clear" w:color="auto" w:fill="auto"/>
            <w:vAlign w:val="center"/>
          </w:tcPr>
          <w:p w14:paraId="54108A6F"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7</w:t>
            </w:r>
          </w:p>
        </w:tc>
        <w:tc>
          <w:tcPr>
            <w:tcW w:w="708" w:type="dxa"/>
            <w:shd w:val="clear" w:color="auto" w:fill="auto"/>
            <w:vAlign w:val="center"/>
          </w:tcPr>
          <w:p w14:paraId="199B96B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11-17</w:t>
            </w:r>
          </w:p>
        </w:tc>
        <w:tc>
          <w:tcPr>
            <w:tcW w:w="709" w:type="dxa"/>
            <w:shd w:val="clear" w:color="auto" w:fill="auto"/>
            <w:vAlign w:val="center"/>
          </w:tcPr>
          <w:p w14:paraId="00F2EFB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02E3CAA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通话起始时间（</w:t>
            </w:r>
            <w:r w:rsidRPr="0048714D">
              <w:rPr>
                <w:rFonts w:cs="Arial"/>
                <w:snapToGrid w:val="0"/>
                <w:color w:val="FF0000"/>
                <w:kern w:val="0"/>
                <w:sz w:val="20"/>
                <w:szCs w:val="21"/>
              </w:rPr>
              <w:t>charge_start_time</w:t>
            </w:r>
            <w:r w:rsidRPr="0048714D">
              <w:rPr>
                <w:rFonts w:cs="Arial" w:hint="eastAsia"/>
                <w:snapToGrid w:val="0"/>
                <w:color w:val="FF0000"/>
                <w:kern w:val="0"/>
                <w:sz w:val="20"/>
                <w:szCs w:val="21"/>
              </w:rPr>
              <w:t>）是指在被叫应答后，系统开始计费的时间。</w:t>
            </w:r>
          </w:p>
        </w:tc>
        <w:tc>
          <w:tcPr>
            <w:tcW w:w="2693" w:type="dxa"/>
            <w:shd w:val="clear" w:color="auto" w:fill="auto"/>
            <w:vAlign w:val="center"/>
          </w:tcPr>
          <w:p w14:paraId="77E31E5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该话单域值的格式为十六进制整数，长度为</w:t>
            </w:r>
            <w:r w:rsidRPr="0048714D">
              <w:rPr>
                <w:rFonts w:cs="Arial" w:hint="eastAsia"/>
                <w:snapToGrid w:val="0"/>
                <w:color w:val="FF0000"/>
                <w:kern w:val="0"/>
                <w:sz w:val="20"/>
                <w:szCs w:val="21"/>
              </w:rPr>
              <w:t>7</w:t>
            </w:r>
            <w:r w:rsidRPr="0048714D">
              <w:rPr>
                <w:rFonts w:cs="Arial" w:hint="eastAsia"/>
                <w:snapToGrid w:val="0"/>
                <w:color w:val="FF0000"/>
                <w:kern w:val="0"/>
                <w:sz w:val="20"/>
                <w:szCs w:val="21"/>
              </w:rPr>
              <w:t>个字节，其中低位字节在前，高位字节在后。其中年份占用</w:t>
            </w:r>
            <w:r w:rsidRPr="0048714D">
              <w:rPr>
                <w:rFonts w:cs="Arial" w:hint="eastAsia"/>
                <w:snapToGrid w:val="0"/>
                <w:color w:val="FF0000"/>
                <w:kern w:val="0"/>
                <w:sz w:val="20"/>
                <w:szCs w:val="21"/>
              </w:rPr>
              <w:t>2</w:t>
            </w:r>
            <w:r w:rsidRPr="0048714D">
              <w:rPr>
                <w:rFonts w:cs="Arial" w:hint="eastAsia"/>
                <w:snapToGrid w:val="0"/>
                <w:color w:val="FF0000"/>
                <w:kern w:val="0"/>
                <w:sz w:val="20"/>
                <w:szCs w:val="21"/>
              </w:rPr>
              <w:t>个字节，依次为月、日、时、分和秒，各占</w:t>
            </w:r>
            <w:r w:rsidRPr="0048714D">
              <w:rPr>
                <w:rFonts w:cs="Arial" w:hint="eastAsia"/>
                <w:snapToGrid w:val="0"/>
                <w:color w:val="FF0000"/>
                <w:kern w:val="0"/>
                <w:sz w:val="20"/>
                <w:szCs w:val="21"/>
              </w:rPr>
              <w:t>1</w:t>
            </w:r>
            <w:r w:rsidRPr="0048714D">
              <w:rPr>
                <w:rFonts w:cs="Arial" w:hint="eastAsia"/>
                <w:snapToGrid w:val="0"/>
                <w:color w:val="FF0000"/>
                <w:kern w:val="0"/>
                <w:sz w:val="20"/>
                <w:szCs w:val="21"/>
              </w:rPr>
              <w:t>个字节</w:t>
            </w:r>
          </w:p>
        </w:tc>
        <w:tc>
          <w:tcPr>
            <w:tcW w:w="1276" w:type="dxa"/>
            <w:shd w:val="clear" w:color="auto" w:fill="auto"/>
            <w:vAlign w:val="center"/>
          </w:tcPr>
          <w:p w14:paraId="5F1016F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E1070B04073232</w:t>
            </w:r>
          </w:p>
        </w:tc>
        <w:tc>
          <w:tcPr>
            <w:tcW w:w="1276" w:type="dxa"/>
            <w:shd w:val="clear" w:color="auto" w:fill="auto"/>
            <w:vAlign w:val="center"/>
          </w:tcPr>
          <w:p w14:paraId="074D7F6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20171104075050</w:t>
            </w:r>
          </w:p>
        </w:tc>
      </w:tr>
      <w:tr w:rsidR="00073EA0" w:rsidRPr="0048714D" w14:paraId="65A1948A" w14:textId="77777777" w:rsidTr="009B62C0">
        <w:trPr>
          <w:cantSplit/>
        </w:trPr>
        <w:tc>
          <w:tcPr>
            <w:tcW w:w="851" w:type="dxa"/>
            <w:shd w:val="clear" w:color="auto" w:fill="auto"/>
            <w:vAlign w:val="center"/>
          </w:tcPr>
          <w:p w14:paraId="62ADF6F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lastRenderedPageBreak/>
              <w:t>主叫号码</w:t>
            </w:r>
          </w:p>
        </w:tc>
        <w:tc>
          <w:tcPr>
            <w:tcW w:w="568" w:type="dxa"/>
            <w:shd w:val="clear" w:color="auto" w:fill="auto"/>
            <w:vAlign w:val="center"/>
          </w:tcPr>
          <w:p w14:paraId="46E93C0D"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14</w:t>
            </w:r>
          </w:p>
        </w:tc>
        <w:tc>
          <w:tcPr>
            <w:tcW w:w="708" w:type="dxa"/>
            <w:shd w:val="clear" w:color="auto" w:fill="auto"/>
            <w:vAlign w:val="center"/>
          </w:tcPr>
          <w:p w14:paraId="7CB1870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18</w:t>
            </w:r>
            <w:r w:rsidRPr="0048714D">
              <w:rPr>
                <w:rFonts w:cs="Arial" w:hint="eastAsia"/>
                <w:snapToGrid w:val="0"/>
                <w:color w:val="FF0000"/>
                <w:spacing w:val="-18"/>
                <w:kern w:val="0"/>
                <w:position w:val="-2"/>
                <w:sz w:val="20"/>
                <w:szCs w:val="21"/>
              </w:rPr>
              <w:t xml:space="preserve"> </w:t>
            </w:r>
            <w:r w:rsidRPr="0048714D">
              <w:rPr>
                <w:rFonts w:cs="Arial"/>
                <w:snapToGrid w:val="0"/>
                <w:color w:val="FF0000"/>
                <w:spacing w:val="-18"/>
                <w:kern w:val="0"/>
                <w:position w:val="-2"/>
                <w:sz w:val="20"/>
                <w:szCs w:val="21"/>
              </w:rPr>
              <w:t>-31</w:t>
            </w:r>
          </w:p>
        </w:tc>
        <w:tc>
          <w:tcPr>
            <w:tcW w:w="709" w:type="dxa"/>
            <w:shd w:val="clear" w:color="auto" w:fill="auto"/>
            <w:vAlign w:val="center"/>
          </w:tcPr>
          <w:p w14:paraId="4195FC3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C</w:t>
            </w:r>
          </w:p>
        </w:tc>
        <w:tc>
          <w:tcPr>
            <w:tcW w:w="2835" w:type="dxa"/>
            <w:shd w:val="clear" w:color="auto" w:fill="auto"/>
            <w:vAlign w:val="center"/>
          </w:tcPr>
          <w:p w14:paraId="31FADB8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主叫号码（</w:t>
            </w:r>
            <w:r w:rsidRPr="0048714D">
              <w:rPr>
                <w:rFonts w:cs="Arial"/>
                <w:snapToGrid w:val="0"/>
                <w:color w:val="FF0000"/>
                <w:kern w:val="0"/>
                <w:sz w:val="20"/>
                <w:szCs w:val="21"/>
              </w:rPr>
              <w:t>calling num</w:t>
            </w:r>
            <w:r w:rsidRPr="0048714D">
              <w:rPr>
                <w:rFonts w:cs="Arial" w:hint="eastAsia"/>
                <w:snapToGrid w:val="0"/>
                <w:color w:val="FF0000"/>
                <w:kern w:val="0"/>
                <w:sz w:val="20"/>
                <w:szCs w:val="21"/>
              </w:rPr>
              <w:t>）是指产生本张话单通话的主叫用户的号码。</w:t>
            </w:r>
          </w:p>
        </w:tc>
        <w:tc>
          <w:tcPr>
            <w:tcW w:w="2693" w:type="dxa"/>
            <w:shd w:val="clear" w:color="auto" w:fill="auto"/>
            <w:vAlign w:val="center"/>
          </w:tcPr>
          <w:p w14:paraId="7FC466F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该话单域长度共</w:t>
            </w:r>
            <w:r w:rsidRPr="0048714D">
              <w:rPr>
                <w:rFonts w:cs="Arial" w:hint="eastAsia"/>
                <w:snapToGrid w:val="0"/>
                <w:color w:val="FF0000"/>
                <w:kern w:val="0"/>
                <w:sz w:val="20"/>
                <w:szCs w:val="21"/>
              </w:rPr>
              <w:t>14</w:t>
            </w:r>
            <w:r w:rsidRPr="0048714D">
              <w:rPr>
                <w:rFonts w:cs="Arial" w:hint="eastAsia"/>
                <w:snapToGrid w:val="0"/>
                <w:color w:val="FF0000"/>
                <w:kern w:val="0"/>
                <w:sz w:val="20"/>
                <w:szCs w:val="21"/>
              </w:rPr>
              <w:t>个字节，前面</w:t>
            </w:r>
            <w:r w:rsidRPr="0048714D">
              <w:rPr>
                <w:rFonts w:cs="Arial" w:hint="eastAsia"/>
                <w:snapToGrid w:val="0"/>
                <w:color w:val="FF0000"/>
                <w:kern w:val="0"/>
                <w:sz w:val="20"/>
                <w:szCs w:val="21"/>
              </w:rPr>
              <w:t>2</w:t>
            </w:r>
            <w:r w:rsidRPr="0048714D">
              <w:rPr>
                <w:rFonts w:cs="Arial" w:hint="eastAsia"/>
                <w:snapToGrid w:val="0"/>
                <w:color w:val="FF0000"/>
                <w:kern w:val="0"/>
                <w:sz w:val="20"/>
                <w:szCs w:val="21"/>
              </w:rPr>
              <w:t>个字节为主叫的号码计划、号码类型、号码长度，后面</w:t>
            </w:r>
            <w:r w:rsidRPr="0048714D">
              <w:rPr>
                <w:rFonts w:cs="Arial" w:hint="eastAsia"/>
                <w:snapToGrid w:val="0"/>
                <w:color w:val="FF0000"/>
                <w:kern w:val="0"/>
                <w:sz w:val="20"/>
                <w:szCs w:val="21"/>
              </w:rPr>
              <w:t>12</w:t>
            </w:r>
            <w:r w:rsidRPr="0048714D">
              <w:rPr>
                <w:rFonts w:cs="Arial" w:hint="eastAsia"/>
                <w:snapToGrid w:val="0"/>
                <w:color w:val="FF0000"/>
                <w:kern w:val="0"/>
                <w:sz w:val="20"/>
                <w:szCs w:val="21"/>
              </w:rPr>
              <w:t>个字节为主叫号码，其中各部分占用字节如下：</w:t>
            </w:r>
          </w:p>
          <w:p w14:paraId="2CAEEFEB" w14:textId="77777777" w:rsidR="00073EA0" w:rsidRPr="0048714D" w:rsidRDefault="00073EA0" w:rsidP="009B62C0">
            <w:pPr>
              <w:numPr>
                <w:ilvl w:val="0"/>
                <w:numId w:val="4"/>
              </w:numPr>
              <w:topLinePunct/>
              <w:adjustRightInd w:val="0"/>
              <w:snapToGrid w:val="0"/>
              <w:spacing w:before="80" w:after="80" w:line="240" w:lineRule="atLeast"/>
              <w:ind w:firstLineChars="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号码计划</w:t>
            </w:r>
            <w:r w:rsidRPr="0048714D">
              <w:rPr>
                <w:rFonts w:cs="Arial" w:hint="eastAsia"/>
                <w:snapToGrid w:val="0"/>
                <w:color w:val="FF0000"/>
                <w:kern w:val="0"/>
                <w:sz w:val="20"/>
                <w:szCs w:val="21"/>
                <w:vertAlign w:val="superscript"/>
              </w:rPr>
              <w:t>[</w:t>
            </w:r>
            <w:r w:rsidRPr="0048714D">
              <w:rPr>
                <w:rFonts w:cs="Arial"/>
                <w:snapToGrid w:val="0"/>
                <w:color w:val="FF0000"/>
                <w:kern w:val="0"/>
                <w:sz w:val="20"/>
                <w:szCs w:val="21"/>
                <w:vertAlign w:val="superscript"/>
              </w:rPr>
              <w:t>B</w:t>
            </w:r>
            <w:r w:rsidRPr="0048714D">
              <w:rPr>
                <w:rFonts w:cs="Arial" w:hint="eastAsia"/>
                <w:snapToGrid w:val="0"/>
                <w:color w:val="FF0000"/>
                <w:kern w:val="0"/>
                <w:sz w:val="20"/>
                <w:szCs w:val="21"/>
                <w:vertAlign w:val="superscript"/>
              </w:rPr>
              <w:t>]</w:t>
            </w:r>
            <w:r w:rsidRPr="0048714D">
              <w:rPr>
                <w:rFonts w:cs="Arial" w:hint="eastAsia"/>
                <w:snapToGrid w:val="0"/>
                <w:color w:val="FF0000"/>
                <w:kern w:val="0"/>
                <w:sz w:val="20"/>
                <w:szCs w:val="21"/>
              </w:rPr>
              <w:t>：</w:t>
            </w:r>
            <w:r w:rsidRPr="0048714D">
              <w:rPr>
                <w:rFonts w:cs="Arial"/>
                <w:snapToGrid w:val="0"/>
                <w:color w:val="FF0000"/>
                <w:kern w:val="0"/>
                <w:sz w:val="20"/>
                <w:szCs w:val="21"/>
              </w:rPr>
              <w:t>16</w:t>
            </w:r>
            <w:r w:rsidRPr="0048714D">
              <w:rPr>
                <w:rFonts w:cs="Arial" w:hint="eastAsia"/>
                <w:snapToGrid w:val="0"/>
                <w:color w:val="FF0000"/>
                <w:kern w:val="0"/>
                <w:sz w:val="20"/>
                <w:szCs w:val="21"/>
              </w:rPr>
              <w:t>进制表示的整数，占第一个字节低</w:t>
            </w:r>
            <w:r w:rsidRPr="0048714D">
              <w:rPr>
                <w:rFonts w:cs="Arial" w:hint="eastAsia"/>
                <w:snapToGrid w:val="0"/>
                <w:color w:val="FF0000"/>
                <w:kern w:val="0"/>
                <w:sz w:val="20"/>
                <w:szCs w:val="21"/>
              </w:rPr>
              <w:t>4</w:t>
            </w:r>
            <w:r w:rsidRPr="0048714D">
              <w:rPr>
                <w:rFonts w:cs="Arial" w:hint="eastAsia"/>
                <w:snapToGrid w:val="0"/>
                <w:color w:val="FF0000"/>
                <w:kern w:val="0"/>
                <w:sz w:val="20"/>
                <w:szCs w:val="21"/>
              </w:rPr>
              <w:t>位</w:t>
            </w:r>
          </w:p>
          <w:p w14:paraId="4E36CA49" w14:textId="77777777" w:rsidR="00073EA0" w:rsidRPr="0048714D" w:rsidRDefault="00073EA0" w:rsidP="009B62C0">
            <w:pPr>
              <w:numPr>
                <w:ilvl w:val="0"/>
                <w:numId w:val="4"/>
              </w:numPr>
              <w:topLinePunct/>
              <w:adjustRightInd w:val="0"/>
              <w:snapToGrid w:val="0"/>
              <w:spacing w:before="80" w:after="80" w:line="240" w:lineRule="atLeast"/>
              <w:ind w:firstLineChars="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号码类型</w:t>
            </w:r>
            <w:r w:rsidRPr="0048714D">
              <w:rPr>
                <w:rFonts w:cs="Arial" w:hint="eastAsia"/>
                <w:snapToGrid w:val="0"/>
                <w:color w:val="FF0000"/>
                <w:kern w:val="0"/>
                <w:sz w:val="20"/>
                <w:szCs w:val="21"/>
                <w:vertAlign w:val="superscript"/>
              </w:rPr>
              <w:t>[</w:t>
            </w:r>
            <w:r w:rsidRPr="0048714D">
              <w:rPr>
                <w:rFonts w:cs="Arial"/>
                <w:snapToGrid w:val="0"/>
                <w:color w:val="FF0000"/>
                <w:kern w:val="0"/>
                <w:sz w:val="20"/>
                <w:szCs w:val="21"/>
                <w:vertAlign w:val="superscript"/>
              </w:rPr>
              <w:t>C</w:t>
            </w:r>
            <w:r w:rsidRPr="0048714D">
              <w:rPr>
                <w:rFonts w:cs="Arial" w:hint="eastAsia"/>
                <w:snapToGrid w:val="0"/>
                <w:color w:val="FF0000"/>
                <w:kern w:val="0"/>
                <w:sz w:val="20"/>
                <w:szCs w:val="21"/>
                <w:vertAlign w:val="superscript"/>
              </w:rPr>
              <w:t>]</w:t>
            </w:r>
            <w:r w:rsidRPr="0048714D">
              <w:rPr>
                <w:rFonts w:cs="Arial" w:hint="eastAsia"/>
                <w:snapToGrid w:val="0"/>
                <w:color w:val="FF0000"/>
                <w:kern w:val="0"/>
                <w:sz w:val="20"/>
                <w:szCs w:val="21"/>
              </w:rPr>
              <w:t>：</w:t>
            </w:r>
            <w:r w:rsidRPr="0048714D">
              <w:rPr>
                <w:rFonts w:cs="Arial"/>
                <w:snapToGrid w:val="0"/>
                <w:color w:val="FF0000"/>
                <w:kern w:val="0"/>
                <w:sz w:val="20"/>
                <w:szCs w:val="21"/>
              </w:rPr>
              <w:t>16</w:t>
            </w:r>
            <w:r w:rsidRPr="0048714D">
              <w:rPr>
                <w:rFonts w:cs="Arial" w:hint="eastAsia"/>
                <w:snapToGrid w:val="0"/>
                <w:color w:val="FF0000"/>
                <w:kern w:val="0"/>
                <w:sz w:val="20"/>
                <w:szCs w:val="21"/>
              </w:rPr>
              <w:t>进制表示的整数，占第一个字节的第</w:t>
            </w:r>
            <w:r w:rsidRPr="0048714D">
              <w:rPr>
                <w:rFonts w:cs="Arial"/>
                <w:snapToGrid w:val="0"/>
                <w:color w:val="FF0000"/>
                <w:kern w:val="0"/>
                <w:sz w:val="20"/>
                <w:szCs w:val="21"/>
              </w:rPr>
              <w:t>4</w:t>
            </w:r>
            <w:r w:rsidRPr="0048714D">
              <w:rPr>
                <w:rFonts w:cs="Arial" w:hint="eastAsia"/>
                <w:snapToGrid w:val="0"/>
                <w:color w:val="FF0000"/>
                <w:kern w:val="0"/>
                <w:sz w:val="20"/>
                <w:szCs w:val="21"/>
              </w:rPr>
              <w:t>—</w:t>
            </w:r>
            <w:r w:rsidRPr="0048714D">
              <w:rPr>
                <w:rFonts w:cs="Arial"/>
                <w:snapToGrid w:val="0"/>
                <w:color w:val="FF0000"/>
                <w:kern w:val="0"/>
                <w:sz w:val="20"/>
                <w:szCs w:val="21"/>
              </w:rPr>
              <w:t>6</w:t>
            </w:r>
            <w:r w:rsidRPr="0048714D">
              <w:rPr>
                <w:rFonts w:cs="Arial" w:hint="eastAsia"/>
                <w:snapToGrid w:val="0"/>
                <w:color w:val="FF0000"/>
                <w:kern w:val="0"/>
                <w:sz w:val="20"/>
                <w:szCs w:val="21"/>
              </w:rPr>
              <w:t>比特位</w:t>
            </w:r>
          </w:p>
          <w:p w14:paraId="26FB2A0A" w14:textId="77777777" w:rsidR="00073EA0" w:rsidRPr="0048714D" w:rsidRDefault="00073EA0" w:rsidP="009B62C0">
            <w:pPr>
              <w:numPr>
                <w:ilvl w:val="0"/>
                <w:numId w:val="4"/>
              </w:numPr>
              <w:topLinePunct/>
              <w:adjustRightInd w:val="0"/>
              <w:snapToGrid w:val="0"/>
              <w:spacing w:before="80" w:after="80" w:line="240" w:lineRule="atLeast"/>
              <w:ind w:firstLineChars="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号码长度：</w:t>
            </w:r>
            <w:r w:rsidRPr="0048714D">
              <w:rPr>
                <w:rFonts w:cs="Arial"/>
                <w:snapToGrid w:val="0"/>
                <w:color w:val="FF0000"/>
                <w:kern w:val="0"/>
                <w:sz w:val="20"/>
                <w:szCs w:val="21"/>
              </w:rPr>
              <w:t>16</w:t>
            </w:r>
            <w:r w:rsidRPr="0048714D">
              <w:rPr>
                <w:rFonts w:cs="Arial" w:hint="eastAsia"/>
                <w:snapToGrid w:val="0"/>
                <w:color w:val="FF0000"/>
                <w:kern w:val="0"/>
                <w:sz w:val="20"/>
                <w:szCs w:val="21"/>
              </w:rPr>
              <w:t>进制表示的整数，占第二个字节低</w:t>
            </w:r>
            <w:r w:rsidRPr="0048714D">
              <w:rPr>
                <w:rFonts w:cs="Arial"/>
                <w:snapToGrid w:val="0"/>
                <w:color w:val="FF0000"/>
                <w:kern w:val="0"/>
                <w:sz w:val="20"/>
                <w:szCs w:val="21"/>
              </w:rPr>
              <w:t>5</w:t>
            </w:r>
            <w:r w:rsidRPr="0048714D">
              <w:rPr>
                <w:rFonts w:cs="Arial" w:hint="eastAsia"/>
                <w:snapToGrid w:val="0"/>
                <w:color w:val="FF0000"/>
                <w:kern w:val="0"/>
                <w:sz w:val="20"/>
                <w:szCs w:val="21"/>
              </w:rPr>
              <w:t>位</w:t>
            </w:r>
          </w:p>
          <w:p w14:paraId="0C887B1B" w14:textId="77777777" w:rsidR="00073EA0" w:rsidRPr="0048714D" w:rsidRDefault="00073EA0" w:rsidP="009B62C0">
            <w:pPr>
              <w:numPr>
                <w:ilvl w:val="0"/>
                <w:numId w:val="4"/>
              </w:numPr>
              <w:topLinePunct/>
              <w:adjustRightInd w:val="0"/>
              <w:snapToGrid w:val="0"/>
              <w:spacing w:before="80" w:after="80" w:line="240" w:lineRule="atLeast"/>
              <w:ind w:firstLineChars="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主叫号码：用</w:t>
            </w:r>
            <w:r w:rsidRPr="0048714D">
              <w:rPr>
                <w:rFonts w:cs="Arial"/>
                <w:snapToGrid w:val="0"/>
                <w:color w:val="FF0000"/>
                <w:kern w:val="0"/>
                <w:sz w:val="20"/>
                <w:szCs w:val="21"/>
              </w:rPr>
              <w:t>BCD</w:t>
            </w:r>
            <w:r w:rsidRPr="0048714D">
              <w:rPr>
                <w:rFonts w:cs="Arial" w:hint="eastAsia"/>
                <w:snapToGrid w:val="0"/>
                <w:color w:val="FF0000"/>
                <w:kern w:val="0"/>
                <w:sz w:val="20"/>
                <w:szCs w:val="21"/>
              </w:rPr>
              <w:t>码表示，占后</w:t>
            </w:r>
            <w:r w:rsidRPr="0048714D">
              <w:rPr>
                <w:rFonts w:cs="Arial"/>
                <w:snapToGrid w:val="0"/>
                <w:color w:val="FF0000"/>
                <w:kern w:val="0"/>
                <w:sz w:val="20"/>
                <w:szCs w:val="21"/>
              </w:rPr>
              <w:t>12</w:t>
            </w:r>
            <w:r w:rsidRPr="0048714D">
              <w:rPr>
                <w:rFonts w:cs="Arial" w:hint="eastAsia"/>
                <w:snapToGrid w:val="0"/>
                <w:color w:val="FF0000"/>
                <w:kern w:val="0"/>
                <w:sz w:val="20"/>
                <w:szCs w:val="21"/>
              </w:rPr>
              <w:t>个字节</w:t>
            </w:r>
          </w:p>
        </w:tc>
        <w:tc>
          <w:tcPr>
            <w:tcW w:w="1276" w:type="dxa"/>
            <w:shd w:val="clear" w:color="auto" w:fill="auto"/>
            <w:vAlign w:val="center"/>
          </w:tcPr>
          <w:p w14:paraId="6AE77A7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210B15660597861FFFFFFFFFFFFF</w:t>
            </w:r>
          </w:p>
        </w:tc>
        <w:tc>
          <w:tcPr>
            <w:tcW w:w="1276" w:type="dxa"/>
            <w:shd w:val="clear" w:color="auto" w:fill="auto"/>
            <w:vAlign w:val="center"/>
          </w:tcPr>
          <w:p w14:paraId="4D53431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号码计划：</w:t>
            </w:r>
            <w:r w:rsidRPr="0048714D">
              <w:rPr>
                <w:rFonts w:cs="Arial" w:hint="eastAsia"/>
                <w:snapToGrid w:val="0"/>
                <w:color w:val="FF0000"/>
                <w:spacing w:val="-18"/>
                <w:kern w:val="0"/>
                <w:position w:val="-2"/>
                <w:sz w:val="20"/>
                <w:szCs w:val="21"/>
              </w:rPr>
              <w:t>1</w:t>
            </w:r>
          </w:p>
          <w:p w14:paraId="0E42757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号码类型：</w:t>
            </w:r>
            <w:r w:rsidRPr="0048714D">
              <w:rPr>
                <w:rFonts w:cs="Arial" w:hint="eastAsia"/>
                <w:snapToGrid w:val="0"/>
                <w:color w:val="FF0000"/>
                <w:spacing w:val="-18"/>
                <w:kern w:val="0"/>
                <w:position w:val="-2"/>
                <w:sz w:val="20"/>
                <w:szCs w:val="21"/>
              </w:rPr>
              <w:t>2</w:t>
            </w:r>
          </w:p>
          <w:p w14:paraId="26A05BF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号码长度：</w:t>
            </w:r>
            <w:r w:rsidRPr="0048714D">
              <w:rPr>
                <w:rFonts w:cs="Arial" w:hint="eastAsia"/>
                <w:snapToGrid w:val="0"/>
                <w:color w:val="FF0000"/>
                <w:spacing w:val="-18"/>
                <w:kern w:val="0"/>
                <w:position w:val="-2"/>
                <w:sz w:val="20"/>
                <w:szCs w:val="21"/>
              </w:rPr>
              <w:t>11</w:t>
            </w:r>
          </w:p>
          <w:p w14:paraId="70F4425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主叫号码：</w:t>
            </w:r>
            <w:r w:rsidRPr="0048714D">
              <w:rPr>
                <w:rFonts w:cs="Arial"/>
                <w:snapToGrid w:val="0"/>
                <w:color w:val="FF0000"/>
                <w:spacing w:val="-18"/>
                <w:kern w:val="0"/>
                <w:position w:val="-2"/>
                <w:sz w:val="20"/>
                <w:szCs w:val="21"/>
              </w:rPr>
              <w:t>15660597861</w:t>
            </w:r>
          </w:p>
        </w:tc>
      </w:tr>
      <w:tr w:rsidR="00073EA0" w:rsidRPr="0048714D" w14:paraId="743F0D53" w14:textId="77777777" w:rsidTr="009B62C0">
        <w:trPr>
          <w:cantSplit/>
        </w:trPr>
        <w:tc>
          <w:tcPr>
            <w:tcW w:w="851" w:type="dxa"/>
            <w:shd w:val="clear" w:color="auto" w:fill="auto"/>
            <w:vAlign w:val="center"/>
          </w:tcPr>
          <w:p w14:paraId="02CC4E1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被叫号码</w:t>
            </w:r>
          </w:p>
        </w:tc>
        <w:tc>
          <w:tcPr>
            <w:tcW w:w="568" w:type="dxa"/>
            <w:shd w:val="clear" w:color="auto" w:fill="auto"/>
            <w:vAlign w:val="center"/>
          </w:tcPr>
          <w:p w14:paraId="72DBDD81"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14</w:t>
            </w:r>
          </w:p>
        </w:tc>
        <w:tc>
          <w:tcPr>
            <w:tcW w:w="708" w:type="dxa"/>
            <w:shd w:val="clear" w:color="auto" w:fill="auto"/>
            <w:vAlign w:val="center"/>
          </w:tcPr>
          <w:p w14:paraId="77CD9D5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32</w:t>
            </w:r>
            <w:r w:rsidRPr="0048714D">
              <w:rPr>
                <w:rFonts w:cs="Arial" w:hint="eastAsia"/>
                <w:snapToGrid w:val="0"/>
                <w:color w:val="FF0000"/>
                <w:spacing w:val="-18"/>
                <w:kern w:val="0"/>
                <w:position w:val="-2"/>
                <w:sz w:val="20"/>
                <w:szCs w:val="21"/>
              </w:rPr>
              <w:t xml:space="preserve"> </w:t>
            </w:r>
            <w:r w:rsidRPr="0048714D">
              <w:rPr>
                <w:rFonts w:cs="Arial"/>
                <w:snapToGrid w:val="0"/>
                <w:color w:val="FF0000"/>
                <w:spacing w:val="-18"/>
                <w:kern w:val="0"/>
                <w:position w:val="-2"/>
                <w:sz w:val="20"/>
                <w:szCs w:val="21"/>
              </w:rPr>
              <w:t>-45</w:t>
            </w:r>
          </w:p>
        </w:tc>
        <w:tc>
          <w:tcPr>
            <w:tcW w:w="709" w:type="dxa"/>
            <w:shd w:val="clear" w:color="auto" w:fill="auto"/>
            <w:vAlign w:val="center"/>
          </w:tcPr>
          <w:p w14:paraId="26191C2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2C598AB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被叫号码（</w:t>
            </w:r>
            <w:r w:rsidRPr="0048714D">
              <w:rPr>
                <w:rFonts w:cs="Arial"/>
                <w:snapToGrid w:val="0"/>
                <w:color w:val="FF0000"/>
                <w:kern w:val="0"/>
                <w:sz w:val="20"/>
                <w:szCs w:val="21"/>
              </w:rPr>
              <w:t>dialed num</w:t>
            </w:r>
            <w:r w:rsidRPr="0048714D">
              <w:rPr>
                <w:rFonts w:cs="Arial" w:hint="eastAsia"/>
                <w:snapToGrid w:val="0"/>
                <w:color w:val="FF0000"/>
                <w:kern w:val="0"/>
                <w:sz w:val="20"/>
                <w:szCs w:val="21"/>
              </w:rPr>
              <w:t>）通常是指主叫用户拨打的号码。</w:t>
            </w:r>
          </w:p>
        </w:tc>
        <w:tc>
          <w:tcPr>
            <w:tcW w:w="2693" w:type="dxa"/>
            <w:shd w:val="clear" w:color="auto" w:fill="auto"/>
            <w:vAlign w:val="center"/>
          </w:tcPr>
          <w:p w14:paraId="022A543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该话单域由号码计划、号码类型。号码长度和被叫号码内容四部分组成，对应结构同主叫号码。</w:t>
            </w:r>
          </w:p>
        </w:tc>
        <w:tc>
          <w:tcPr>
            <w:tcW w:w="1276" w:type="dxa"/>
            <w:shd w:val="clear" w:color="auto" w:fill="auto"/>
            <w:vAlign w:val="center"/>
          </w:tcPr>
          <w:p w14:paraId="2CED600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210B15993555398FFFFFFFFFFFFF</w:t>
            </w:r>
          </w:p>
        </w:tc>
        <w:tc>
          <w:tcPr>
            <w:tcW w:w="1276" w:type="dxa"/>
            <w:shd w:val="clear" w:color="auto" w:fill="auto"/>
            <w:vAlign w:val="center"/>
          </w:tcPr>
          <w:p w14:paraId="2989C02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号码计划：</w:t>
            </w:r>
            <w:r w:rsidRPr="0048714D">
              <w:rPr>
                <w:rFonts w:cs="Arial" w:hint="eastAsia"/>
                <w:snapToGrid w:val="0"/>
                <w:color w:val="FF0000"/>
                <w:spacing w:val="-18"/>
                <w:kern w:val="0"/>
                <w:position w:val="-2"/>
                <w:sz w:val="20"/>
                <w:szCs w:val="21"/>
              </w:rPr>
              <w:t>1</w:t>
            </w:r>
          </w:p>
          <w:p w14:paraId="249DF10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号码类型：</w:t>
            </w:r>
            <w:r w:rsidRPr="0048714D">
              <w:rPr>
                <w:rFonts w:cs="Arial" w:hint="eastAsia"/>
                <w:snapToGrid w:val="0"/>
                <w:color w:val="FF0000"/>
                <w:spacing w:val="-18"/>
                <w:kern w:val="0"/>
                <w:position w:val="-2"/>
                <w:sz w:val="20"/>
                <w:szCs w:val="21"/>
              </w:rPr>
              <w:t>2</w:t>
            </w:r>
          </w:p>
          <w:p w14:paraId="5A33CD3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号码长度：</w:t>
            </w:r>
            <w:r w:rsidRPr="0048714D">
              <w:rPr>
                <w:rFonts w:cs="Arial" w:hint="eastAsia"/>
                <w:snapToGrid w:val="0"/>
                <w:color w:val="FF0000"/>
                <w:spacing w:val="-18"/>
                <w:kern w:val="0"/>
                <w:position w:val="-2"/>
                <w:sz w:val="20"/>
                <w:szCs w:val="21"/>
              </w:rPr>
              <w:t>11</w:t>
            </w:r>
          </w:p>
          <w:p w14:paraId="1053A71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主叫号码：</w:t>
            </w:r>
            <w:r w:rsidRPr="0048714D">
              <w:rPr>
                <w:rFonts w:cs="Arial"/>
                <w:snapToGrid w:val="0"/>
                <w:color w:val="FF0000"/>
                <w:spacing w:val="-18"/>
                <w:kern w:val="0"/>
                <w:position w:val="-2"/>
                <w:sz w:val="20"/>
                <w:szCs w:val="21"/>
              </w:rPr>
              <w:t>15993555398</w:t>
            </w:r>
          </w:p>
        </w:tc>
      </w:tr>
      <w:tr w:rsidR="00073EA0" w:rsidRPr="0048714D" w14:paraId="0C54669E" w14:textId="77777777" w:rsidTr="009B62C0">
        <w:trPr>
          <w:cantSplit/>
        </w:trPr>
        <w:tc>
          <w:tcPr>
            <w:tcW w:w="851" w:type="dxa"/>
            <w:shd w:val="clear" w:color="auto" w:fill="auto"/>
            <w:vAlign w:val="center"/>
          </w:tcPr>
          <w:p w14:paraId="31EF2AC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第三方号码</w:t>
            </w:r>
          </w:p>
        </w:tc>
        <w:tc>
          <w:tcPr>
            <w:tcW w:w="568" w:type="dxa"/>
            <w:shd w:val="clear" w:color="auto" w:fill="auto"/>
            <w:vAlign w:val="center"/>
          </w:tcPr>
          <w:p w14:paraId="3F48F76C"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hint="eastAsia"/>
                <w:snapToGrid w:val="0"/>
                <w:spacing w:val="-18"/>
                <w:kern w:val="0"/>
                <w:position w:val="-2"/>
                <w:sz w:val="20"/>
                <w:szCs w:val="21"/>
              </w:rPr>
              <w:t>14</w:t>
            </w:r>
          </w:p>
        </w:tc>
        <w:tc>
          <w:tcPr>
            <w:tcW w:w="708" w:type="dxa"/>
            <w:shd w:val="clear" w:color="auto" w:fill="auto"/>
            <w:vAlign w:val="center"/>
          </w:tcPr>
          <w:p w14:paraId="6D48CFF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46</w:t>
            </w:r>
            <w:r w:rsidRPr="0048714D">
              <w:rPr>
                <w:rFonts w:cs="Arial" w:hint="eastAsia"/>
                <w:snapToGrid w:val="0"/>
                <w:spacing w:val="-18"/>
                <w:kern w:val="0"/>
                <w:position w:val="-2"/>
                <w:sz w:val="20"/>
                <w:szCs w:val="21"/>
              </w:rPr>
              <w:t xml:space="preserve"> </w:t>
            </w:r>
            <w:r w:rsidRPr="0048714D">
              <w:rPr>
                <w:rFonts w:cs="Arial"/>
                <w:snapToGrid w:val="0"/>
                <w:spacing w:val="-18"/>
                <w:kern w:val="0"/>
                <w:position w:val="-2"/>
                <w:sz w:val="20"/>
                <w:szCs w:val="21"/>
              </w:rPr>
              <w:t>-59</w:t>
            </w:r>
          </w:p>
        </w:tc>
        <w:tc>
          <w:tcPr>
            <w:tcW w:w="709" w:type="dxa"/>
            <w:shd w:val="clear" w:color="auto" w:fill="auto"/>
            <w:vAlign w:val="center"/>
          </w:tcPr>
          <w:p w14:paraId="1D5FEA0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C</w:t>
            </w:r>
          </w:p>
        </w:tc>
        <w:tc>
          <w:tcPr>
            <w:tcW w:w="2835" w:type="dxa"/>
            <w:shd w:val="clear" w:color="auto" w:fill="auto"/>
            <w:vAlign w:val="center"/>
          </w:tcPr>
          <w:p w14:paraId="03A14B7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第三方号码（</w:t>
            </w:r>
            <w:r w:rsidRPr="0048714D">
              <w:rPr>
                <w:rFonts w:cs="Arial"/>
                <w:snapToGrid w:val="0"/>
                <w:kern w:val="0"/>
                <w:sz w:val="20"/>
                <w:szCs w:val="21"/>
              </w:rPr>
              <w:t>connected num</w:t>
            </w:r>
            <w:r w:rsidRPr="0048714D">
              <w:rPr>
                <w:rFonts w:cs="Arial" w:hint="eastAsia"/>
                <w:snapToGrid w:val="0"/>
                <w:kern w:val="0"/>
                <w:sz w:val="20"/>
                <w:szCs w:val="21"/>
              </w:rPr>
              <w:t>）是指当通话最终连接的被叫号码与主叫拨打的被叫号码不同时，记录最终连接的被叫号码。</w:t>
            </w:r>
          </w:p>
        </w:tc>
        <w:tc>
          <w:tcPr>
            <w:tcW w:w="2693" w:type="dxa"/>
            <w:shd w:val="clear" w:color="auto" w:fill="auto"/>
            <w:vAlign w:val="center"/>
          </w:tcPr>
          <w:p w14:paraId="5DD9981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该话单域由号码计划、号码类型、号码长度和第三方号码内容四部分组成，对应结构同主叫号码。</w:t>
            </w:r>
          </w:p>
        </w:tc>
        <w:tc>
          <w:tcPr>
            <w:tcW w:w="1276" w:type="dxa"/>
            <w:shd w:val="clear" w:color="auto" w:fill="auto"/>
            <w:vAlign w:val="center"/>
          </w:tcPr>
          <w:p w14:paraId="7FAC34C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4100FFFFFFFFFFFFFFFFFFFFFFFF</w:t>
            </w:r>
          </w:p>
        </w:tc>
        <w:tc>
          <w:tcPr>
            <w:tcW w:w="1276" w:type="dxa"/>
            <w:shd w:val="clear" w:color="auto" w:fill="auto"/>
            <w:vAlign w:val="center"/>
          </w:tcPr>
          <w:p w14:paraId="0C714CE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号码计划：</w:t>
            </w:r>
            <w:r w:rsidRPr="0048714D">
              <w:rPr>
                <w:rFonts w:cs="Arial" w:hint="eastAsia"/>
                <w:snapToGrid w:val="0"/>
                <w:spacing w:val="-18"/>
                <w:kern w:val="0"/>
                <w:position w:val="-2"/>
                <w:sz w:val="20"/>
                <w:szCs w:val="21"/>
              </w:rPr>
              <w:t>1</w:t>
            </w:r>
          </w:p>
          <w:p w14:paraId="71A0CE2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号码类型：</w:t>
            </w:r>
            <w:r w:rsidRPr="0048714D">
              <w:rPr>
                <w:rFonts w:cs="Arial" w:hint="eastAsia"/>
                <w:snapToGrid w:val="0"/>
                <w:spacing w:val="-18"/>
                <w:kern w:val="0"/>
                <w:position w:val="-2"/>
                <w:sz w:val="20"/>
                <w:szCs w:val="21"/>
              </w:rPr>
              <w:t>4</w:t>
            </w:r>
          </w:p>
          <w:p w14:paraId="4112896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号码长度：</w:t>
            </w:r>
            <w:r w:rsidRPr="0048714D">
              <w:rPr>
                <w:rFonts w:cs="Arial"/>
                <w:snapToGrid w:val="0"/>
                <w:spacing w:val="-18"/>
                <w:kern w:val="0"/>
                <w:position w:val="-2"/>
                <w:sz w:val="20"/>
                <w:szCs w:val="21"/>
              </w:rPr>
              <w:t>0</w:t>
            </w:r>
          </w:p>
          <w:p w14:paraId="7F2D6A4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主叫号码：</w:t>
            </w:r>
            <w:r w:rsidRPr="0048714D">
              <w:rPr>
                <w:rFonts w:cs="Arial" w:hint="eastAsia"/>
                <w:snapToGrid w:val="0"/>
                <w:spacing w:val="-18"/>
                <w:kern w:val="0"/>
                <w:position w:val="-2"/>
                <w:sz w:val="20"/>
                <w:szCs w:val="21"/>
              </w:rPr>
              <w:t>null</w:t>
            </w:r>
          </w:p>
        </w:tc>
      </w:tr>
      <w:tr w:rsidR="00073EA0" w:rsidRPr="0048714D" w14:paraId="51831F0C" w14:textId="77777777" w:rsidTr="009B62C0">
        <w:trPr>
          <w:cantSplit/>
        </w:trPr>
        <w:tc>
          <w:tcPr>
            <w:tcW w:w="851" w:type="dxa"/>
            <w:shd w:val="clear" w:color="auto" w:fill="auto"/>
            <w:vAlign w:val="center"/>
          </w:tcPr>
          <w:p w14:paraId="1CF1701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ascii="宋体" w:cs="宋体" w:hint="eastAsia"/>
                <w:snapToGrid w:val="0"/>
                <w:color w:val="FF0000"/>
                <w:spacing w:val="-18"/>
                <w:kern w:val="0"/>
                <w:position w:val="-2"/>
                <w:sz w:val="20"/>
                <w:szCs w:val="21"/>
              </w:rPr>
              <w:t>被叫漫游号码</w:t>
            </w:r>
          </w:p>
        </w:tc>
        <w:tc>
          <w:tcPr>
            <w:tcW w:w="568" w:type="dxa"/>
            <w:shd w:val="clear" w:color="auto" w:fill="auto"/>
            <w:vAlign w:val="center"/>
          </w:tcPr>
          <w:p w14:paraId="756556FA"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8</w:t>
            </w:r>
          </w:p>
        </w:tc>
        <w:tc>
          <w:tcPr>
            <w:tcW w:w="708" w:type="dxa"/>
            <w:shd w:val="clear" w:color="auto" w:fill="auto"/>
            <w:vAlign w:val="center"/>
          </w:tcPr>
          <w:p w14:paraId="4BC6990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60</w:t>
            </w:r>
            <w:r w:rsidRPr="0048714D">
              <w:rPr>
                <w:rFonts w:cs="Arial" w:hint="eastAsia"/>
                <w:snapToGrid w:val="0"/>
                <w:color w:val="FF0000"/>
                <w:spacing w:val="-18"/>
                <w:kern w:val="0"/>
                <w:position w:val="-2"/>
                <w:sz w:val="20"/>
                <w:szCs w:val="21"/>
              </w:rPr>
              <w:t xml:space="preserve"> </w:t>
            </w:r>
            <w:r w:rsidRPr="0048714D">
              <w:rPr>
                <w:rFonts w:cs="Arial"/>
                <w:snapToGrid w:val="0"/>
                <w:color w:val="FF0000"/>
                <w:spacing w:val="-18"/>
                <w:kern w:val="0"/>
                <w:position w:val="-2"/>
                <w:sz w:val="20"/>
                <w:szCs w:val="21"/>
              </w:rPr>
              <w:t>-67</w:t>
            </w:r>
          </w:p>
        </w:tc>
        <w:tc>
          <w:tcPr>
            <w:tcW w:w="709" w:type="dxa"/>
            <w:shd w:val="clear" w:color="auto" w:fill="auto"/>
            <w:vAlign w:val="center"/>
          </w:tcPr>
          <w:p w14:paraId="1CE8694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C</w:t>
            </w:r>
          </w:p>
        </w:tc>
        <w:tc>
          <w:tcPr>
            <w:tcW w:w="2835" w:type="dxa"/>
            <w:shd w:val="clear" w:color="auto" w:fill="auto"/>
            <w:vAlign w:val="center"/>
          </w:tcPr>
          <w:p w14:paraId="1B1C495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被叫漫游号码（</w:t>
            </w:r>
            <w:r w:rsidRPr="0048714D">
              <w:rPr>
                <w:rFonts w:cs="Arial"/>
                <w:snapToGrid w:val="0"/>
                <w:color w:val="FF0000"/>
                <w:kern w:val="0"/>
                <w:sz w:val="20"/>
                <w:szCs w:val="21"/>
              </w:rPr>
              <w:t>msrn</w:t>
            </w:r>
            <w:r w:rsidRPr="0048714D">
              <w:rPr>
                <w:rFonts w:cs="Arial" w:hint="eastAsia"/>
                <w:snapToGrid w:val="0"/>
                <w:color w:val="FF0000"/>
                <w:kern w:val="0"/>
                <w:sz w:val="20"/>
                <w:szCs w:val="21"/>
              </w:rPr>
              <w:t>）是指被叫移动用户的漫游号码。</w:t>
            </w:r>
          </w:p>
        </w:tc>
        <w:tc>
          <w:tcPr>
            <w:tcW w:w="2693" w:type="dxa"/>
            <w:shd w:val="clear" w:color="auto" w:fill="auto"/>
            <w:vAlign w:val="center"/>
          </w:tcPr>
          <w:p w14:paraId="2736B2C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该话单域由</w:t>
            </w:r>
            <w:r w:rsidRPr="0048714D">
              <w:rPr>
                <w:rFonts w:cs="Arial" w:hint="eastAsia"/>
                <w:snapToGrid w:val="0"/>
                <w:color w:val="FF0000"/>
                <w:kern w:val="0"/>
                <w:sz w:val="20"/>
                <w:szCs w:val="21"/>
              </w:rPr>
              <w:t>BCD</w:t>
            </w:r>
            <w:r w:rsidRPr="0048714D">
              <w:rPr>
                <w:rFonts w:cs="Arial" w:hint="eastAsia"/>
                <w:snapToGrid w:val="0"/>
                <w:color w:val="FF0000"/>
                <w:kern w:val="0"/>
                <w:sz w:val="20"/>
                <w:szCs w:val="21"/>
              </w:rPr>
              <w:t>码表示，长度为</w:t>
            </w:r>
            <w:r w:rsidRPr="0048714D">
              <w:rPr>
                <w:rFonts w:cs="Arial" w:hint="eastAsia"/>
                <w:snapToGrid w:val="0"/>
                <w:color w:val="FF0000"/>
                <w:kern w:val="0"/>
                <w:sz w:val="20"/>
                <w:szCs w:val="21"/>
              </w:rPr>
              <w:t>8</w:t>
            </w:r>
            <w:r w:rsidRPr="0048714D">
              <w:rPr>
                <w:rFonts w:cs="Arial" w:hint="eastAsia"/>
                <w:snapToGrid w:val="0"/>
                <w:color w:val="FF0000"/>
                <w:kern w:val="0"/>
                <w:sz w:val="20"/>
                <w:szCs w:val="21"/>
              </w:rPr>
              <w:t>字节。</w:t>
            </w:r>
          </w:p>
        </w:tc>
        <w:tc>
          <w:tcPr>
            <w:tcW w:w="1276" w:type="dxa"/>
            <w:shd w:val="clear" w:color="auto" w:fill="auto"/>
            <w:vAlign w:val="center"/>
          </w:tcPr>
          <w:p w14:paraId="78752EC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13443583039FFFFF</w:t>
            </w:r>
          </w:p>
        </w:tc>
        <w:tc>
          <w:tcPr>
            <w:tcW w:w="1276" w:type="dxa"/>
            <w:shd w:val="clear" w:color="auto" w:fill="auto"/>
            <w:vAlign w:val="center"/>
          </w:tcPr>
          <w:p w14:paraId="42910BE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13443583039</w:t>
            </w:r>
          </w:p>
        </w:tc>
      </w:tr>
      <w:tr w:rsidR="00073EA0" w:rsidRPr="0048714D" w14:paraId="785A8AEA" w14:textId="77777777" w:rsidTr="009B62C0">
        <w:trPr>
          <w:cantSplit/>
        </w:trPr>
        <w:tc>
          <w:tcPr>
            <w:tcW w:w="851" w:type="dxa"/>
            <w:shd w:val="clear" w:color="auto" w:fill="auto"/>
            <w:vAlign w:val="center"/>
          </w:tcPr>
          <w:p w14:paraId="2E4ADFA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ascii="宋体" w:cs="宋体" w:hint="eastAsia"/>
                <w:snapToGrid w:val="0"/>
                <w:kern w:val="0"/>
                <w:sz w:val="20"/>
                <w:szCs w:val="21"/>
              </w:rPr>
              <w:lastRenderedPageBreak/>
              <w:t>被计费用户</w:t>
            </w:r>
            <w:r w:rsidRPr="0048714D">
              <w:rPr>
                <w:rFonts w:cs="Arial"/>
                <w:snapToGrid w:val="0"/>
                <w:kern w:val="0"/>
                <w:sz w:val="20"/>
                <w:szCs w:val="21"/>
              </w:rPr>
              <w:t>MSISDN</w:t>
            </w:r>
          </w:p>
        </w:tc>
        <w:tc>
          <w:tcPr>
            <w:tcW w:w="568" w:type="dxa"/>
            <w:shd w:val="clear" w:color="auto" w:fill="auto"/>
            <w:vAlign w:val="center"/>
          </w:tcPr>
          <w:p w14:paraId="09740BA1"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8</w:t>
            </w:r>
          </w:p>
        </w:tc>
        <w:tc>
          <w:tcPr>
            <w:tcW w:w="708" w:type="dxa"/>
            <w:shd w:val="clear" w:color="auto" w:fill="auto"/>
            <w:vAlign w:val="center"/>
          </w:tcPr>
          <w:p w14:paraId="43EEC4C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68</w:t>
            </w:r>
            <w:r w:rsidRPr="0048714D">
              <w:rPr>
                <w:rFonts w:cs="Arial" w:hint="eastAsia"/>
                <w:snapToGrid w:val="0"/>
                <w:spacing w:val="-18"/>
                <w:kern w:val="0"/>
                <w:position w:val="-2"/>
                <w:sz w:val="20"/>
                <w:szCs w:val="21"/>
              </w:rPr>
              <w:t xml:space="preserve"> </w:t>
            </w:r>
            <w:r w:rsidRPr="0048714D">
              <w:rPr>
                <w:rFonts w:cs="Arial"/>
                <w:snapToGrid w:val="0"/>
                <w:spacing w:val="-18"/>
                <w:kern w:val="0"/>
                <w:position w:val="-2"/>
                <w:sz w:val="20"/>
                <w:szCs w:val="21"/>
              </w:rPr>
              <w:t>-75</w:t>
            </w:r>
          </w:p>
        </w:tc>
        <w:tc>
          <w:tcPr>
            <w:tcW w:w="709" w:type="dxa"/>
            <w:shd w:val="clear" w:color="auto" w:fill="auto"/>
            <w:vAlign w:val="center"/>
          </w:tcPr>
          <w:p w14:paraId="3A00D7D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w:t>
            </w:r>
          </w:p>
        </w:tc>
        <w:tc>
          <w:tcPr>
            <w:tcW w:w="2835" w:type="dxa"/>
            <w:shd w:val="clear" w:color="auto" w:fill="auto"/>
            <w:vAlign w:val="center"/>
          </w:tcPr>
          <w:p w14:paraId="4D655E7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被计费用户</w:t>
            </w:r>
            <w:r w:rsidRPr="0048714D">
              <w:rPr>
                <w:rFonts w:cs="Arial" w:hint="eastAsia"/>
                <w:snapToGrid w:val="0"/>
                <w:kern w:val="0"/>
                <w:sz w:val="20"/>
                <w:szCs w:val="21"/>
              </w:rPr>
              <w:t>MSISDN</w:t>
            </w:r>
            <w:r w:rsidRPr="0048714D">
              <w:rPr>
                <w:rFonts w:cs="Arial" w:hint="eastAsia"/>
                <w:snapToGrid w:val="0"/>
                <w:kern w:val="0"/>
                <w:sz w:val="20"/>
                <w:szCs w:val="21"/>
              </w:rPr>
              <w:t>（</w:t>
            </w:r>
            <w:r w:rsidRPr="0048714D">
              <w:rPr>
                <w:rFonts w:cs="Arial"/>
                <w:snapToGrid w:val="0"/>
                <w:kern w:val="0"/>
                <w:sz w:val="20"/>
                <w:szCs w:val="21"/>
              </w:rPr>
              <w:t>served msisdn</w:t>
            </w:r>
            <w:r w:rsidRPr="0048714D">
              <w:rPr>
                <w:rFonts w:cs="Arial" w:hint="eastAsia"/>
                <w:snapToGrid w:val="0"/>
                <w:kern w:val="0"/>
                <w:sz w:val="20"/>
                <w:szCs w:val="21"/>
              </w:rPr>
              <w:t>）是指本张话单为哪个用户进行计费。一般，其填写原则如下：</w:t>
            </w:r>
          </w:p>
          <w:p w14:paraId="44E61C1A" w14:textId="77777777" w:rsidR="00073EA0" w:rsidRPr="0048714D" w:rsidRDefault="00073EA0" w:rsidP="009B62C0">
            <w:pPr>
              <w:numPr>
                <w:ilvl w:val="0"/>
                <w:numId w:val="5"/>
              </w:numPr>
              <w:topLinePunct/>
              <w:adjustRightInd w:val="0"/>
              <w:snapToGrid w:val="0"/>
              <w:spacing w:before="80" w:after="80" w:line="240" w:lineRule="atLeast"/>
              <w:ind w:firstLineChars="0"/>
              <w:jc w:val="left"/>
              <w:rPr>
                <w:rFonts w:cs="Arial"/>
                <w:snapToGrid w:val="0"/>
                <w:spacing w:val="-18"/>
                <w:kern w:val="0"/>
                <w:position w:val="-2"/>
                <w:sz w:val="20"/>
                <w:szCs w:val="21"/>
              </w:rPr>
            </w:pPr>
            <w:r w:rsidRPr="0048714D">
              <w:rPr>
                <w:rFonts w:cs="Arial" w:hint="eastAsia"/>
                <w:snapToGrid w:val="0"/>
                <w:kern w:val="0"/>
                <w:sz w:val="20"/>
                <w:szCs w:val="21"/>
              </w:rPr>
              <w:t>主叫话单：填写为主叫的</w:t>
            </w:r>
            <w:r w:rsidRPr="0048714D">
              <w:rPr>
                <w:rFonts w:cs="Arial" w:hint="eastAsia"/>
                <w:snapToGrid w:val="0"/>
                <w:kern w:val="0"/>
                <w:sz w:val="20"/>
                <w:szCs w:val="21"/>
              </w:rPr>
              <w:t>MSISDN</w:t>
            </w:r>
            <w:r w:rsidRPr="0048714D">
              <w:rPr>
                <w:rFonts w:cs="Arial" w:hint="eastAsia"/>
                <w:snapToGrid w:val="0"/>
                <w:kern w:val="0"/>
                <w:sz w:val="20"/>
                <w:szCs w:val="21"/>
              </w:rPr>
              <w:t>号码</w:t>
            </w:r>
          </w:p>
          <w:p w14:paraId="4AD0EA9C" w14:textId="77777777" w:rsidR="00073EA0" w:rsidRPr="0048714D" w:rsidRDefault="00073EA0" w:rsidP="009B62C0">
            <w:pPr>
              <w:numPr>
                <w:ilvl w:val="0"/>
                <w:numId w:val="5"/>
              </w:numPr>
              <w:topLinePunct/>
              <w:adjustRightInd w:val="0"/>
              <w:snapToGrid w:val="0"/>
              <w:spacing w:before="80" w:after="80" w:line="240" w:lineRule="atLeast"/>
              <w:ind w:firstLineChars="0"/>
              <w:jc w:val="left"/>
              <w:rPr>
                <w:rFonts w:cs="Arial"/>
                <w:snapToGrid w:val="0"/>
                <w:spacing w:val="-18"/>
                <w:kern w:val="0"/>
                <w:position w:val="-2"/>
                <w:sz w:val="20"/>
                <w:szCs w:val="21"/>
              </w:rPr>
            </w:pPr>
            <w:r w:rsidRPr="0048714D">
              <w:rPr>
                <w:rFonts w:cs="Arial" w:hint="eastAsia"/>
                <w:snapToGrid w:val="0"/>
                <w:kern w:val="0"/>
                <w:sz w:val="20"/>
                <w:szCs w:val="21"/>
              </w:rPr>
              <w:t>被叫话单：填写为被叫的</w:t>
            </w:r>
            <w:r w:rsidRPr="0048714D">
              <w:rPr>
                <w:rFonts w:cs="Arial" w:hint="eastAsia"/>
                <w:snapToGrid w:val="0"/>
                <w:kern w:val="0"/>
                <w:sz w:val="20"/>
                <w:szCs w:val="21"/>
              </w:rPr>
              <w:t>MSISDN</w:t>
            </w:r>
            <w:r w:rsidRPr="0048714D">
              <w:rPr>
                <w:rFonts w:cs="Arial" w:hint="eastAsia"/>
                <w:snapToGrid w:val="0"/>
                <w:kern w:val="0"/>
                <w:sz w:val="20"/>
                <w:szCs w:val="21"/>
              </w:rPr>
              <w:t>号码</w:t>
            </w:r>
          </w:p>
          <w:p w14:paraId="4BC5425B" w14:textId="77777777" w:rsidR="00073EA0" w:rsidRPr="0048714D" w:rsidRDefault="00073EA0" w:rsidP="009B62C0">
            <w:pPr>
              <w:numPr>
                <w:ilvl w:val="0"/>
                <w:numId w:val="5"/>
              </w:numPr>
              <w:topLinePunct/>
              <w:adjustRightInd w:val="0"/>
              <w:snapToGrid w:val="0"/>
              <w:spacing w:before="80" w:after="80" w:line="240" w:lineRule="atLeast"/>
              <w:ind w:firstLineChars="0"/>
              <w:jc w:val="left"/>
              <w:rPr>
                <w:rFonts w:cs="Arial"/>
                <w:snapToGrid w:val="0"/>
                <w:spacing w:val="-18"/>
                <w:kern w:val="0"/>
                <w:position w:val="-2"/>
                <w:sz w:val="20"/>
                <w:szCs w:val="21"/>
              </w:rPr>
            </w:pPr>
            <w:r w:rsidRPr="0048714D">
              <w:rPr>
                <w:rFonts w:cs="Arial" w:hint="eastAsia"/>
                <w:snapToGrid w:val="0"/>
                <w:kern w:val="0"/>
                <w:sz w:val="20"/>
                <w:szCs w:val="21"/>
              </w:rPr>
              <w:t>前转话单：填写为发起前转用户的</w:t>
            </w:r>
            <w:r w:rsidRPr="0048714D">
              <w:rPr>
                <w:rFonts w:cs="Arial" w:hint="eastAsia"/>
                <w:snapToGrid w:val="0"/>
                <w:kern w:val="0"/>
                <w:sz w:val="20"/>
                <w:szCs w:val="21"/>
              </w:rPr>
              <w:t>MSISDN</w:t>
            </w:r>
            <w:r w:rsidRPr="0048714D">
              <w:rPr>
                <w:rFonts w:cs="Arial" w:hint="eastAsia"/>
                <w:snapToGrid w:val="0"/>
                <w:kern w:val="0"/>
                <w:sz w:val="20"/>
                <w:szCs w:val="21"/>
              </w:rPr>
              <w:t>号码</w:t>
            </w:r>
          </w:p>
          <w:p w14:paraId="698F752C" w14:textId="77777777" w:rsidR="00073EA0" w:rsidRPr="0048714D" w:rsidRDefault="00073EA0" w:rsidP="009B62C0">
            <w:pPr>
              <w:numPr>
                <w:ilvl w:val="0"/>
                <w:numId w:val="5"/>
              </w:numPr>
              <w:topLinePunct/>
              <w:adjustRightInd w:val="0"/>
              <w:snapToGrid w:val="0"/>
              <w:spacing w:before="80" w:after="80" w:line="240" w:lineRule="atLeast"/>
              <w:ind w:firstLineChars="0"/>
              <w:jc w:val="left"/>
              <w:rPr>
                <w:rFonts w:cs="Arial"/>
                <w:snapToGrid w:val="0"/>
                <w:spacing w:val="-18"/>
                <w:kern w:val="0"/>
                <w:position w:val="-2"/>
                <w:sz w:val="20"/>
                <w:szCs w:val="21"/>
              </w:rPr>
            </w:pPr>
            <w:r w:rsidRPr="0048714D">
              <w:rPr>
                <w:rFonts w:cs="Arial" w:hint="eastAsia"/>
                <w:snapToGrid w:val="0"/>
                <w:kern w:val="0"/>
                <w:sz w:val="20"/>
                <w:szCs w:val="21"/>
              </w:rPr>
              <w:t>短消息始发话单：填写为发送短消息的号码</w:t>
            </w:r>
          </w:p>
          <w:p w14:paraId="3F8F0A34" w14:textId="77777777" w:rsidR="00073EA0" w:rsidRPr="0048714D" w:rsidRDefault="00073EA0" w:rsidP="009B62C0">
            <w:pPr>
              <w:numPr>
                <w:ilvl w:val="0"/>
                <w:numId w:val="5"/>
              </w:numPr>
              <w:topLinePunct/>
              <w:adjustRightInd w:val="0"/>
              <w:snapToGrid w:val="0"/>
              <w:spacing w:before="80" w:after="80" w:line="240" w:lineRule="atLeast"/>
              <w:ind w:firstLineChars="0"/>
              <w:jc w:val="left"/>
              <w:rPr>
                <w:rFonts w:cs="Arial"/>
                <w:snapToGrid w:val="0"/>
                <w:spacing w:val="-18"/>
                <w:kern w:val="0"/>
                <w:position w:val="-2"/>
                <w:sz w:val="20"/>
                <w:szCs w:val="21"/>
              </w:rPr>
            </w:pPr>
            <w:r w:rsidRPr="0048714D">
              <w:rPr>
                <w:rFonts w:cs="Arial" w:hint="eastAsia"/>
                <w:snapToGrid w:val="0"/>
                <w:kern w:val="0"/>
                <w:sz w:val="20"/>
                <w:szCs w:val="21"/>
              </w:rPr>
              <w:t>短消息终结话单：填写为接收短消息的号码</w:t>
            </w:r>
          </w:p>
          <w:p w14:paraId="6D8731F9" w14:textId="77777777" w:rsidR="00073EA0" w:rsidRPr="0048714D" w:rsidRDefault="00073EA0" w:rsidP="009B62C0">
            <w:pPr>
              <w:numPr>
                <w:ilvl w:val="0"/>
                <w:numId w:val="5"/>
              </w:numPr>
              <w:topLinePunct/>
              <w:adjustRightInd w:val="0"/>
              <w:snapToGrid w:val="0"/>
              <w:spacing w:before="80" w:after="80" w:line="240" w:lineRule="atLeast"/>
              <w:ind w:firstLineChars="0"/>
              <w:jc w:val="left"/>
              <w:rPr>
                <w:rFonts w:cs="Arial"/>
                <w:snapToGrid w:val="0"/>
                <w:spacing w:val="-18"/>
                <w:kern w:val="0"/>
                <w:position w:val="-2"/>
                <w:sz w:val="20"/>
                <w:szCs w:val="21"/>
              </w:rPr>
            </w:pPr>
            <w:r w:rsidRPr="0048714D">
              <w:rPr>
                <w:rFonts w:cs="Arial" w:hint="eastAsia"/>
                <w:snapToGrid w:val="0"/>
                <w:color w:val="FF0000"/>
                <w:kern w:val="0"/>
                <w:sz w:val="20"/>
                <w:szCs w:val="21"/>
              </w:rPr>
              <w:t>出关口局话单、汇接话单、漫游话单该字段无效，填写为全</w:t>
            </w:r>
            <w:r w:rsidRPr="0048714D">
              <w:rPr>
                <w:rFonts w:cs="Arial" w:hint="eastAsia"/>
                <w:snapToGrid w:val="0"/>
                <w:color w:val="FF0000"/>
                <w:kern w:val="0"/>
                <w:sz w:val="20"/>
                <w:szCs w:val="21"/>
              </w:rPr>
              <w:t>FF</w:t>
            </w:r>
          </w:p>
        </w:tc>
        <w:tc>
          <w:tcPr>
            <w:tcW w:w="2693" w:type="dxa"/>
            <w:shd w:val="clear" w:color="auto" w:fill="auto"/>
            <w:vAlign w:val="center"/>
          </w:tcPr>
          <w:p w14:paraId="7695096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1276" w:type="dxa"/>
            <w:shd w:val="clear" w:color="auto" w:fill="auto"/>
            <w:vAlign w:val="center"/>
          </w:tcPr>
          <w:p w14:paraId="4E97910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FFFFFFFFFFFFFFFF</w:t>
            </w:r>
          </w:p>
        </w:tc>
        <w:tc>
          <w:tcPr>
            <w:tcW w:w="1276" w:type="dxa"/>
            <w:shd w:val="clear" w:color="auto" w:fill="auto"/>
            <w:vAlign w:val="center"/>
          </w:tcPr>
          <w:p w14:paraId="27A4CD0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N</w:t>
            </w:r>
            <w:r w:rsidRPr="0048714D">
              <w:rPr>
                <w:rFonts w:cs="Arial" w:hint="eastAsia"/>
                <w:snapToGrid w:val="0"/>
                <w:spacing w:val="-18"/>
                <w:kern w:val="0"/>
                <w:position w:val="-2"/>
                <w:sz w:val="20"/>
                <w:szCs w:val="21"/>
              </w:rPr>
              <w:t>ull</w:t>
            </w:r>
          </w:p>
        </w:tc>
      </w:tr>
      <w:tr w:rsidR="00073EA0" w:rsidRPr="0048714D" w14:paraId="431EAC08" w14:textId="77777777" w:rsidTr="009B62C0">
        <w:trPr>
          <w:cantSplit/>
        </w:trPr>
        <w:tc>
          <w:tcPr>
            <w:tcW w:w="851" w:type="dxa"/>
            <w:shd w:val="clear" w:color="auto" w:fill="auto"/>
            <w:vAlign w:val="center"/>
          </w:tcPr>
          <w:p w14:paraId="4490192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ascii="宋体" w:cs="宋体" w:hint="eastAsia"/>
                <w:snapToGrid w:val="0"/>
                <w:kern w:val="0"/>
                <w:sz w:val="20"/>
                <w:szCs w:val="21"/>
              </w:rPr>
              <w:t>被计费移动用户</w:t>
            </w:r>
            <w:r w:rsidRPr="0048714D">
              <w:rPr>
                <w:rFonts w:cs="Arial"/>
                <w:snapToGrid w:val="0"/>
                <w:kern w:val="0"/>
                <w:sz w:val="20"/>
                <w:szCs w:val="21"/>
              </w:rPr>
              <w:t>IMSI</w:t>
            </w:r>
          </w:p>
        </w:tc>
        <w:tc>
          <w:tcPr>
            <w:tcW w:w="568" w:type="dxa"/>
            <w:shd w:val="clear" w:color="auto" w:fill="auto"/>
            <w:vAlign w:val="center"/>
          </w:tcPr>
          <w:p w14:paraId="67211D5E"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8</w:t>
            </w:r>
          </w:p>
        </w:tc>
        <w:tc>
          <w:tcPr>
            <w:tcW w:w="708" w:type="dxa"/>
            <w:shd w:val="clear" w:color="auto" w:fill="auto"/>
            <w:vAlign w:val="center"/>
          </w:tcPr>
          <w:p w14:paraId="7C708E3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76</w:t>
            </w:r>
            <w:r w:rsidRPr="0048714D">
              <w:rPr>
                <w:rFonts w:cs="Arial" w:hint="eastAsia"/>
                <w:snapToGrid w:val="0"/>
                <w:spacing w:val="-18"/>
                <w:kern w:val="0"/>
                <w:position w:val="-2"/>
                <w:sz w:val="20"/>
                <w:szCs w:val="21"/>
              </w:rPr>
              <w:t xml:space="preserve"> </w:t>
            </w:r>
            <w:r w:rsidRPr="0048714D">
              <w:rPr>
                <w:rFonts w:cs="Arial"/>
                <w:snapToGrid w:val="0"/>
                <w:spacing w:val="-18"/>
                <w:kern w:val="0"/>
                <w:position w:val="-2"/>
                <w:sz w:val="20"/>
                <w:szCs w:val="21"/>
              </w:rPr>
              <w:t>-83</w:t>
            </w:r>
          </w:p>
        </w:tc>
        <w:tc>
          <w:tcPr>
            <w:tcW w:w="709" w:type="dxa"/>
            <w:shd w:val="clear" w:color="auto" w:fill="auto"/>
            <w:vAlign w:val="center"/>
          </w:tcPr>
          <w:p w14:paraId="050BCEF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w:t>
            </w:r>
          </w:p>
        </w:tc>
        <w:tc>
          <w:tcPr>
            <w:tcW w:w="2835" w:type="dxa"/>
            <w:shd w:val="clear" w:color="auto" w:fill="auto"/>
            <w:vAlign w:val="center"/>
          </w:tcPr>
          <w:p w14:paraId="311063A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被计费移动用户</w:t>
            </w:r>
            <w:r w:rsidRPr="0048714D">
              <w:rPr>
                <w:rFonts w:cs="Arial" w:hint="eastAsia"/>
                <w:snapToGrid w:val="0"/>
                <w:kern w:val="0"/>
                <w:sz w:val="20"/>
                <w:szCs w:val="21"/>
              </w:rPr>
              <w:t>IMSI</w:t>
            </w:r>
            <w:r w:rsidRPr="0048714D">
              <w:rPr>
                <w:rFonts w:cs="Arial" w:hint="eastAsia"/>
                <w:snapToGrid w:val="0"/>
                <w:kern w:val="0"/>
                <w:sz w:val="20"/>
                <w:szCs w:val="21"/>
              </w:rPr>
              <w:t>号（</w:t>
            </w:r>
            <w:r w:rsidRPr="0048714D">
              <w:rPr>
                <w:rFonts w:cs="Arial"/>
                <w:snapToGrid w:val="0"/>
                <w:kern w:val="0"/>
                <w:sz w:val="20"/>
                <w:szCs w:val="21"/>
              </w:rPr>
              <w:t>served imsi</w:t>
            </w:r>
            <w:r w:rsidRPr="0048714D">
              <w:rPr>
                <w:rFonts w:cs="Arial" w:hint="eastAsia"/>
                <w:snapToGrid w:val="0"/>
                <w:kern w:val="0"/>
                <w:sz w:val="20"/>
                <w:szCs w:val="21"/>
              </w:rPr>
              <w:t>）是指被计费移动用户的</w:t>
            </w:r>
            <w:r w:rsidRPr="0048714D">
              <w:rPr>
                <w:rFonts w:cs="Arial" w:hint="eastAsia"/>
                <w:snapToGrid w:val="0"/>
                <w:kern w:val="0"/>
                <w:sz w:val="20"/>
                <w:szCs w:val="21"/>
              </w:rPr>
              <w:t>IMSI</w:t>
            </w:r>
            <w:r w:rsidRPr="0048714D">
              <w:rPr>
                <w:rFonts w:cs="Arial" w:hint="eastAsia"/>
                <w:snapToGrid w:val="0"/>
                <w:kern w:val="0"/>
                <w:sz w:val="20"/>
                <w:szCs w:val="21"/>
              </w:rPr>
              <w:t>号。</w:t>
            </w:r>
          </w:p>
        </w:tc>
        <w:tc>
          <w:tcPr>
            <w:tcW w:w="2693" w:type="dxa"/>
            <w:shd w:val="clear" w:color="auto" w:fill="auto"/>
            <w:vAlign w:val="center"/>
          </w:tcPr>
          <w:p w14:paraId="5CCBC9C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该话单域格式为</w:t>
            </w:r>
            <w:r w:rsidRPr="0048714D">
              <w:rPr>
                <w:rFonts w:cs="Arial" w:hint="eastAsia"/>
                <w:snapToGrid w:val="0"/>
                <w:kern w:val="0"/>
                <w:sz w:val="20"/>
                <w:szCs w:val="21"/>
              </w:rPr>
              <w:t>8</w:t>
            </w:r>
            <w:r w:rsidRPr="0048714D">
              <w:rPr>
                <w:rFonts w:cs="Arial" w:hint="eastAsia"/>
                <w:snapToGrid w:val="0"/>
                <w:kern w:val="0"/>
                <w:sz w:val="20"/>
                <w:szCs w:val="21"/>
              </w:rPr>
              <w:t>个字节表示的</w:t>
            </w:r>
            <w:r w:rsidRPr="0048714D">
              <w:rPr>
                <w:rFonts w:cs="Arial" w:hint="eastAsia"/>
                <w:snapToGrid w:val="0"/>
                <w:kern w:val="0"/>
                <w:sz w:val="20"/>
                <w:szCs w:val="21"/>
              </w:rPr>
              <w:t>BCD</w:t>
            </w:r>
            <w:r w:rsidRPr="0048714D">
              <w:rPr>
                <w:rFonts w:cs="Arial" w:hint="eastAsia"/>
                <w:snapToGrid w:val="0"/>
                <w:kern w:val="0"/>
                <w:sz w:val="20"/>
                <w:szCs w:val="21"/>
              </w:rPr>
              <w:t>码，以</w:t>
            </w:r>
            <w:r w:rsidRPr="0048714D">
              <w:rPr>
                <w:rFonts w:cs="Arial" w:hint="eastAsia"/>
                <w:snapToGrid w:val="0"/>
                <w:kern w:val="0"/>
                <w:sz w:val="20"/>
                <w:szCs w:val="21"/>
              </w:rPr>
              <w:t>F</w:t>
            </w:r>
            <w:r w:rsidRPr="0048714D">
              <w:rPr>
                <w:rFonts w:cs="Arial" w:hint="eastAsia"/>
                <w:snapToGrid w:val="0"/>
                <w:kern w:val="0"/>
                <w:sz w:val="20"/>
                <w:szCs w:val="21"/>
              </w:rPr>
              <w:t>为结束标志。其填写原则请参考</w:t>
            </w:r>
            <w:r w:rsidRPr="0048714D">
              <w:rPr>
                <w:rFonts w:cs="Arial"/>
                <w:snapToGrid w:val="0"/>
                <w:kern w:val="0"/>
                <w:sz w:val="20"/>
                <w:szCs w:val="21"/>
              </w:rPr>
              <w:t>《</w:t>
            </w:r>
            <w:r w:rsidRPr="0048714D">
              <w:rPr>
                <w:rFonts w:ascii="宋体" w:cs="宋体" w:hint="eastAsia"/>
                <w:snapToGrid w:val="0"/>
                <w:kern w:val="0"/>
                <w:sz w:val="20"/>
                <w:szCs w:val="21"/>
              </w:rPr>
              <w:t>被计费用户</w:t>
            </w:r>
            <w:r w:rsidRPr="0048714D">
              <w:rPr>
                <w:rFonts w:cs="Arial"/>
                <w:snapToGrid w:val="0"/>
                <w:kern w:val="0"/>
                <w:sz w:val="20"/>
                <w:szCs w:val="21"/>
              </w:rPr>
              <w:t>MSISDN</w:t>
            </w:r>
            <w:r w:rsidRPr="0048714D">
              <w:rPr>
                <w:rFonts w:cs="Arial"/>
                <w:snapToGrid w:val="0"/>
                <w:kern w:val="0"/>
                <w:sz w:val="20"/>
                <w:szCs w:val="21"/>
              </w:rPr>
              <w:t>》</w:t>
            </w:r>
          </w:p>
        </w:tc>
        <w:tc>
          <w:tcPr>
            <w:tcW w:w="1276" w:type="dxa"/>
            <w:shd w:val="clear" w:color="auto" w:fill="auto"/>
            <w:vAlign w:val="center"/>
          </w:tcPr>
          <w:p w14:paraId="11095F9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FFFFFFFFFFFFFFFF</w:t>
            </w:r>
          </w:p>
        </w:tc>
        <w:tc>
          <w:tcPr>
            <w:tcW w:w="1276" w:type="dxa"/>
            <w:shd w:val="clear" w:color="auto" w:fill="auto"/>
            <w:vAlign w:val="center"/>
          </w:tcPr>
          <w:p w14:paraId="2FA409F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N</w:t>
            </w:r>
            <w:r w:rsidRPr="0048714D">
              <w:rPr>
                <w:rFonts w:cs="Arial" w:hint="eastAsia"/>
                <w:snapToGrid w:val="0"/>
                <w:spacing w:val="-18"/>
                <w:kern w:val="0"/>
                <w:position w:val="-2"/>
                <w:sz w:val="20"/>
                <w:szCs w:val="21"/>
              </w:rPr>
              <w:t>ull</w:t>
            </w:r>
          </w:p>
        </w:tc>
      </w:tr>
      <w:tr w:rsidR="00073EA0" w:rsidRPr="0048714D" w14:paraId="4AF6253C" w14:textId="77777777" w:rsidTr="009B62C0">
        <w:trPr>
          <w:cantSplit/>
        </w:trPr>
        <w:tc>
          <w:tcPr>
            <w:tcW w:w="851" w:type="dxa"/>
            <w:shd w:val="clear" w:color="auto" w:fill="auto"/>
            <w:vAlign w:val="center"/>
          </w:tcPr>
          <w:p w14:paraId="0ABA994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被计费移动用户</w:t>
            </w:r>
            <w:r w:rsidRPr="0048714D">
              <w:rPr>
                <w:rFonts w:cs="Arial"/>
                <w:snapToGrid w:val="0"/>
                <w:kern w:val="0"/>
                <w:sz w:val="20"/>
                <w:szCs w:val="21"/>
              </w:rPr>
              <w:t>IMEI</w:t>
            </w:r>
          </w:p>
        </w:tc>
        <w:tc>
          <w:tcPr>
            <w:tcW w:w="568" w:type="dxa"/>
            <w:shd w:val="clear" w:color="auto" w:fill="auto"/>
            <w:vAlign w:val="center"/>
          </w:tcPr>
          <w:p w14:paraId="33981C7B"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8</w:t>
            </w:r>
          </w:p>
        </w:tc>
        <w:tc>
          <w:tcPr>
            <w:tcW w:w="708" w:type="dxa"/>
            <w:shd w:val="clear" w:color="auto" w:fill="auto"/>
            <w:vAlign w:val="center"/>
          </w:tcPr>
          <w:p w14:paraId="6D8957A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84</w:t>
            </w:r>
            <w:r w:rsidRPr="0048714D">
              <w:rPr>
                <w:rFonts w:cs="Arial" w:hint="eastAsia"/>
                <w:snapToGrid w:val="0"/>
                <w:spacing w:val="-18"/>
                <w:kern w:val="0"/>
                <w:position w:val="-2"/>
                <w:sz w:val="20"/>
                <w:szCs w:val="21"/>
              </w:rPr>
              <w:t xml:space="preserve"> </w:t>
            </w:r>
            <w:r w:rsidRPr="0048714D">
              <w:rPr>
                <w:rFonts w:cs="Arial"/>
                <w:snapToGrid w:val="0"/>
                <w:spacing w:val="-18"/>
                <w:kern w:val="0"/>
                <w:position w:val="-2"/>
                <w:sz w:val="20"/>
                <w:szCs w:val="21"/>
              </w:rPr>
              <w:t>-91</w:t>
            </w:r>
          </w:p>
        </w:tc>
        <w:tc>
          <w:tcPr>
            <w:tcW w:w="709" w:type="dxa"/>
            <w:shd w:val="clear" w:color="auto" w:fill="auto"/>
            <w:vAlign w:val="center"/>
          </w:tcPr>
          <w:p w14:paraId="48F55C2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w:t>
            </w:r>
          </w:p>
        </w:tc>
        <w:tc>
          <w:tcPr>
            <w:tcW w:w="2835" w:type="dxa"/>
            <w:shd w:val="clear" w:color="auto" w:fill="auto"/>
            <w:vAlign w:val="center"/>
          </w:tcPr>
          <w:p w14:paraId="07DCB84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被计费移动用户</w:t>
            </w:r>
            <w:r w:rsidRPr="0048714D">
              <w:rPr>
                <w:rFonts w:cs="Arial" w:hint="eastAsia"/>
                <w:snapToGrid w:val="0"/>
                <w:kern w:val="0"/>
                <w:sz w:val="20"/>
                <w:szCs w:val="21"/>
              </w:rPr>
              <w:t>IMEI</w:t>
            </w:r>
            <w:r w:rsidRPr="0048714D">
              <w:rPr>
                <w:rFonts w:cs="Arial" w:hint="eastAsia"/>
                <w:snapToGrid w:val="0"/>
                <w:kern w:val="0"/>
                <w:sz w:val="20"/>
                <w:szCs w:val="21"/>
              </w:rPr>
              <w:t>号（</w:t>
            </w:r>
            <w:r w:rsidRPr="0048714D">
              <w:rPr>
                <w:rFonts w:cs="Arial"/>
                <w:snapToGrid w:val="0"/>
                <w:kern w:val="0"/>
                <w:sz w:val="20"/>
                <w:szCs w:val="21"/>
              </w:rPr>
              <w:t>served imei</w:t>
            </w:r>
            <w:r w:rsidRPr="0048714D">
              <w:rPr>
                <w:rFonts w:cs="Arial" w:hint="eastAsia"/>
                <w:snapToGrid w:val="0"/>
                <w:kern w:val="0"/>
                <w:sz w:val="20"/>
                <w:szCs w:val="21"/>
              </w:rPr>
              <w:t>）是指被计费移动用户的</w:t>
            </w:r>
            <w:r w:rsidRPr="0048714D">
              <w:rPr>
                <w:rFonts w:cs="Arial" w:hint="eastAsia"/>
                <w:snapToGrid w:val="0"/>
                <w:kern w:val="0"/>
                <w:sz w:val="20"/>
                <w:szCs w:val="21"/>
              </w:rPr>
              <w:t>IMIE</w:t>
            </w:r>
            <w:r w:rsidRPr="0048714D">
              <w:rPr>
                <w:rFonts w:cs="Arial" w:hint="eastAsia"/>
                <w:snapToGrid w:val="0"/>
                <w:kern w:val="0"/>
                <w:sz w:val="20"/>
                <w:szCs w:val="21"/>
              </w:rPr>
              <w:t>号。</w:t>
            </w:r>
          </w:p>
        </w:tc>
        <w:tc>
          <w:tcPr>
            <w:tcW w:w="2693" w:type="dxa"/>
            <w:shd w:val="clear" w:color="auto" w:fill="auto"/>
            <w:vAlign w:val="center"/>
          </w:tcPr>
          <w:p w14:paraId="3995740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该话单域格式为</w:t>
            </w:r>
            <w:r w:rsidRPr="0048714D">
              <w:rPr>
                <w:rFonts w:cs="Arial" w:hint="eastAsia"/>
                <w:snapToGrid w:val="0"/>
                <w:kern w:val="0"/>
                <w:sz w:val="20"/>
                <w:szCs w:val="21"/>
              </w:rPr>
              <w:t>8</w:t>
            </w:r>
            <w:r w:rsidRPr="0048714D">
              <w:rPr>
                <w:rFonts w:cs="Arial" w:hint="eastAsia"/>
                <w:snapToGrid w:val="0"/>
                <w:kern w:val="0"/>
                <w:sz w:val="20"/>
                <w:szCs w:val="21"/>
              </w:rPr>
              <w:t>个字节表示的</w:t>
            </w:r>
            <w:r w:rsidRPr="0048714D">
              <w:rPr>
                <w:rFonts w:cs="Arial" w:hint="eastAsia"/>
                <w:snapToGrid w:val="0"/>
                <w:kern w:val="0"/>
                <w:sz w:val="20"/>
                <w:szCs w:val="21"/>
              </w:rPr>
              <w:t>BCD</w:t>
            </w:r>
            <w:r w:rsidRPr="0048714D">
              <w:rPr>
                <w:rFonts w:cs="Arial" w:hint="eastAsia"/>
                <w:snapToGrid w:val="0"/>
                <w:kern w:val="0"/>
                <w:sz w:val="20"/>
                <w:szCs w:val="21"/>
              </w:rPr>
              <w:t>码，以</w:t>
            </w:r>
            <w:r w:rsidRPr="0048714D">
              <w:rPr>
                <w:rFonts w:cs="Arial" w:hint="eastAsia"/>
                <w:snapToGrid w:val="0"/>
                <w:kern w:val="0"/>
                <w:sz w:val="20"/>
                <w:szCs w:val="21"/>
              </w:rPr>
              <w:t>F</w:t>
            </w:r>
            <w:r w:rsidRPr="0048714D">
              <w:rPr>
                <w:rFonts w:cs="Arial" w:hint="eastAsia"/>
                <w:snapToGrid w:val="0"/>
                <w:kern w:val="0"/>
                <w:sz w:val="20"/>
                <w:szCs w:val="21"/>
              </w:rPr>
              <w:t>为结束标志。其填写原则请参考</w:t>
            </w:r>
            <w:r w:rsidRPr="0048714D">
              <w:rPr>
                <w:rFonts w:cs="Arial"/>
                <w:snapToGrid w:val="0"/>
                <w:kern w:val="0"/>
                <w:sz w:val="20"/>
                <w:szCs w:val="21"/>
              </w:rPr>
              <w:t>《</w:t>
            </w:r>
            <w:r w:rsidRPr="0048714D">
              <w:rPr>
                <w:rFonts w:ascii="宋体" w:cs="宋体" w:hint="eastAsia"/>
                <w:snapToGrid w:val="0"/>
                <w:kern w:val="0"/>
                <w:sz w:val="20"/>
                <w:szCs w:val="21"/>
              </w:rPr>
              <w:t>被计费用户</w:t>
            </w:r>
            <w:r w:rsidRPr="0048714D">
              <w:rPr>
                <w:rFonts w:cs="Arial"/>
                <w:snapToGrid w:val="0"/>
                <w:kern w:val="0"/>
                <w:sz w:val="20"/>
                <w:szCs w:val="21"/>
              </w:rPr>
              <w:t>MSISDN</w:t>
            </w:r>
            <w:r w:rsidRPr="0048714D">
              <w:rPr>
                <w:rFonts w:cs="Arial"/>
                <w:snapToGrid w:val="0"/>
                <w:kern w:val="0"/>
                <w:sz w:val="20"/>
                <w:szCs w:val="21"/>
              </w:rPr>
              <w:t>》</w:t>
            </w:r>
          </w:p>
        </w:tc>
        <w:tc>
          <w:tcPr>
            <w:tcW w:w="1276" w:type="dxa"/>
            <w:shd w:val="clear" w:color="auto" w:fill="auto"/>
            <w:vAlign w:val="center"/>
          </w:tcPr>
          <w:p w14:paraId="3590DEE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FFFFFFFFFFFFFFFF</w:t>
            </w:r>
          </w:p>
        </w:tc>
        <w:tc>
          <w:tcPr>
            <w:tcW w:w="1276" w:type="dxa"/>
            <w:shd w:val="clear" w:color="auto" w:fill="auto"/>
            <w:vAlign w:val="center"/>
          </w:tcPr>
          <w:p w14:paraId="11C4EE4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N</w:t>
            </w:r>
            <w:r w:rsidRPr="0048714D">
              <w:rPr>
                <w:rFonts w:cs="Arial" w:hint="eastAsia"/>
                <w:snapToGrid w:val="0"/>
                <w:spacing w:val="-18"/>
                <w:kern w:val="0"/>
                <w:position w:val="-2"/>
                <w:sz w:val="20"/>
                <w:szCs w:val="21"/>
              </w:rPr>
              <w:t>ull</w:t>
            </w:r>
          </w:p>
        </w:tc>
      </w:tr>
      <w:tr w:rsidR="00073EA0" w:rsidRPr="0048714D" w14:paraId="4EB73D80" w14:textId="77777777" w:rsidTr="009B62C0">
        <w:trPr>
          <w:cantSplit/>
        </w:trPr>
        <w:tc>
          <w:tcPr>
            <w:tcW w:w="851" w:type="dxa"/>
            <w:shd w:val="clear" w:color="auto" w:fill="auto"/>
            <w:vAlign w:val="center"/>
          </w:tcPr>
          <w:p w14:paraId="5FFF49E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入中继群号</w:t>
            </w:r>
          </w:p>
        </w:tc>
        <w:tc>
          <w:tcPr>
            <w:tcW w:w="568" w:type="dxa"/>
            <w:shd w:val="clear" w:color="auto" w:fill="auto"/>
            <w:vAlign w:val="center"/>
          </w:tcPr>
          <w:p w14:paraId="5FC344B0"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2</w:t>
            </w:r>
          </w:p>
        </w:tc>
        <w:tc>
          <w:tcPr>
            <w:tcW w:w="708" w:type="dxa"/>
            <w:shd w:val="clear" w:color="auto" w:fill="auto"/>
            <w:vAlign w:val="center"/>
          </w:tcPr>
          <w:p w14:paraId="612EF3F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92</w:t>
            </w:r>
            <w:r w:rsidRPr="0048714D">
              <w:rPr>
                <w:rFonts w:cs="Arial" w:hint="eastAsia"/>
                <w:snapToGrid w:val="0"/>
                <w:color w:val="FF0000"/>
                <w:spacing w:val="-18"/>
                <w:kern w:val="0"/>
                <w:position w:val="-2"/>
                <w:sz w:val="20"/>
                <w:szCs w:val="21"/>
              </w:rPr>
              <w:t xml:space="preserve"> </w:t>
            </w:r>
            <w:r w:rsidRPr="0048714D">
              <w:rPr>
                <w:rFonts w:cs="Arial"/>
                <w:snapToGrid w:val="0"/>
                <w:color w:val="FF0000"/>
                <w:spacing w:val="-18"/>
                <w:kern w:val="0"/>
                <w:position w:val="-2"/>
                <w:sz w:val="20"/>
                <w:szCs w:val="21"/>
              </w:rPr>
              <w:t>-93</w:t>
            </w:r>
          </w:p>
        </w:tc>
        <w:tc>
          <w:tcPr>
            <w:tcW w:w="709" w:type="dxa"/>
            <w:shd w:val="clear" w:color="auto" w:fill="auto"/>
            <w:vAlign w:val="center"/>
          </w:tcPr>
          <w:p w14:paraId="6153523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54867E0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入中继群号（</w:t>
            </w:r>
            <w:r w:rsidRPr="0048714D">
              <w:rPr>
                <w:rFonts w:cs="Arial"/>
                <w:snapToGrid w:val="0"/>
                <w:color w:val="FF0000"/>
                <w:kern w:val="0"/>
                <w:sz w:val="20"/>
                <w:szCs w:val="21"/>
              </w:rPr>
              <w:t>incoming trunk group id</w:t>
            </w:r>
            <w:r w:rsidRPr="0048714D">
              <w:rPr>
                <w:rFonts w:cs="Arial" w:hint="eastAsia"/>
                <w:snapToGrid w:val="0"/>
                <w:color w:val="FF0000"/>
                <w:kern w:val="0"/>
                <w:sz w:val="20"/>
                <w:szCs w:val="21"/>
              </w:rPr>
              <w:t>）是指本次呼叫所占用的入中继群号。</w:t>
            </w:r>
          </w:p>
        </w:tc>
        <w:tc>
          <w:tcPr>
            <w:tcW w:w="2693" w:type="dxa"/>
            <w:shd w:val="clear" w:color="auto" w:fill="auto"/>
            <w:vAlign w:val="center"/>
          </w:tcPr>
          <w:p w14:paraId="469E595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该话单域由</w:t>
            </w:r>
            <w:r w:rsidRPr="0048714D">
              <w:rPr>
                <w:rFonts w:cs="Arial" w:hint="eastAsia"/>
                <w:snapToGrid w:val="0"/>
                <w:color w:val="FF0000"/>
                <w:kern w:val="0"/>
                <w:sz w:val="20"/>
                <w:szCs w:val="21"/>
              </w:rPr>
              <w:t>2</w:t>
            </w:r>
            <w:r w:rsidRPr="0048714D">
              <w:rPr>
                <w:rFonts w:cs="Arial" w:hint="eastAsia"/>
                <w:snapToGrid w:val="0"/>
                <w:color w:val="FF0000"/>
                <w:kern w:val="0"/>
                <w:sz w:val="20"/>
                <w:szCs w:val="21"/>
              </w:rPr>
              <w:t>个字节的</w:t>
            </w:r>
            <w:r w:rsidRPr="0048714D">
              <w:rPr>
                <w:rFonts w:cs="Arial" w:hint="eastAsia"/>
                <w:snapToGrid w:val="0"/>
                <w:color w:val="FF0000"/>
                <w:kern w:val="0"/>
                <w:sz w:val="20"/>
                <w:szCs w:val="21"/>
              </w:rPr>
              <w:t>16</w:t>
            </w:r>
            <w:r w:rsidRPr="0048714D">
              <w:rPr>
                <w:rFonts w:cs="Arial" w:hint="eastAsia"/>
                <w:snapToGrid w:val="0"/>
                <w:color w:val="FF0000"/>
                <w:kern w:val="0"/>
                <w:sz w:val="20"/>
                <w:szCs w:val="21"/>
              </w:rPr>
              <w:t>进制整数表示。其中低位字节在前，高位字节在后。</w:t>
            </w:r>
          </w:p>
        </w:tc>
        <w:tc>
          <w:tcPr>
            <w:tcW w:w="1276" w:type="dxa"/>
            <w:shd w:val="clear" w:color="auto" w:fill="auto"/>
            <w:vAlign w:val="center"/>
          </w:tcPr>
          <w:p w14:paraId="43D552C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9702</w:t>
            </w:r>
          </w:p>
        </w:tc>
        <w:tc>
          <w:tcPr>
            <w:tcW w:w="1276" w:type="dxa"/>
            <w:shd w:val="clear" w:color="auto" w:fill="auto"/>
            <w:vAlign w:val="center"/>
          </w:tcPr>
          <w:p w14:paraId="69D5EB7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663</w:t>
            </w:r>
          </w:p>
        </w:tc>
      </w:tr>
      <w:tr w:rsidR="00073EA0" w:rsidRPr="0048714D" w14:paraId="229D7C67" w14:textId="77777777" w:rsidTr="009B62C0">
        <w:trPr>
          <w:cantSplit/>
        </w:trPr>
        <w:tc>
          <w:tcPr>
            <w:tcW w:w="851" w:type="dxa"/>
            <w:shd w:val="clear" w:color="auto" w:fill="auto"/>
            <w:vAlign w:val="center"/>
          </w:tcPr>
          <w:p w14:paraId="66BF285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出中继群号</w:t>
            </w:r>
          </w:p>
        </w:tc>
        <w:tc>
          <w:tcPr>
            <w:tcW w:w="568" w:type="dxa"/>
            <w:shd w:val="clear" w:color="auto" w:fill="auto"/>
            <w:vAlign w:val="center"/>
          </w:tcPr>
          <w:p w14:paraId="4E7BB7CC"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2</w:t>
            </w:r>
          </w:p>
        </w:tc>
        <w:tc>
          <w:tcPr>
            <w:tcW w:w="708" w:type="dxa"/>
            <w:shd w:val="clear" w:color="auto" w:fill="auto"/>
            <w:vAlign w:val="center"/>
          </w:tcPr>
          <w:p w14:paraId="7B46E24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94</w:t>
            </w:r>
            <w:r w:rsidRPr="0048714D">
              <w:rPr>
                <w:rFonts w:cs="Arial" w:hint="eastAsia"/>
                <w:snapToGrid w:val="0"/>
                <w:color w:val="FF0000"/>
                <w:spacing w:val="-18"/>
                <w:kern w:val="0"/>
                <w:position w:val="-2"/>
                <w:sz w:val="20"/>
                <w:szCs w:val="21"/>
              </w:rPr>
              <w:t xml:space="preserve"> </w:t>
            </w:r>
            <w:r w:rsidRPr="0048714D">
              <w:rPr>
                <w:rFonts w:cs="Arial"/>
                <w:snapToGrid w:val="0"/>
                <w:color w:val="FF0000"/>
                <w:spacing w:val="-18"/>
                <w:kern w:val="0"/>
                <w:position w:val="-2"/>
                <w:sz w:val="20"/>
                <w:szCs w:val="21"/>
              </w:rPr>
              <w:t>-95</w:t>
            </w:r>
          </w:p>
        </w:tc>
        <w:tc>
          <w:tcPr>
            <w:tcW w:w="709" w:type="dxa"/>
            <w:shd w:val="clear" w:color="auto" w:fill="auto"/>
            <w:vAlign w:val="center"/>
          </w:tcPr>
          <w:p w14:paraId="696491F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5240A37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出中继群号（</w:t>
            </w:r>
            <w:r w:rsidRPr="0048714D">
              <w:rPr>
                <w:rFonts w:cs="Arial"/>
                <w:snapToGrid w:val="0"/>
                <w:color w:val="FF0000"/>
                <w:kern w:val="0"/>
                <w:sz w:val="20"/>
                <w:szCs w:val="21"/>
              </w:rPr>
              <w:t>outgoing trunk group id</w:t>
            </w:r>
            <w:r w:rsidRPr="0048714D">
              <w:rPr>
                <w:rFonts w:cs="Arial" w:hint="eastAsia"/>
                <w:snapToGrid w:val="0"/>
                <w:color w:val="FF0000"/>
                <w:kern w:val="0"/>
                <w:sz w:val="20"/>
                <w:szCs w:val="21"/>
              </w:rPr>
              <w:t>）是指本次呼叫所占用的出中继群号。</w:t>
            </w:r>
          </w:p>
        </w:tc>
        <w:tc>
          <w:tcPr>
            <w:tcW w:w="2693" w:type="dxa"/>
            <w:shd w:val="clear" w:color="auto" w:fill="auto"/>
            <w:vAlign w:val="center"/>
          </w:tcPr>
          <w:p w14:paraId="14CB29C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该话单域由</w:t>
            </w:r>
            <w:r w:rsidRPr="0048714D">
              <w:rPr>
                <w:rFonts w:cs="Arial" w:hint="eastAsia"/>
                <w:snapToGrid w:val="0"/>
                <w:color w:val="FF0000"/>
                <w:kern w:val="0"/>
                <w:sz w:val="20"/>
                <w:szCs w:val="21"/>
              </w:rPr>
              <w:t>2</w:t>
            </w:r>
            <w:r w:rsidRPr="0048714D">
              <w:rPr>
                <w:rFonts w:cs="Arial" w:hint="eastAsia"/>
                <w:snapToGrid w:val="0"/>
                <w:color w:val="FF0000"/>
                <w:kern w:val="0"/>
                <w:sz w:val="20"/>
                <w:szCs w:val="21"/>
              </w:rPr>
              <w:t>个字节的</w:t>
            </w:r>
            <w:r w:rsidRPr="0048714D">
              <w:rPr>
                <w:rFonts w:cs="Arial" w:hint="eastAsia"/>
                <w:snapToGrid w:val="0"/>
                <w:color w:val="FF0000"/>
                <w:kern w:val="0"/>
                <w:sz w:val="20"/>
                <w:szCs w:val="21"/>
              </w:rPr>
              <w:t>16</w:t>
            </w:r>
            <w:r w:rsidRPr="0048714D">
              <w:rPr>
                <w:rFonts w:cs="Arial" w:hint="eastAsia"/>
                <w:snapToGrid w:val="0"/>
                <w:color w:val="FF0000"/>
                <w:kern w:val="0"/>
                <w:sz w:val="20"/>
                <w:szCs w:val="21"/>
              </w:rPr>
              <w:t>进制整数表示。其中低位字节在前，高位字节在后。</w:t>
            </w:r>
          </w:p>
        </w:tc>
        <w:tc>
          <w:tcPr>
            <w:tcW w:w="1276" w:type="dxa"/>
            <w:shd w:val="clear" w:color="auto" w:fill="auto"/>
            <w:vAlign w:val="center"/>
          </w:tcPr>
          <w:p w14:paraId="510E773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7F02</w:t>
            </w:r>
          </w:p>
        </w:tc>
        <w:tc>
          <w:tcPr>
            <w:tcW w:w="1276" w:type="dxa"/>
            <w:shd w:val="clear" w:color="auto" w:fill="auto"/>
            <w:vAlign w:val="center"/>
          </w:tcPr>
          <w:p w14:paraId="330003C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639</w:t>
            </w:r>
          </w:p>
        </w:tc>
      </w:tr>
      <w:tr w:rsidR="00073EA0" w:rsidRPr="0048714D" w14:paraId="5476CB7D" w14:textId="77777777" w:rsidTr="009B62C0">
        <w:trPr>
          <w:cantSplit/>
        </w:trPr>
        <w:tc>
          <w:tcPr>
            <w:tcW w:w="851" w:type="dxa"/>
            <w:shd w:val="clear" w:color="auto" w:fill="auto"/>
            <w:vAlign w:val="center"/>
          </w:tcPr>
          <w:p w14:paraId="0EBA3B1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ascii="宋体" w:cs="宋体" w:hint="eastAsia"/>
                <w:snapToGrid w:val="0"/>
                <w:color w:val="FF0000"/>
                <w:spacing w:val="-18"/>
                <w:kern w:val="0"/>
                <w:position w:val="-2"/>
                <w:sz w:val="20"/>
                <w:szCs w:val="21"/>
              </w:rPr>
              <w:t>通话时长</w:t>
            </w:r>
          </w:p>
        </w:tc>
        <w:tc>
          <w:tcPr>
            <w:tcW w:w="568" w:type="dxa"/>
            <w:shd w:val="clear" w:color="auto" w:fill="auto"/>
            <w:vAlign w:val="center"/>
          </w:tcPr>
          <w:p w14:paraId="197A63C9"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4</w:t>
            </w:r>
          </w:p>
        </w:tc>
        <w:tc>
          <w:tcPr>
            <w:tcW w:w="708" w:type="dxa"/>
            <w:shd w:val="clear" w:color="auto" w:fill="auto"/>
            <w:vAlign w:val="center"/>
          </w:tcPr>
          <w:p w14:paraId="0752DBD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96</w:t>
            </w:r>
            <w:r w:rsidRPr="0048714D">
              <w:rPr>
                <w:rFonts w:cs="Arial" w:hint="eastAsia"/>
                <w:snapToGrid w:val="0"/>
                <w:color w:val="FF0000"/>
                <w:spacing w:val="-18"/>
                <w:kern w:val="0"/>
                <w:position w:val="-2"/>
                <w:sz w:val="20"/>
                <w:szCs w:val="21"/>
              </w:rPr>
              <w:t xml:space="preserve"> </w:t>
            </w:r>
            <w:r w:rsidRPr="0048714D">
              <w:rPr>
                <w:rFonts w:cs="Arial"/>
                <w:snapToGrid w:val="0"/>
                <w:color w:val="FF0000"/>
                <w:spacing w:val="-18"/>
                <w:kern w:val="0"/>
                <w:position w:val="-2"/>
                <w:sz w:val="20"/>
                <w:szCs w:val="21"/>
              </w:rPr>
              <w:t>-99</w:t>
            </w:r>
          </w:p>
        </w:tc>
        <w:tc>
          <w:tcPr>
            <w:tcW w:w="709" w:type="dxa"/>
            <w:shd w:val="clear" w:color="auto" w:fill="auto"/>
            <w:vAlign w:val="center"/>
          </w:tcPr>
          <w:p w14:paraId="10C91F2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0EBBDBC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通话时长（</w:t>
            </w:r>
            <w:r w:rsidRPr="0048714D">
              <w:rPr>
                <w:rFonts w:cs="Arial"/>
                <w:snapToGrid w:val="0"/>
                <w:color w:val="FF0000"/>
                <w:kern w:val="0"/>
                <w:sz w:val="20"/>
                <w:szCs w:val="21"/>
              </w:rPr>
              <w:t>charge duration</w:t>
            </w:r>
            <w:r w:rsidRPr="0048714D">
              <w:rPr>
                <w:rFonts w:cs="Arial" w:hint="eastAsia"/>
                <w:snapToGrid w:val="0"/>
                <w:color w:val="FF0000"/>
                <w:kern w:val="0"/>
                <w:sz w:val="20"/>
                <w:szCs w:val="21"/>
              </w:rPr>
              <w:t>）是指产生本张话单的通话时长。</w:t>
            </w:r>
          </w:p>
        </w:tc>
        <w:tc>
          <w:tcPr>
            <w:tcW w:w="2693" w:type="dxa"/>
            <w:shd w:val="clear" w:color="auto" w:fill="auto"/>
            <w:vAlign w:val="center"/>
          </w:tcPr>
          <w:p w14:paraId="57EC24C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该话单域由</w:t>
            </w:r>
            <w:r w:rsidRPr="0048714D">
              <w:rPr>
                <w:rFonts w:cs="Arial" w:hint="eastAsia"/>
                <w:snapToGrid w:val="0"/>
                <w:color w:val="FF0000"/>
                <w:kern w:val="0"/>
                <w:sz w:val="20"/>
                <w:szCs w:val="21"/>
              </w:rPr>
              <w:t>4</w:t>
            </w:r>
            <w:r w:rsidRPr="0048714D">
              <w:rPr>
                <w:rFonts w:cs="Arial" w:hint="eastAsia"/>
                <w:snapToGrid w:val="0"/>
                <w:color w:val="FF0000"/>
                <w:kern w:val="0"/>
                <w:sz w:val="20"/>
                <w:szCs w:val="21"/>
              </w:rPr>
              <w:t>个字节的整数表示。其中低位字节在前，高位字节在后。</w:t>
            </w:r>
          </w:p>
        </w:tc>
        <w:tc>
          <w:tcPr>
            <w:tcW w:w="1276" w:type="dxa"/>
            <w:shd w:val="clear" w:color="auto" w:fill="auto"/>
            <w:vAlign w:val="center"/>
          </w:tcPr>
          <w:p w14:paraId="194B05C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2A000000</w:t>
            </w:r>
          </w:p>
        </w:tc>
        <w:tc>
          <w:tcPr>
            <w:tcW w:w="1276" w:type="dxa"/>
            <w:shd w:val="clear" w:color="auto" w:fill="auto"/>
            <w:vAlign w:val="center"/>
          </w:tcPr>
          <w:p w14:paraId="6E29CBA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42</w:t>
            </w:r>
          </w:p>
        </w:tc>
      </w:tr>
      <w:tr w:rsidR="00073EA0" w:rsidRPr="0048714D" w14:paraId="28B68E20" w14:textId="77777777" w:rsidTr="009B62C0">
        <w:trPr>
          <w:cantSplit/>
        </w:trPr>
        <w:tc>
          <w:tcPr>
            <w:tcW w:w="851" w:type="dxa"/>
            <w:shd w:val="clear" w:color="auto" w:fill="auto"/>
            <w:vAlign w:val="center"/>
          </w:tcPr>
          <w:p w14:paraId="6C69642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lastRenderedPageBreak/>
              <w:t>首话单索引号</w:t>
            </w:r>
          </w:p>
        </w:tc>
        <w:tc>
          <w:tcPr>
            <w:tcW w:w="568" w:type="dxa"/>
            <w:shd w:val="clear" w:color="auto" w:fill="auto"/>
            <w:vAlign w:val="center"/>
          </w:tcPr>
          <w:p w14:paraId="22335182"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4</w:t>
            </w:r>
          </w:p>
        </w:tc>
        <w:tc>
          <w:tcPr>
            <w:tcW w:w="708" w:type="dxa"/>
            <w:shd w:val="clear" w:color="auto" w:fill="auto"/>
            <w:vAlign w:val="center"/>
          </w:tcPr>
          <w:p w14:paraId="25CAA41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100-103</w:t>
            </w:r>
          </w:p>
        </w:tc>
        <w:tc>
          <w:tcPr>
            <w:tcW w:w="709" w:type="dxa"/>
            <w:shd w:val="clear" w:color="auto" w:fill="auto"/>
            <w:vAlign w:val="center"/>
          </w:tcPr>
          <w:p w14:paraId="6A060B9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04F704F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首话单索引号（</w:t>
            </w:r>
            <w:r w:rsidRPr="0048714D">
              <w:rPr>
                <w:rFonts w:cs="Arial"/>
                <w:snapToGrid w:val="0"/>
                <w:color w:val="FF0000"/>
                <w:kern w:val="0"/>
                <w:sz w:val="20"/>
                <w:szCs w:val="21"/>
              </w:rPr>
              <w:t>index of first cdr</w:t>
            </w:r>
            <w:r w:rsidRPr="0048714D">
              <w:rPr>
                <w:rFonts w:cs="Arial" w:hint="eastAsia"/>
                <w:snapToGrid w:val="0"/>
                <w:color w:val="FF0000"/>
                <w:kern w:val="0"/>
                <w:sz w:val="20"/>
                <w:szCs w:val="21"/>
              </w:rPr>
              <w:t>）是指一次呼叫产生的第一张话单的序列号。当一次呼叫产生多张话单时（长时间呼叫或费率改变），这些话单的首话单索引号相同。根据该字段可以将一次呼叫产生的话单进行合并。</w:t>
            </w:r>
          </w:p>
        </w:tc>
        <w:tc>
          <w:tcPr>
            <w:tcW w:w="2693" w:type="dxa"/>
            <w:shd w:val="clear" w:color="auto" w:fill="auto"/>
            <w:vAlign w:val="center"/>
          </w:tcPr>
          <w:p w14:paraId="1385FCD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该话单由</w:t>
            </w:r>
            <w:r w:rsidRPr="0048714D">
              <w:rPr>
                <w:rFonts w:cs="Arial" w:hint="eastAsia"/>
                <w:snapToGrid w:val="0"/>
                <w:color w:val="FF0000"/>
                <w:kern w:val="0"/>
                <w:sz w:val="20"/>
                <w:szCs w:val="21"/>
              </w:rPr>
              <w:t>4</w:t>
            </w:r>
            <w:r w:rsidRPr="0048714D">
              <w:rPr>
                <w:rFonts w:cs="Arial" w:hint="eastAsia"/>
                <w:snapToGrid w:val="0"/>
                <w:color w:val="FF0000"/>
                <w:kern w:val="0"/>
                <w:sz w:val="20"/>
                <w:szCs w:val="21"/>
              </w:rPr>
              <w:t>个字节的整数表示，低位在前，高位在后。</w:t>
            </w:r>
          </w:p>
        </w:tc>
        <w:tc>
          <w:tcPr>
            <w:tcW w:w="1276" w:type="dxa"/>
            <w:shd w:val="clear" w:color="auto" w:fill="auto"/>
            <w:vAlign w:val="center"/>
          </w:tcPr>
          <w:p w14:paraId="164111F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C2E89200</w:t>
            </w:r>
          </w:p>
        </w:tc>
        <w:tc>
          <w:tcPr>
            <w:tcW w:w="1276" w:type="dxa"/>
            <w:shd w:val="clear" w:color="auto" w:fill="auto"/>
            <w:vAlign w:val="center"/>
          </w:tcPr>
          <w:p w14:paraId="595B902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9627842</w:t>
            </w:r>
          </w:p>
        </w:tc>
      </w:tr>
      <w:tr w:rsidR="00073EA0" w:rsidRPr="0048714D" w14:paraId="17B53108" w14:textId="77777777" w:rsidTr="009B62C0">
        <w:trPr>
          <w:cantSplit/>
        </w:trPr>
        <w:tc>
          <w:tcPr>
            <w:tcW w:w="851" w:type="dxa"/>
            <w:shd w:val="clear" w:color="auto" w:fill="auto"/>
            <w:vAlign w:val="center"/>
          </w:tcPr>
          <w:p w14:paraId="7E77268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中间话单序列号</w:t>
            </w:r>
          </w:p>
        </w:tc>
        <w:tc>
          <w:tcPr>
            <w:tcW w:w="568" w:type="dxa"/>
            <w:shd w:val="clear" w:color="auto" w:fill="auto"/>
            <w:vAlign w:val="center"/>
          </w:tcPr>
          <w:p w14:paraId="3C0F19FC"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w:t>
            </w:r>
          </w:p>
        </w:tc>
        <w:tc>
          <w:tcPr>
            <w:tcW w:w="708" w:type="dxa"/>
            <w:shd w:val="clear" w:color="auto" w:fill="auto"/>
            <w:vAlign w:val="center"/>
          </w:tcPr>
          <w:p w14:paraId="2A64B0E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104</w:t>
            </w:r>
          </w:p>
        </w:tc>
        <w:tc>
          <w:tcPr>
            <w:tcW w:w="709" w:type="dxa"/>
            <w:shd w:val="clear" w:color="auto" w:fill="auto"/>
            <w:vAlign w:val="center"/>
          </w:tcPr>
          <w:p w14:paraId="73E2D43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5FF46DC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中间话单序列号（</w:t>
            </w:r>
            <w:r w:rsidRPr="0048714D">
              <w:rPr>
                <w:rFonts w:cs="Arial"/>
                <w:snapToGrid w:val="0"/>
                <w:color w:val="FF0000"/>
                <w:kern w:val="0"/>
                <w:sz w:val="20"/>
                <w:szCs w:val="21"/>
              </w:rPr>
              <w:t>sequence of intermediate cdr</w:t>
            </w:r>
            <w:r w:rsidRPr="0048714D">
              <w:rPr>
                <w:rFonts w:cs="Arial" w:hint="eastAsia"/>
                <w:snapToGrid w:val="0"/>
                <w:color w:val="FF0000"/>
                <w:kern w:val="0"/>
                <w:sz w:val="20"/>
                <w:szCs w:val="21"/>
              </w:rPr>
              <w:t>）是指对于一次呼叫中，一种类型话单产生一张时，其值为</w:t>
            </w:r>
            <w:r w:rsidRPr="0048714D">
              <w:rPr>
                <w:rFonts w:cs="Arial" w:hint="eastAsia"/>
                <w:snapToGrid w:val="0"/>
                <w:color w:val="FF0000"/>
                <w:kern w:val="0"/>
                <w:sz w:val="20"/>
                <w:szCs w:val="21"/>
              </w:rPr>
              <w:t>0</w:t>
            </w:r>
            <w:r w:rsidRPr="0048714D">
              <w:rPr>
                <w:rFonts w:cs="Arial" w:hint="eastAsia"/>
                <w:snapToGrid w:val="0"/>
                <w:color w:val="FF0000"/>
                <w:kern w:val="0"/>
                <w:sz w:val="20"/>
                <w:szCs w:val="21"/>
              </w:rPr>
              <w:t>；一次呼叫产生多张相同类型话单时，用来标识本张话单是该呼叫的第几张话单的序列号，首张话单该话单域值为</w:t>
            </w:r>
            <w:r w:rsidRPr="0048714D">
              <w:rPr>
                <w:rFonts w:cs="Arial" w:hint="eastAsia"/>
                <w:snapToGrid w:val="0"/>
                <w:color w:val="FF0000"/>
                <w:kern w:val="0"/>
                <w:sz w:val="20"/>
                <w:szCs w:val="21"/>
              </w:rPr>
              <w:t>1</w:t>
            </w:r>
            <w:r w:rsidRPr="0048714D">
              <w:rPr>
                <w:rFonts w:cs="Arial" w:hint="eastAsia"/>
                <w:snapToGrid w:val="0"/>
                <w:color w:val="FF0000"/>
                <w:kern w:val="0"/>
                <w:sz w:val="20"/>
                <w:szCs w:val="21"/>
              </w:rPr>
              <w:t>，其余累次加</w:t>
            </w:r>
            <w:r w:rsidRPr="0048714D">
              <w:rPr>
                <w:rFonts w:cs="Arial" w:hint="eastAsia"/>
                <w:snapToGrid w:val="0"/>
                <w:color w:val="FF0000"/>
                <w:kern w:val="0"/>
                <w:sz w:val="20"/>
                <w:szCs w:val="21"/>
              </w:rPr>
              <w:t>1</w:t>
            </w:r>
            <w:r w:rsidRPr="0048714D">
              <w:rPr>
                <w:rFonts w:cs="Arial" w:hint="eastAsia"/>
                <w:snapToGrid w:val="0"/>
                <w:color w:val="FF0000"/>
                <w:kern w:val="0"/>
                <w:sz w:val="20"/>
                <w:szCs w:val="21"/>
              </w:rPr>
              <w:t>，也即呼叫产生多张话单时，可以通过该话单域将话单分开。</w:t>
            </w:r>
          </w:p>
        </w:tc>
        <w:tc>
          <w:tcPr>
            <w:tcW w:w="2693" w:type="dxa"/>
            <w:shd w:val="clear" w:color="auto" w:fill="auto"/>
            <w:vAlign w:val="center"/>
          </w:tcPr>
          <w:p w14:paraId="3F24CB8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该话单域由</w:t>
            </w:r>
            <w:r w:rsidRPr="0048714D">
              <w:rPr>
                <w:rFonts w:cs="Arial" w:hint="eastAsia"/>
                <w:snapToGrid w:val="0"/>
                <w:color w:val="FF0000"/>
                <w:kern w:val="0"/>
                <w:sz w:val="20"/>
                <w:szCs w:val="21"/>
              </w:rPr>
              <w:t>1</w:t>
            </w:r>
            <w:r w:rsidRPr="0048714D">
              <w:rPr>
                <w:rFonts w:cs="Arial" w:hint="eastAsia"/>
                <w:snapToGrid w:val="0"/>
                <w:color w:val="FF0000"/>
                <w:kern w:val="0"/>
                <w:sz w:val="20"/>
                <w:szCs w:val="21"/>
              </w:rPr>
              <w:t>个字节的整数表示。</w:t>
            </w:r>
          </w:p>
        </w:tc>
        <w:tc>
          <w:tcPr>
            <w:tcW w:w="1276" w:type="dxa"/>
            <w:shd w:val="clear" w:color="auto" w:fill="auto"/>
            <w:vAlign w:val="center"/>
          </w:tcPr>
          <w:p w14:paraId="01A1D30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00</w:t>
            </w:r>
          </w:p>
        </w:tc>
        <w:tc>
          <w:tcPr>
            <w:tcW w:w="1276" w:type="dxa"/>
            <w:shd w:val="clear" w:color="auto" w:fill="auto"/>
            <w:vAlign w:val="center"/>
          </w:tcPr>
          <w:p w14:paraId="3828FE6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0</w:t>
            </w:r>
          </w:p>
        </w:tc>
      </w:tr>
      <w:tr w:rsidR="00073EA0" w:rsidRPr="0048714D" w14:paraId="3BE44562" w14:textId="77777777" w:rsidTr="009B62C0">
        <w:trPr>
          <w:cantSplit/>
        </w:trPr>
        <w:tc>
          <w:tcPr>
            <w:tcW w:w="851" w:type="dxa"/>
            <w:shd w:val="clear" w:color="auto" w:fill="auto"/>
            <w:vAlign w:val="center"/>
          </w:tcPr>
          <w:p w14:paraId="1D26BCE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记录类型</w:t>
            </w:r>
          </w:p>
        </w:tc>
        <w:tc>
          <w:tcPr>
            <w:tcW w:w="568" w:type="dxa"/>
            <w:shd w:val="clear" w:color="auto" w:fill="auto"/>
            <w:vAlign w:val="center"/>
          </w:tcPr>
          <w:p w14:paraId="722997D9"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3b</w:t>
            </w:r>
          </w:p>
        </w:tc>
        <w:tc>
          <w:tcPr>
            <w:tcW w:w="708" w:type="dxa"/>
            <w:shd w:val="clear" w:color="auto" w:fill="auto"/>
            <w:vAlign w:val="center"/>
          </w:tcPr>
          <w:p w14:paraId="40B346E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105</w:t>
            </w:r>
          </w:p>
        </w:tc>
        <w:tc>
          <w:tcPr>
            <w:tcW w:w="709" w:type="dxa"/>
            <w:shd w:val="clear" w:color="auto" w:fill="auto"/>
            <w:vAlign w:val="center"/>
          </w:tcPr>
          <w:p w14:paraId="38B5164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M</w:t>
            </w:r>
          </w:p>
        </w:tc>
        <w:tc>
          <w:tcPr>
            <w:tcW w:w="2835" w:type="dxa"/>
            <w:shd w:val="clear" w:color="auto" w:fill="auto"/>
            <w:vAlign w:val="center"/>
          </w:tcPr>
          <w:p w14:paraId="1624079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记录类型（</w:t>
            </w:r>
            <w:r w:rsidRPr="0048714D">
              <w:rPr>
                <w:rFonts w:cs="Arial"/>
                <w:snapToGrid w:val="0"/>
                <w:color w:val="1F3864"/>
                <w:kern w:val="0"/>
                <w:sz w:val="20"/>
                <w:szCs w:val="21"/>
              </w:rPr>
              <w:t>record type</w:t>
            </w:r>
            <w:r w:rsidRPr="0048714D">
              <w:rPr>
                <w:rFonts w:cs="Arial" w:hint="eastAsia"/>
                <w:snapToGrid w:val="0"/>
                <w:color w:val="1F3864"/>
                <w:kern w:val="0"/>
                <w:sz w:val="20"/>
                <w:szCs w:val="21"/>
              </w:rPr>
              <w:t>）表示本张话单的类型。</w:t>
            </w:r>
          </w:p>
        </w:tc>
        <w:tc>
          <w:tcPr>
            <w:tcW w:w="2693" w:type="dxa"/>
            <w:shd w:val="clear" w:color="auto" w:fill="auto"/>
            <w:vAlign w:val="center"/>
          </w:tcPr>
          <w:p w14:paraId="7F432FD8" w14:textId="77777777" w:rsidR="00073EA0" w:rsidRPr="0048714D" w:rsidRDefault="00073EA0" w:rsidP="009B62C0">
            <w:pPr>
              <w:topLinePunct/>
              <w:adjustRightInd w:val="0"/>
              <w:snapToGrid w:val="0"/>
              <w:spacing w:before="80" w:after="80" w:line="240" w:lineRule="atLeast"/>
              <w:ind w:firstLineChars="0" w:firstLine="0"/>
              <w:jc w:val="left"/>
              <w:rPr>
                <w:rFonts w:ascii="宋体" w:hAnsi="宋体" w:cs="Arial"/>
                <w:snapToGrid w:val="0"/>
                <w:color w:val="1F3864"/>
                <w:spacing w:val="-18"/>
                <w:kern w:val="0"/>
                <w:position w:val="-2"/>
                <w:sz w:val="20"/>
                <w:szCs w:val="21"/>
              </w:rPr>
            </w:pPr>
            <w:r w:rsidRPr="0048714D">
              <w:rPr>
                <w:rFonts w:cs="Arial" w:hint="eastAsia"/>
                <w:snapToGrid w:val="0"/>
                <w:color w:val="1F3864"/>
                <w:kern w:val="0"/>
                <w:sz w:val="20"/>
                <w:szCs w:val="21"/>
              </w:rPr>
              <w:t>该话单域由</w:t>
            </w:r>
            <w:r w:rsidRPr="0048714D">
              <w:rPr>
                <w:rFonts w:cs="Arial" w:hint="eastAsia"/>
                <w:snapToGrid w:val="0"/>
                <w:color w:val="1F3864"/>
                <w:kern w:val="0"/>
                <w:sz w:val="20"/>
                <w:szCs w:val="21"/>
              </w:rPr>
              <w:t>1</w:t>
            </w:r>
            <w:r w:rsidRPr="0048714D">
              <w:rPr>
                <w:rFonts w:cs="Arial" w:hint="eastAsia"/>
                <w:snapToGrid w:val="0"/>
                <w:color w:val="1F3864"/>
                <w:kern w:val="0"/>
                <w:sz w:val="20"/>
                <w:szCs w:val="21"/>
              </w:rPr>
              <w:t>个字节的低</w:t>
            </w:r>
            <w:r w:rsidRPr="0048714D">
              <w:rPr>
                <w:rFonts w:cs="Arial" w:hint="eastAsia"/>
                <w:snapToGrid w:val="0"/>
                <w:color w:val="1F3864"/>
                <w:kern w:val="0"/>
                <w:sz w:val="20"/>
                <w:szCs w:val="21"/>
              </w:rPr>
              <w:t>3</w:t>
            </w:r>
            <w:r w:rsidRPr="0048714D">
              <w:rPr>
                <w:rFonts w:cs="Arial" w:hint="eastAsia"/>
                <w:snapToGrid w:val="0"/>
                <w:color w:val="1F3864"/>
                <w:kern w:val="0"/>
                <w:sz w:val="20"/>
                <w:szCs w:val="21"/>
              </w:rPr>
              <w:t>位表示</w:t>
            </w:r>
            <w:r w:rsidRPr="0048714D">
              <w:rPr>
                <w:rFonts w:cs="Arial" w:hint="eastAsia"/>
                <w:snapToGrid w:val="0"/>
                <w:color w:val="1F3864"/>
                <w:kern w:val="0"/>
                <w:sz w:val="20"/>
                <w:szCs w:val="21"/>
                <w:vertAlign w:val="superscript"/>
              </w:rPr>
              <w:t>[</w:t>
            </w:r>
            <w:r w:rsidRPr="0048714D">
              <w:rPr>
                <w:rFonts w:cs="Arial"/>
                <w:snapToGrid w:val="0"/>
                <w:color w:val="1F3864"/>
                <w:kern w:val="0"/>
                <w:sz w:val="20"/>
                <w:szCs w:val="21"/>
                <w:vertAlign w:val="superscript"/>
              </w:rPr>
              <w:t>D</w:t>
            </w:r>
            <w:r w:rsidRPr="0048714D">
              <w:rPr>
                <w:rFonts w:cs="Arial" w:hint="eastAsia"/>
                <w:snapToGrid w:val="0"/>
                <w:color w:val="1F3864"/>
                <w:kern w:val="0"/>
                <w:sz w:val="20"/>
                <w:szCs w:val="21"/>
                <w:vertAlign w:val="superscript"/>
              </w:rPr>
              <w:t>]</w:t>
            </w:r>
            <w:r w:rsidRPr="0048714D">
              <w:rPr>
                <w:rFonts w:cs="Arial" w:hint="eastAsia"/>
                <w:snapToGrid w:val="0"/>
                <w:color w:val="1F3864"/>
                <w:kern w:val="0"/>
                <w:sz w:val="20"/>
                <w:szCs w:val="21"/>
              </w:rPr>
              <w:t>。</w:t>
            </w:r>
          </w:p>
        </w:tc>
        <w:tc>
          <w:tcPr>
            <w:tcW w:w="1276" w:type="dxa"/>
            <w:shd w:val="clear" w:color="auto" w:fill="auto"/>
            <w:vAlign w:val="center"/>
          </w:tcPr>
          <w:p w14:paraId="4F8F806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0</w:t>
            </w:r>
          </w:p>
        </w:tc>
        <w:tc>
          <w:tcPr>
            <w:tcW w:w="1276" w:type="dxa"/>
            <w:shd w:val="clear" w:color="auto" w:fill="auto"/>
            <w:vAlign w:val="center"/>
          </w:tcPr>
          <w:p w14:paraId="4F3EEBA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0</w:t>
            </w:r>
          </w:p>
        </w:tc>
      </w:tr>
      <w:tr w:rsidR="00073EA0" w:rsidRPr="0048714D" w14:paraId="2A2846F6" w14:textId="77777777" w:rsidTr="009B62C0">
        <w:trPr>
          <w:cantSplit/>
        </w:trPr>
        <w:tc>
          <w:tcPr>
            <w:tcW w:w="851" w:type="dxa"/>
            <w:shd w:val="clear" w:color="auto" w:fill="auto"/>
            <w:vAlign w:val="center"/>
          </w:tcPr>
          <w:p w14:paraId="3F468BE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用户类别</w:t>
            </w:r>
          </w:p>
        </w:tc>
        <w:tc>
          <w:tcPr>
            <w:tcW w:w="568" w:type="dxa"/>
            <w:shd w:val="clear" w:color="auto" w:fill="auto"/>
            <w:vAlign w:val="center"/>
          </w:tcPr>
          <w:p w14:paraId="10720BD1"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5b</w:t>
            </w:r>
          </w:p>
        </w:tc>
        <w:tc>
          <w:tcPr>
            <w:tcW w:w="708" w:type="dxa"/>
            <w:shd w:val="clear" w:color="auto" w:fill="auto"/>
            <w:vAlign w:val="center"/>
          </w:tcPr>
          <w:p w14:paraId="023BFDD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105</w:t>
            </w:r>
          </w:p>
        </w:tc>
        <w:tc>
          <w:tcPr>
            <w:tcW w:w="709" w:type="dxa"/>
            <w:shd w:val="clear" w:color="auto" w:fill="auto"/>
            <w:vAlign w:val="center"/>
          </w:tcPr>
          <w:p w14:paraId="5284C07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w:t>
            </w:r>
          </w:p>
        </w:tc>
        <w:tc>
          <w:tcPr>
            <w:tcW w:w="2835" w:type="dxa"/>
            <w:shd w:val="clear" w:color="auto" w:fill="auto"/>
            <w:vAlign w:val="center"/>
          </w:tcPr>
          <w:p w14:paraId="49D8A65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用户类型（</w:t>
            </w:r>
            <w:r w:rsidRPr="0048714D">
              <w:rPr>
                <w:rFonts w:cs="Arial"/>
                <w:snapToGrid w:val="0"/>
                <w:color w:val="1F3864"/>
                <w:kern w:val="0"/>
                <w:sz w:val="20"/>
                <w:szCs w:val="21"/>
              </w:rPr>
              <w:t>user type</w:t>
            </w:r>
            <w:r w:rsidRPr="0048714D">
              <w:rPr>
                <w:rFonts w:cs="Arial" w:hint="eastAsia"/>
                <w:snapToGrid w:val="0"/>
                <w:color w:val="1F3864"/>
                <w:kern w:val="0"/>
                <w:sz w:val="20"/>
                <w:szCs w:val="21"/>
              </w:rPr>
              <w:t>）表示该话单是主叫用类型还是被叫用户的类型。</w:t>
            </w:r>
          </w:p>
        </w:tc>
        <w:tc>
          <w:tcPr>
            <w:tcW w:w="2693" w:type="dxa"/>
            <w:shd w:val="clear" w:color="auto" w:fill="auto"/>
            <w:vAlign w:val="center"/>
          </w:tcPr>
          <w:p w14:paraId="17734EC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该话单域由</w:t>
            </w:r>
            <w:r w:rsidRPr="0048714D">
              <w:rPr>
                <w:rFonts w:cs="Arial" w:hint="eastAsia"/>
                <w:snapToGrid w:val="0"/>
                <w:color w:val="1F3864"/>
                <w:kern w:val="0"/>
                <w:sz w:val="20"/>
                <w:szCs w:val="21"/>
              </w:rPr>
              <w:t>1</w:t>
            </w:r>
            <w:r w:rsidRPr="0048714D">
              <w:rPr>
                <w:rFonts w:cs="Arial" w:hint="eastAsia"/>
                <w:snapToGrid w:val="0"/>
                <w:color w:val="1F3864"/>
                <w:kern w:val="0"/>
                <w:sz w:val="20"/>
                <w:szCs w:val="21"/>
              </w:rPr>
              <w:t>个字节的高</w:t>
            </w:r>
            <w:r w:rsidRPr="0048714D">
              <w:rPr>
                <w:rFonts w:cs="Arial"/>
                <w:snapToGrid w:val="0"/>
                <w:color w:val="1F3864"/>
                <w:kern w:val="0"/>
                <w:sz w:val="20"/>
                <w:szCs w:val="21"/>
              </w:rPr>
              <w:t>5</w:t>
            </w:r>
            <w:r w:rsidRPr="0048714D">
              <w:rPr>
                <w:rFonts w:cs="Arial" w:hint="eastAsia"/>
                <w:snapToGrid w:val="0"/>
                <w:color w:val="1F3864"/>
                <w:kern w:val="0"/>
                <w:sz w:val="20"/>
                <w:szCs w:val="21"/>
              </w:rPr>
              <w:t>位表示</w:t>
            </w:r>
            <w:r w:rsidRPr="0048714D">
              <w:rPr>
                <w:rFonts w:cs="Arial" w:hint="eastAsia"/>
                <w:snapToGrid w:val="0"/>
                <w:color w:val="1F3864"/>
                <w:kern w:val="0"/>
                <w:sz w:val="20"/>
                <w:szCs w:val="21"/>
                <w:vertAlign w:val="superscript"/>
              </w:rPr>
              <w:t>[</w:t>
            </w:r>
            <w:r w:rsidRPr="0048714D">
              <w:rPr>
                <w:rFonts w:cs="Arial"/>
                <w:snapToGrid w:val="0"/>
                <w:color w:val="1F3864"/>
                <w:kern w:val="0"/>
                <w:sz w:val="20"/>
                <w:szCs w:val="21"/>
                <w:vertAlign w:val="superscript"/>
              </w:rPr>
              <w:t>E</w:t>
            </w:r>
            <w:r w:rsidRPr="0048714D">
              <w:rPr>
                <w:rFonts w:cs="Arial" w:hint="eastAsia"/>
                <w:snapToGrid w:val="0"/>
                <w:color w:val="1F3864"/>
                <w:kern w:val="0"/>
                <w:sz w:val="20"/>
                <w:szCs w:val="21"/>
                <w:vertAlign w:val="superscript"/>
              </w:rPr>
              <w:t>]</w:t>
            </w:r>
            <w:r w:rsidRPr="0048714D">
              <w:rPr>
                <w:rFonts w:cs="Arial" w:hint="eastAsia"/>
                <w:snapToGrid w:val="0"/>
                <w:color w:val="1F3864"/>
                <w:kern w:val="0"/>
                <w:sz w:val="20"/>
                <w:szCs w:val="21"/>
              </w:rPr>
              <w:t>。</w:t>
            </w:r>
          </w:p>
        </w:tc>
        <w:tc>
          <w:tcPr>
            <w:tcW w:w="1276" w:type="dxa"/>
            <w:shd w:val="clear" w:color="auto" w:fill="auto"/>
            <w:vAlign w:val="center"/>
          </w:tcPr>
          <w:p w14:paraId="3DA1C79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0</w:t>
            </w:r>
          </w:p>
        </w:tc>
        <w:tc>
          <w:tcPr>
            <w:tcW w:w="1276" w:type="dxa"/>
            <w:shd w:val="clear" w:color="auto" w:fill="auto"/>
            <w:vAlign w:val="center"/>
          </w:tcPr>
          <w:p w14:paraId="0273A90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0</w:t>
            </w:r>
          </w:p>
        </w:tc>
      </w:tr>
      <w:tr w:rsidR="00073EA0" w:rsidRPr="0048714D" w14:paraId="096792E0" w14:textId="77777777" w:rsidTr="009B62C0">
        <w:trPr>
          <w:cantSplit/>
        </w:trPr>
        <w:tc>
          <w:tcPr>
            <w:tcW w:w="851" w:type="dxa"/>
            <w:shd w:val="clear" w:color="auto" w:fill="auto"/>
            <w:vAlign w:val="center"/>
          </w:tcPr>
          <w:p w14:paraId="663727E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通话终止原因</w:t>
            </w:r>
          </w:p>
        </w:tc>
        <w:tc>
          <w:tcPr>
            <w:tcW w:w="568" w:type="dxa"/>
            <w:shd w:val="clear" w:color="auto" w:fill="auto"/>
            <w:vAlign w:val="center"/>
          </w:tcPr>
          <w:p w14:paraId="6D02C645"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w:t>
            </w:r>
          </w:p>
        </w:tc>
        <w:tc>
          <w:tcPr>
            <w:tcW w:w="708" w:type="dxa"/>
            <w:shd w:val="clear" w:color="auto" w:fill="auto"/>
            <w:vAlign w:val="center"/>
          </w:tcPr>
          <w:p w14:paraId="1E7D40D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106</w:t>
            </w:r>
          </w:p>
        </w:tc>
        <w:tc>
          <w:tcPr>
            <w:tcW w:w="709" w:type="dxa"/>
            <w:shd w:val="clear" w:color="auto" w:fill="auto"/>
            <w:vAlign w:val="center"/>
          </w:tcPr>
          <w:p w14:paraId="462DA15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5F94798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通话终止原因（</w:t>
            </w:r>
            <w:r w:rsidRPr="0048714D">
              <w:rPr>
                <w:rFonts w:cs="Arial"/>
                <w:snapToGrid w:val="0"/>
                <w:color w:val="FF0000"/>
                <w:kern w:val="0"/>
                <w:sz w:val="20"/>
                <w:szCs w:val="21"/>
              </w:rPr>
              <w:t>cause for call termination</w:t>
            </w:r>
            <w:r w:rsidRPr="0048714D">
              <w:rPr>
                <w:rFonts w:cs="Arial" w:hint="eastAsia"/>
                <w:snapToGrid w:val="0"/>
                <w:color w:val="FF0000"/>
                <w:kern w:val="0"/>
                <w:sz w:val="20"/>
                <w:szCs w:val="21"/>
              </w:rPr>
              <w:t>）指示产生本张话单的原因。</w:t>
            </w:r>
          </w:p>
        </w:tc>
        <w:tc>
          <w:tcPr>
            <w:tcW w:w="2693" w:type="dxa"/>
            <w:shd w:val="clear" w:color="auto" w:fill="auto"/>
            <w:vAlign w:val="center"/>
          </w:tcPr>
          <w:p w14:paraId="5E0601F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该话单域由一个字节表示。由</w:t>
            </w:r>
            <w:r w:rsidRPr="0048714D">
              <w:rPr>
                <w:rFonts w:cs="Arial" w:hint="eastAsia"/>
                <w:snapToGrid w:val="0"/>
                <w:color w:val="FF0000"/>
                <w:kern w:val="0"/>
                <w:sz w:val="20"/>
                <w:szCs w:val="21"/>
              </w:rPr>
              <w:t>16</w:t>
            </w:r>
            <w:r w:rsidRPr="0048714D">
              <w:rPr>
                <w:rFonts w:cs="Arial" w:hint="eastAsia"/>
                <w:snapToGrid w:val="0"/>
                <w:color w:val="FF0000"/>
                <w:kern w:val="0"/>
                <w:sz w:val="20"/>
                <w:szCs w:val="21"/>
              </w:rPr>
              <w:t>进制取值直接对应原因枚举</w:t>
            </w:r>
            <w:r w:rsidRPr="0048714D">
              <w:rPr>
                <w:rFonts w:cs="Arial" w:hint="eastAsia"/>
                <w:snapToGrid w:val="0"/>
                <w:color w:val="FF0000"/>
                <w:kern w:val="0"/>
                <w:sz w:val="20"/>
                <w:szCs w:val="21"/>
                <w:vertAlign w:val="superscript"/>
              </w:rPr>
              <w:t>[</w:t>
            </w:r>
            <w:r w:rsidRPr="0048714D">
              <w:rPr>
                <w:rFonts w:cs="Arial"/>
                <w:snapToGrid w:val="0"/>
                <w:color w:val="FF0000"/>
                <w:kern w:val="0"/>
                <w:sz w:val="20"/>
                <w:szCs w:val="21"/>
                <w:vertAlign w:val="superscript"/>
              </w:rPr>
              <w:t>F</w:t>
            </w:r>
            <w:r w:rsidRPr="0048714D">
              <w:rPr>
                <w:rFonts w:cs="Arial" w:hint="eastAsia"/>
                <w:snapToGrid w:val="0"/>
                <w:color w:val="FF0000"/>
                <w:kern w:val="0"/>
                <w:sz w:val="20"/>
                <w:szCs w:val="21"/>
                <w:vertAlign w:val="superscript"/>
              </w:rPr>
              <w:t>]</w:t>
            </w:r>
            <w:r w:rsidRPr="0048714D">
              <w:rPr>
                <w:rFonts w:cs="Arial" w:hint="eastAsia"/>
                <w:snapToGrid w:val="0"/>
                <w:color w:val="FF0000"/>
                <w:kern w:val="0"/>
                <w:sz w:val="20"/>
                <w:szCs w:val="21"/>
              </w:rPr>
              <w:t>。</w:t>
            </w:r>
          </w:p>
        </w:tc>
        <w:tc>
          <w:tcPr>
            <w:tcW w:w="1276" w:type="dxa"/>
            <w:shd w:val="clear" w:color="auto" w:fill="auto"/>
            <w:vAlign w:val="center"/>
          </w:tcPr>
          <w:p w14:paraId="2786FC4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90</w:t>
            </w:r>
          </w:p>
        </w:tc>
        <w:tc>
          <w:tcPr>
            <w:tcW w:w="1276" w:type="dxa"/>
            <w:shd w:val="clear" w:color="auto" w:fill="auto"/>
            <w:vAlign w:val="center"/>
          </w:tcPr>
          <w:p w14:paraId="0088566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w:t>
            </w:r>
          </w:p>
        </w:tc>
      </w:tr>
      <w:tr w:rsidR="00073EA0" w:rsidRPr="0048714D" w14:paraId="72620494" w14:textId="77777777" w:rsidTr="009B62C0">
        <w:trPr>
          <w:cantSplit/>
        </w:trPr>
        <w:tc>
          <w:tcPr>
            <w:tcW w:w="851" w:type="dxa"/>
            <w:shd w:val="clear" w:color="auto" w:fill="auto"/>
            <w:vAlign w:val="center"/>
          </w:tcPr>
          <w:p w14:paraId="657A4C9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产生中间话单原因</w:t>
            </w:r>
          </w:p>
        </w:tc>
        <w:tc>
          <w:tcPr>
            <w:tcW w:w="568" w:type="dxa"/>
            <w:shd w:val="clear" w:color="auto" w:fill="auto"/>
            <w:vAlign w:val="center"/>
          </w:tcPr>
          <w:p w14:paraId="1FD9A240"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w:t>
            </w:r>
          </w:p>
        </w:tc>
        <w:tc>
          <w:tcPr>
            <w:tcW w:w="708" w:type="dxa"/>
            <w:shd w:val="clear" w:color="auto" w:fill="auto"/>
            <w:vAlign w:val="center"/>
          </w:tcPr>
          <w:p w14:paraId="7B323B6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107</w:t>
            </w:r>
          </w:p>
        </w:tc>
        <w:tc>
          <w:tcPr>
            <w:tcW w:w="709" w:type="dxa"/>
            <w:shd w:val="clear" w:color="auto" w:fill="auto"/>
            <w:vAlign w:val="center"/>
          </w:tcPr>
          <w:p w14:paraId="511EBE0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M</w:t>
            </w:r>
          </w:p>
        </w:tc>
        <w:tc>
          <w:tcPr>
            <w:tcW w:w="2835" w:type="dxa"/>
            <w:shd w:val="clear" w:color="auto" w:fill="auto"/>
            <w:vAlign w:val="center"/>
          </w:tcPr>
          <w:p w14:paraId="236E09D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产生中间话单原因（</w:t>
            </w:r>
            <w:r w:rsidRPr="0048714D">
              <w:rPr>
                <w:rFonts w:cs="Arial"/>
                <w:snapToGrid w:val="0"/>
                <w:color w:val="1F3864"/>
                <w:kern w:val="0"/>
                <w:sz w:val="20"/>
                <w:szCs w:val="21"/>
              </w:rPr>
              <w:t>cause for intermediate record</w:t>
            </w:r>
            <w:r w:rsidRPr="0048714D">
              <w:rPr>
                <w:rFonts w:cs="Arial" w:hint="eastAsia"/>
                <w:snapToGrid w:val="0"/>
                <w:color w:val="1F3864"/>
                <w:kern w:val="0"/>
                <w:sz w:val="20"/>
                <w:szCs w:val="21"/>
              </w:rPr>
              <w:t>）表示产生中间话单的原因值。</w:t>
            </w:r>
          </w:p>
        </w:tc>
        <w:tc>
          <w:tcPr>
            <w:tcW w:w="2693" w:type="dxa"/>
            <w:shd w:val="clear" w:color="auto" w:fill="auto"/>
            <w:vAlign w:val="center"/>
          </w:tcPr>
          <w:p w14:paraId="4F7D108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该话单域由</w:t>
            </w:r>
            <w:r w:rsidRPr="0048714D">
              <w:rPr>
                <w:rFonts w:cs="Arial" w:hint="eastAsia"/>
                <w:snapToGrid w:val="0"/>
                <w:color w:val="1F3864"/>
                <w:kern w:val="0"/>
                <w:sz w:val="20"/>
                <w:szCs w:val="21"/>
              </w:rPr>
              <w:t>1</w:t>
            </w:r>
            <w:r w:rsidRPr="0048714D">
              <w:rPr>
                <w:rFonts w:cs="Arial" w:hint="eastAsia"/>
                <w:snapToGrid w:val="0"/>
                <w:color w:val="1F3864"/>
                <w:kern w:val="0"/>
                <w:sz w:val="20"/>
                <w:szCs w:val="21"/>
              </w:rPr>
              <w:t>个字节表示。由低</w:t>
            </w:r>
            <w:r w:rsidRPr="0048714D">
              <w:rPr>
                <w:rFonts w:cs="Arial" w:hint="eastAsia"/>
                <w:snapToGrid w:val="0"/>
                <w:color w:val="1F3864"/>
                <w:kern w:val="0"/>
                <w:sz w:val="20"/>
                <w:szCs w:val="21"/>
              </w:rPr>
              <w:t>4</w:t>
            </w:r>
            <w:r w:rsidRPr="0048714D">
              <w:rPr>
                <w:rFonts w:cs="Arial" w:hint="eastAsia"/>
                <w:snapToGrid w:val="0"/>
                <w:color w:val="1F3864"/>
                <w:kern w:val="0"/>
                <w:sz w:val="20"/>
                <w:szCs w:val="21"/>
              </w:rPr>
              <w:t>位取值对应原因枚举</w:t>
            </w:r>
            <w:r w:rsidRPr="0048714D">
              <w:rPr>
                <w:rFonts w:cs="Arial" w:hint="eastAsia"/>
                <w:snapToGrid w:val="0"/>
                <w:color w:val="1F3864"/>
                <w:kern w:val="0"/>
                <w:sz w:val="20"/>
                <w:szCs w:val="21"/>
                <w:vertAlign w:val="superscript"/>
              </w:rPr>
              <w:t>[</w:t>
            </w:r>
            <w:r w:rsidRPr="0048714D">
              <w:rPr>
                <w:rFonts w:cs="Arial"/>
                <w:snapToGrid w:val="0"/>
                <w:color w:val="1F3864"/>
                <w:kern w:val="0"/>
                <w:sz w:val="20"/>
                <w:szCs w:val="21"/>
                <w:vertAlign w:val="superscript"/>
              </w:rPr>
              <w:t>G</w:t>
            </w:r>
            <w:r w:rsidRPr="0048714D">
              <w:rPr>
                <w:rFonts w:cs="Arial" w:hint="eastAsia"/>
                <w:snapToGrid w:val="0"/>
                <w:color w:val="1F3864"/>
                <w:kern w:val="0"/>
                <w:sz w:val="20"/>
                <w:szCs w:val="21"/>
                <w:vertAlign w:val="superscript"/>
              </w:rPr>
              <w:t>]</w:t>
            </w:r>
            <w:r w:rsidRPr="0048714D">
              <w:rPr>
                <w:rFonts w:cs="Arial" w:hint="eastAsia"/>
                <w:snapToGrid w:val="0"/>
                <w:color w:val="1F3864"/>
                <w:kern w:val="0"/>
                <w:sz w:val="20"/>
                <w:szCs w:val="21"/>
              </w:rPr>
              <w:t>。</w:t>
            </w:r>
          </w:p>
        </w:tc>
        <w:tc>
          <w:tcPr>
            <w:tcW w:w="1276" w:type="dxa"/>
            <w:shd w:val="clear" w:color="auto" w:fill="auto"/>
            <w:vAlign w:val="center"/>
          </w:tcPr>
          <w:p w14:paraId="0BF0734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00</w:t>
            </w:r>
          </w:p>
        </w:tc>
        <w:tc>
          <w:tcPr>
            <w:tcW w:w="1276" w:type="dxa"/>
            <w:shd w:val="clear" w:color="auto" w:fill="auto"/>
            <w:vAlign w:val="center"/>
          </w:tcPr>
          <w:p w14:paraId="22820E0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w:t>
            </w:r>
          </w:p>
        </w:tc>
      </w:tr>
      <w:tr w:rsidR="00073EA0" w:rsidRPr="0048714D" w14:paraId="766C14D2" w14:textId="77777777" w:rsidTr="009B62C0">
        <w:trPr>
          <w:cantSplit/>
        </w:trPr>
        <w:tc>
          <w:tcPr>
            <w:tcW w:w="851" w:type="dxa"/>
            <w:shd w:val="clear" w:color="auto" w:fill="auto"/>
            <w:vAlign w:val="center"/>
          </w:tcPr>
          <w:p w14:paraId="3556854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本局</w:t>
            </w:r>
            <w:r w:rsidRPr="0048714D">
              <w:rPr>
                <w:rFonts w:cs="Arial"/>
                <w:snapToGrid w:val="0"/>
                <w:color w:val="FF0000"/>
                <w:kern w:val="0"/>
                <w:sz w:val="20"/>
                <w:szCs w:val="21"/>
              </w:rPr>
              <w:t>MSC</w:t>
            </w:r>
            <w:r w:rsidRPr="0048714D">
              <w:rPr>
                <w:rFonts w:cs="Arial" w:hint="eastAsia"/>
                <w:snapToGrid w:val="0"/>
                <w:color w:val="FF0000"/>
                <w:kern w:val="0"/>
                <w:sz w:val="20"/>
                <w:szCs w:val="21"/>
              </w:rPr>
              <w:t>号</w:t>
            </w:r>
          </w:p>
        </w:tc>
        <w:tc>
          <w:tcPr>
            <w:tcW w:w="568" w:type="dxa"/>
            <w:shd w:val="clear" w:color="auto" w:fill="auto"/>
            <w:vAlign w:val="center"/>
          </w:tcPr>
          <w:p w14:paraId="53438A4C"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8</w:t>
            </w:r>
          </w:p>
        </w:tc>
        <w:tc>
          <w:tcPr>
            <w:tcW w:w="708" w:type="dxa"/>
            <w:shd w:val="clear" w:color="auto" w:fill="auto"/>
            <w:vAlign w:val="center"/>
          </w:tcPr>
          <w:p w14:paraId="611D647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108-115</w:t>
            </w:r>
          </w:p>
        </w:tc>
        <w:tc>
          <w:tcPr>
            <w:tcW w:w="709" w:type="dxa"/>
            <w:shd w:val="clear" w:color="auto" w:fill="auto"/>
            <w:vAlign w:val="center"/>
          </w:tcPr>
          <w:p w14:paraId="3FA427C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17971BD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本局</w:t>
            </w:r>
            <w:r w:rsidRPr="0048714D">
              <w:rPr>
                <w:rFonts w:cs="Arial" w:hint="eastAsia"/>
                <w:snapToGrid w:val="0"/>
                <w:color w:val="FF0000"/>
                <w:kern w:val="0"/>
                <w:sz w:val="20"/>
                <w:szCs w:val="21"/>
              </w:rPr>
              <w:t>MSC</w:t>
            </w:r>
            <w:r w:rsidRPr="0048714D">
              <w:rPr>
                <w:rFonts w:cs="Arial" w:hint="eastAsia"/>
                <w:snapToGrid w:val="0"/>
                <w:color w:val="FF0000"/>
                <w:kern w:val="0"/>
                <w:sz w:val="20"/>
                <w:szCs w:val="21"/>
              </w:rPr>
              <w:t>号（</w:t>
            </w:r>
            <w:r w:rsidRPr="0048714D">
              <w:rPr>
                <w:rFonts w:cs="Arial"/>
                <w:snapToGrid w:val="0"/>
                <w:color w:val="FF0000"/>
                <w:kern w:val="0"/>
                <w:sz w:val="20"/>
                <w:szCs w:val="21"/>
              </w:rPr>
              <w:t>local msc id</w:t>
            </w:r>
            <w:r w:rsidRPr="0048714D">
              <w:rPr>
                <w:rFonts w:cs="Arial" w:hint="eastAsia"/>
                <w:snapToGrid w:val="0"/>
                <w:color w:val="FF0000"/>
                <w:kern w:val="0"/>
                <w:sz w:val="20"/>
                <w:szCs w:val="21"/>
              </w:rPr>
              <w:t>）指被计费移动用户初始所在</w:t>
            </w:r>
            <w:r w:rsidRPr="0048714D">
              <w:rPr>
                <w:rFonts w:cs="Arial" w:hint="eastAsia"/>
                <w:snapToGrid w:val="0"/>
                <w:color w:val="FF0000"/>
                <w:kern w:val="0"/>
                <w:sz w:val="20"/>
                <w:szCs w:val="21"/>
              </w:rPr>
              <w:t>MSC</w:t>
            </w:r>
            <w:r w:rsidRPr="0048714D">
              <w:rPr>
                <w:rFonts w:cs="Arial" w:hint="eastAsia"/>
                <w:snapToGrid w:val="0"/>
                <w:color w:val="FF0000"/>
                <w:kern w:val="0"/>
                <w:sz w:val="20"/>
                <w:szCs w:val="21"/>
              </w:rPr>
              <w:t>号。</w:t>
            </w:r>
          </w:p>
        </w:tc>
        <w:tc>
          <w:tcPr>
            <w:tcW w:w="2693" w:type="dxa"/>
            <w:shd w:val="clear" w:color="auto" w:fill="auto"/>
            <w:vAlign w:val="center"/>
          </w:tcPr>
          <w:p w14:paraId="1B13EE6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该话单域占用</w:t>
            </w:r>
            <w:r w:rsidRPr="0048714D">
              <w:rPr>
                <w:rFonts w:cs="Arial" w:hint="eastAsia"/>
                <w:snapToGrid w:val="0"/>
                <w:color w:val="FF0000"/>
                <w:kern w:val="0"/>
                <w:sz w:val="20"/>
                <w:szCs w:val="21"/>
              </w:rPr>
              <w:t>8</w:t>
            </w:r>
            <w:r w:rsidRPr="0048714D">
              <w:rPr>
                <w:rFonts w:cs="Arial" w:hint="eastAsia"/>
                <w:snapToGrid w:val="0"/>
                <w:color w:val="FF0000"/>
                <w:kern w:val="0"/>
                <w:sz w:val="20"/>
                <w:szCs w:val="21"/>
              </w:rPr>
              <w:t>个字节，格式为</w:t>
            </w:r>
            <w:r w:rsidRPr="0048714D">
              <w:rPr>
                <w:rFonts w:cs="Arial" w:hint="eastAsia"/>
                <w:snapToGrid w:val="0"/>
                <w:color w:val="FF0000"/>
                <w:kern w:val="0"/>
                <w:sz w:val="20"/>
                <w:szCs w:val="21"/>
              </w:rPr>
              <w:t>BCD</w:t>
            </w:r>
            <w:r w:rsidRPr="0048714D">
              <w:rPr>
                <w:rFonts w:cs="Arial" w:hint="eastAsia"/>
                <w:snapToGrid w:val="0"/>
                <w:color w:val="FF0000"/>
                <w:kern w:val="0"/>
                <w:sz w:val="20"/>
                <w:szCs w:val="21"/>
              </w:rPr>
              <w:t>码。</w:t>
            </w:r>
          </w:p>
        </w:tc>
        <w:tc>
          <w:tcPr>
            <w:tcW w:w="1276" w:type="dxa"/>
            <w:shd w:val="clear" w:color="auto" w:fill="auto"/>
            <w:vAlign w:val="center"/>
          </w:tcPr>
          <w:p w14:paraId="66AEDE4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8613743375FFFFFF</w:t>
            </w:r>
          </w:p>
        </w:tc>
        <w:tc>
          <w:tcPr>
            <w:tcW w:w="1276" w:type="dxa"/>
            <w:shd w:val="clear" w:color="auto" w:fill="auto"/>
            <w:vAlign w:val="center"/>
          </w:tcPr>
          <w:p w14:paraId="5D93493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8613743375</w:t>
            </w:r>
          </w:p>
        </w:tc>
      </w:tr>
      <w:tr w:rsidR="00073EA0" w:rsidRPr="0048714D" w14:paraId="2A829145" w14:textId="77777777" w:rsidTr="009B62C0">
        <w:trPr>
          <w:cantSplit/>
        </w:trPr>
        <w:tc>
          <w:tcPr>
            <w:tcW w:w="851" w:type="dxa"/>
            <w:shd w:val="clear" w:color="auto" w:fill="auto"/>
            <w:vAlign w:val="center"/>
          </w:tcPr>
          <w:p w14:paraId="2B67C0B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被计费用户当前所在</w:t>
            </w:r>
            <w:r w:rsidRPr="0048714D">
              <w:rPr>
                <w:rFonts w:cs="Arial"/>
                <w:snapToGrid w:val="0"/>
                <w:color w:val="FF0000"/>
                <w:kern w:val="0"/>
                <w:sz w:val="20"/>
                <w:szCs w:val="21"/>
              </w:rPr>
              <w:t>MSC</w:t>
            </w:r>
            <w:r w:rsidRPr="0048714D">
              <w:rPr>
                <w:rFonts w:cs="Arial" w:hint="eastAsia"/>
                <w:snapToGrid w:val="0"/>
                <w:color w:val="FF0000"/>
                <w:kern w:val="0"/>
                <w:sz w:val="20"/>
                <w:szCs w:val="21"/>
              </w:rPr>
              <w:t>号</w:t>
            </w:r>
          </w:p>
        </w:tc>
        <w:tc>
          <w:tcPr>
            <w:tcW w:w="568" w:type="dxa"/>
            <w:shd w:val="clear" w:color="auto" w:fill="auto"/>
            <w:vAlign w:val="center"/>
          </w:tcPr>
          <w:p w14:paraId="4657F847"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8</w:t>
            </w:r>
          </w:p>
        </w:tc>
        <w:tc>
          <w:tcPr>
            <w:tcW w:w="708" w:type="dxa"/>
            <w:shd w:val="clear" w:color="auto" w:fill="auto"/>
            <w:vAlign w:val="center"/>
          </w:tcPr>
          <w:p w14:paraId="37DC9B8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116-123</w:t>
            </w:r>
          </w:p>
        </w:tc>
        <w:tc>
          <w:tcPr>
            <w:tcW w:w="709" w:type="dxa"/>
            <w:shd w:val="clear" w:color="auto" w:fill="auto"/>
            <w:vAlign w:val="center"/>
          </w:tcPr>
          <w:p w14:paraId="25484F4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w:t>
            </w:r>
          </w:p>
        </w:tc>
        <w:tc>
          <w:tcPr>
            <w:tcW w:w="2835" w:type="dxa"/>
            <w:shd w:val="clear" w:color="auto" w:fill="auto"/>
            <w:vAlign w:val="center"/>
          </w:tcPr>
          <w:p w14:paraId="6217506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被计费移动用户当前所在</w:t>
            </w:r>
            <w:r w:rsidRPr="0048714D">
              <w:rPr>
                <w:rFonts w:cs="Arial" w:hint="eastAsia"/>
                <w:snapToGrid w:val="0"/>
                <w:color w:val="FF0000"/>
                <w:kern w:val="0"/>
                <w:sz w:val="20"/>
                <w:szCs w:val="21"/>
              </w:rPr>
              <w:t>MSC</w:t>
            </w:r>
            <w:r w:rsidRPr="0048714D">
              <w:rPr>
                <w:rFonts w:cs="Arial" w:hint="eastAsia"/>
                <w:snapToGrid w:val="0"/>
                <w:color w:val="FF0000"/>
                <w:kern w:val="0"/>
                <w:sz w:val="20"/>
                <w:szCs w:val="21"/>
              </w:rPr>
              <w:t>号（</w:t>
            </w:r>
            <w:r w:rsidRPr="0048714D">
              <w:rPr>
                <w:rFonts w:cs="Arial"/>
                <w:snapToGrid w:val="0"/>
                <w:color w:val="FF0000"/>
                <w:kern w:val="0"/>
                <w:sz w:val="20"/>
                <w:szCs w:val="21"/>
              </w:rPr>
              <w:t>peer msc id</w:t>
            </w:r>
            <w:r w:rsidRPr="0048714D">
              <w:rPr>
                <w:rFonts w:cs="Arial" w:hint="eastAsia"/>
                <w:snapToGrid w:val="0"/>
                <w:color w:val="FF0000"/>
                <w:kern w:val="0"/>
                <w:sz w:val="20"/>
                <w:szCs w:val="21"/>
              </w:rPr>
              <w:t>）指被计费移动用户当前所在</w:t>
            </w:r>
            <w:r w:rsidRPr="0048714D">
              <w:rPr>
                <w:rFonts w:cs="Arial" w:hint="eastAsia"/>
                <w:snapToGrid w:val="0"/>
                <w:color w:val="FF0000"/>
                <w:kern w:val="0"/>
                <w:sz w:val="20"/>
                <w:szCs w:val="21"/>
              </w:rPr>
              <w:t>MSC</w:t>
            </w:r>
            <w:r w:rsidRPr="0048714D">
              <w:rPr>
                <w:rFonts w:cs="Arial" w:hint="eastAsia"/>
                <w:snapToGrid w:val="0"/>
                <w:color w:val="FF0000"/>
                <w:kern w:val="0"/>
                <w:sz w:val="20"/>
                <w:szCs w:val="21"/>
              </w:rPr>
              <w:t>号。</w:t>
            </w:r>
          </w:p>
        </w:tc>
        <w:tc>
          <w:tcPr>
            <w:tcW w:w="2693" w:type="dxa"/>
            <w:shd w:val="clear" w:color="auto" w:fill="auto"/>
            <w:vAlign w:val="center"/>
          </w:tcPr>
          <w:p w14:paraId="337577C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该话单域占用</w:t>
            </w:r>
            <w:r w:rsidRPr="0048714D">
              <w:rPr>
                <w:rFonts w:cs="Arial" w:hint="eastAsia"/>
                <w:snapToGrid w:val="0"/>
                <w:color w:val="FF0000"/>
                <w:kern w:val="0"/>
                <w:sz w:val="20"/>
                <w:szCs w:val="21"/>
              </w:rPr>
              <w:t>8</w:t>
            </w:r>
            <w:r w:rsidRPr="0048714D">
              <w:rPr>
                <w:rFonts w:cs="Arial" w:hint="eastAsia"/>
                <w:snapToGrid w:val="0"/>
                <w:color w:val="FF0000"/>
                <w:kern w:val="0"/>
                <w:sz w:val="20"/>
                <w:szCs w:val="21"/>
              </w:rPr>
              <w:t>个字节，格式为</w:t>
            </w:r>
            <w:r w:rsidRPr="0048714D">
              <w:rPr>
                <w:rFonts w:cs="Arial" w:hint="eastAsia"/>
                <w:snapToGrid w:val="0"/>
                <w:color w:val="FF0000"/>
                <w:kern w:val="0"/>
                <w:sz w:val="20"/>
                <w:szCs w:val="21"/>
              </w:rPr>
              <w:t>BCD</w:t>
            </w:r>
            <w:r w:rsidRPr="0048714D">
              <w:rPr>
                <w:rFonts w:cs="Arial" w:hint="eastAsia"/>
                <w:snapToGrid w:val="0"/>
                <w:color w:val="FF0000"/>
                <w:kern w:val="0"/>
                <w:sz w:val="20"/>
                <w:szCs w:val="21"/>
              </w:rPr>
              <w:t>码。</w:t>
            </w:r>
          </w:p>
        </w:tc>
        <w:tc>
          <w:tcPr>
            <w:tcW w:w="1276" w:type="dxa"/>
            <w:shd w:val="clear" w:color="auto" w:fill="auto"/>
            <w:vAlign w:val="center"/>
          </w:tcPr>
          <w:p w14:paraId="3C811C1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FFFFFFFFFFFFFFFF</w:t>
            </w:r>
          </w:p>
        </w:tc>
        <w:tc>
          <w:tcPr>
            <w:tcW w:w="1276" w:type="dxa"/>
            <w:shd w:val="clear" w:color="auto" w:fill="auto"/>
            <w:vAlign w:val="center"/>
          </w:tcPr>
          <w:p w14:paraId="4020199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N</w:t>
            </w:r>
            <w:r w:rsidRPr="0048714D">
              <w:rPr>
                <w:rFonts w:cs="Arial" w:hint="eastAsia"/>
                <w:snapToGrid w:val="0"/>
                <w:color w:val="FF0000"/>
                <w:spacing w:val="-18"/>
                <w:kern w:val="0"/>
                <w:position w:val="-2"/>
                <w:sz w:val="20"/>
                <w:szCs w:val="21"/>
              </w:rPr>
              <w:t>ull</w:t>
            </w:r>
          </w:p>
        </w:tc>
      </w:tr>
      <w:tr w:rsidR="00073EA0" w:rsidRPr="0048714D" w14:paraId="708774E1" w14:textId="77777777" w:rsidTr="009B62C0">
        <w:trPr>
          <w:cantSplit/>
        </w:trPr>
        <w:tc>
          <w:tcPr>
            <w:tcW w:w="851" w:type="dxa"/>
            <w:shd w:val="clear" w:color="auto" w:fill="auto"/>
            <w:vAlign w:val="center"/>
          </w:tcPr>
          <w:p w14:paraId="6E0BCE9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lastRenderedPageBreak/>
              <w:t>主叫用户当前位置区</w:t>
            </w:r>
          </w:p>
        </w:tc>
        <w:tc>
          <w:tcPr>
            <w:tcW w:w="568" w:type="dxa"/>
            <w:shd w:val="clear" w:color="auto" w:fill="auto"/>
            <w:vAlign w:val="center"/>
          </w:tcPr>
          <w:p w14:paraId="56027956"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2</w:t>
            </w:r>
          </w:p>
        </w:tc>
        <w:tc>
          <w:tcPr>
            <w:tcW w:w="708" w:type="dxa"/>
            <w:shd w:val="clear" w:color="auto" w:fill="auto"/>
            <w:vAlign w:val="center"/>
          </w:tcPr>
          <w:p w14:paraId="37F5AE7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124-125</w:t>
            </w:r>
          </w:p>
        </w:tc>
        <w:tc>
          <w:tcPr>
            <w:tcW w:w="709" w:type="dxa"/>
            <w:shd w:val="clear" w:color="auto" w:fill="auto"/>
            <w:vAlign w:val="center"/>
          </w:tcPr>
          <w:p w14:paraId="6733A78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C</w:t>
            </w:r>
          </w:p>
        </w:tc>
        <w:tc>
          <w:tcPr>
            <w:tcW w:w="2835" w:type="dxa"/>
            <w:shd w:val="clear" w:color="auto" w:fill="auto"/>
            <w:vAlign w:val="center"/>
          </w:tcPr>
          <w:p w14:paraId="43AE059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主叫用户当前位置区（</w:t>
            </w:r>
            <w:r w:rsidRPr="0048714D">
              <w:rPr>
                <w:rFonts w:cs="Arial"/>
                <w:snapToGrid w:val="0"/>
                <w:color w:val="1F3864"/>
                <w:kern w:val="0"/>
                <w:sz w:val="20"/>
                <w:szCs w:val="21"/>
              </w:rPr>
              <w:t>current lac of caller</w:t>
            </w:r>
            <w:r w:rsidRPr="0048714D">
              <w:rPr>
                <w:rFonts w:cs="Arial" w:hint="eastAsia"/>
                <w:snapToGrid w:val="0"/>
                <w:color w:val="1F3864"/>
                <w:kern w:val="0"/>
                <w:sz w:val="20"/>
                <w:szCs w:val="21"/>
              </w:rPr>
              <w:t>）指主叫用户当前所在的位置区。</w:t>
            </w:r>
          </w:p>
        </w:tc>
        <w:tc>
          <w:tcPr>
            <w:tcW w:w="2693" w:type="dxa"/>
            <w:shd w:val="clear" w:color="auto" w:fill="auto"/>
            <w:vAlign w:val="center"/>
          </w:tcPr>
          <w:p w14:paraId="061A144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该话单域由</w:t>
            </w:r>
            <w:r w:rsidRPr="0048714D">
              <w:rPr>
                <w:rFonts w:cs="Arial" w:hint="eastAsia"/>
                <w:snapToGrid w:val="0"/>
                <w:color w:val="1F3864"/>
                <w:kern w:val="0"/>
                <w:sz w:val="20"/>
                <w:szCs w:val="21"/>
              </w:rPr>
              <w:t>2</w:t>
            </w:r>
            <w:r w:rsidRPr="0048714D">
              <w:rPr>
                <w:rFonts w:cs="Arial" w:hint="eastAsia"/>
                <w:snapToGrid w:val="0"/>
                <w:color w:val="1F3864"/>
                <w:kern w:val="0"/>
                <w:sz w:val="20"/>
                <w:szCs w:val="21"/>
              </w:rPr>
              <w:t>个字节的</w:t>
            </w:r>
            <w:r w:rsidRPr="0048714D">
              <w:rPr>
                <w:rFonts w:cs="Arial" w:hint="eastAsia"/>
                <w:snapToGrid w:val="0"/>
                <w:color w:val="1F3864"/>
                <w:kern w:val="0"/>
                <w:sz w:val="20"/>
                <w:szCs w:val="21"/>
              </w:rPr>
              <w:t>16</w:t>
            </w:r>
            <w:r w:rsidRPr="0048714D">
              <w:rPr>
                <w:rFonts w:cs="Arial" w:hint="eastAsia"/>
                <w:snapToGrid w:val="0"/>
                <w:color w:val="1F3864"/>
                <w:kern w:val="0"/>
                <w:sz w:val="20"/>
                <w:szCs w:val="21"/>
              </w:rPr>
              <w:t>进制</w:t>
            </w:r>
            <w:r w:rsidRPr="0048714D">
              <w:rPr>
                <w:rFonts w:cs="Arial" w:hint="eastAsia"/>
                <w:snapToGrid w:val="0"/>
                <w:color w:val="1F3864"/>
                <w:kern w:val="0"/>
                <w:sz w:val="20"/>
                <w:szCs w:val="21"/>
              </w:rPr>
              <w:t>BCD</w:t>
            </w:r>
            <w:r w:rsidRPr="0048714D">
              <w:rPr>
                <w:rFonts w:cs="Arial" w:hint="eastAsia"/>
                <w:snapToGrid w:val="0"/>
                <w:color w:val="1F3864"/>
                <w:kern w:val="0"/>
                <w:sz w:val="20"/>
                <w:szCs w:val="21"/>
              </w:rPr>
              <w:t>码表示。</w:t>
            </w:r>
          </w:p>
        </w:tc>
        <w:tc>
          <w:tcPr>
            <w:tcW w:w="1276" w:type="dxa"/>
            <w:shd w:val="clear" w:color="auto" w:fill="auto"/>
            <w:vAlign w:val="center"/>
          </w:tcPr>
          <w:p w14:paraId="3188C32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0000</w:t>
            </w:r>
          </w:p>
        </w:tc>
        <w:tc>
          <w:tcPr>
            <w:tcW w:w="1276" w:type="dxa"/>
            <w:shd w:val="clear" w:color="auto" w:fill="auto"/>
            <w:vAlign w:val="center"/>
          </w:tcPr>
          <w:p w14:paraId="66B2B2E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w:t>
            </w:r>
          </w:p>
        </w:tc>
      </w:tr>
      <w:tr w:rsidR="00073EA0" w:rsidRPr="0048714D" w14:paraId="32771030" w14:textId="77777777" w:rsidTr="009B62C0">
        <w:trPr>
          <w:cantSplit/>
        </w:trPr>
        <w:tc>
          <w:tcPr>
            <w:tcW w:w="851" w:type="dxa"/>
            <w:shd w:val="clear" w:color="auto" w:fill="auto"/>
            <w:vAlign w:val="center"/>
          </w:tcPr>
          <w:p w14:paraId="179BD7D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主叫用户当前小区</w:t>
            </w:r>
          </w:p>
        </w:tc>
        <w:tc>
          <w:tcPr>
            <w:tcW w:w="568" w:type="dxa"/>
            <w:shd w:val="clear" w:color="auto" w:fill="auto"/>
            <w:vAlign w:val="center"/>
          </w:tcPr>
          <w:p w14:paraId="50B36556"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2</w:t>
            </w:r>
          </w:p>
        </w:tc>
        <w:tc>
          <w:tcPr>
            <w:tcW w:w="708" w:type="dxa"/>
            <w:shd w:val="clear" w:color="auto" w:fill="auto"/>
            <w:vAlign w:val="center"/>
          </w:tcPr>
          <w:p w14:paraId="0D436A1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126-127</w:t>
            </w:r>
          </w:p>
        </w:tc>
        <w:tc>
          <w:tcPr>
            <w:tcW w:w="709" w:type="dxa"/>
            <w:shd w:val="clear" w:color="auto" w:fill="auto"/>
            <w:vAlign w:val="center"/>
          </w:tcPr>
          <w:p w14:paraId="6E4A942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C</w:t>
            </w:r>
          </w:p>
        </w:tc>
        <w:tc>
          <w:tcPr>
            <w:tcW w:w="2835" w:type="dxa"/>
            <w:shd w:val="clear" w:color="auto" w:fill="auto"/>
            <w:vAlign w:val="center"/>
          </w:tcPr>
          <w:p w14:paraId="3E22902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主叫用户当前小区（</w:t>
            </w:r>
            <w:r w:rsidRPr="0048714D">
              <w:rPr>
                <w:rFonts w:cs="Arial"/>
                <w:snapToGrid w:val="0"/>
                <w:color w:val="1F3864"/>
                <w:kern w:val="0"/>
                <w:sz w:val="20"/>
                <w:szCs w:val="21"/>
              </w:rPr>
              <w:t>current ci of caller</w:t>
            </w:r>
            <w:r w:rsidRPr="0048714D">
              <w:rPr>
                <w:rFonts w:cs="Arial" w:hint="eastAsia"/>
                <w:snapToGrid w:val="0"/>
                <w:color w:val="1F3864"/>
                <w:kern w:val="0"/>
                <w:sz w:val="20"/>
                <w:szCs w:val="21"/>
              </w:rPr>
              <w:t>）指主叫用户当前所在的小区。</w:t>
            </w:r>
          </w:p>
        </w:tc>
        <w:tc>
          <w:tcPr>
            <w:tcW w:w="2693" w:type="dxa"/>
            <w:shd w:val="clear" w:color="auto" w:fill="auto"/>
            <w:vAlign w:val="center"/>
          </w:tcPr>
          <w:p w14:paraId="4F012F4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其编码格式与主叫用户当前位置区的编码格式相同。</w:t>
            </w:r>
          </w:p>
        </w:tc>
        <w:tc>
          <w:tcPr>
            <w:tcW w:w="1276" w:type="dxa"/>
            <w:shd w:val="clear" w:color="auto" w:fill="auto"/>
            <w:vAlign w:val="center"/>
          </w:tcPr>
          <w:p w14:paraId="7B7F0A4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0000</w:t>
            </w:r>
          </w:p>
        </w:tc>
        <w:tc>
          <w:tcPr>
            <w:tcW w:w="1276" w:type="dxa"/>
            <w:shd w:val="clear" w:color="auto" w:fill="auto"/>
            <w:vAlign w:val="center"/>
          </w:tcPr>
          <w:p w14:paraId="53BA706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w:t>
            </w:r>
          </w:p>
        </w:tc>
      </w:tr>
      <w:tr w:rsidR="00073EA0" w:rsidRPr="0048714D" w14:paraId="2C4B631F" w14:textId="77777777" w:rsidTr="009B62C0">
        <w:trPr>
          <w:cantSplit/>
        </w:trPr>
        <w:tc>
          <w:tcPr>
            <w:tcW w:w="851" w:type="dxa"/>
            <w:shd w:val="clear" w:color="auto" w:fill="auto"/>
            <w:vAlign w:val="center"/>
          </w:tcPr>
          <w:p w14:paraId="1CB4C31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主叫用户初始位置区</w:t>
            </w:r>
          </w:p>
        </w:tc>
        <w:tc>
          <w:tcPr>
            <w:tcW w:w="568" w:type="dxa"/>
            <w:shd w:val="clear" w:color="auto" w:fill="auto"/>
            <w:vAlign w:val="center"/>
          </w:tcPr>
          <w:p w14:paraId="5DAC8E3C"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2</w:t>
            </w:r>
          </w:p>
        </w:tc>
        <w:tc>
          <w:tcPr>
            <w:tcW w:w="708" w:type="dxa"/>
            <w:shd w:val="clear" w:color="auto" w:fill="auto"/>
            <w:vAlign w:val="center"/>
          </w:tcPr>
          <w:p w14:paraId="3FD987F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128-129</w:t>
            </w:r>
          </w:p>
        </w:tc>
        <w:tc>
          <w:tcPr>
            <w:tcW w:w="709" w:type="dxa"/>
            <w:shd w:val="clear" w:color="auto" w:fill="auto"/>
            <w:vAlign w:val="center"/>
          </w:tcPr>
          <w:p w14:paraId="1740CA7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C</w:t>
            </w:r>
          </w:p>
        </w:tc>
        <w:tc>
          <w:tcPr>
            <w:tcW w:w="2835" w:type="dxa"/>
            <w:shd w:val="clear" w:color="auto" w:fill="auto"/>
            <w:vAlign w:val="center"/>
          </w:tcPr>
          <w:p w14:paraId="2BA5287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主叫用户初始位置区（</w:t>
            </w:r>
            <w:r w:rsidRPr="0048714D">
              <w:rPr>
                <w:rFonts w:cs="Arial"/>
                <w:snapToGrid w:val="0"/>
                <w:color w:val="1F3864"/>
                <w:kern w:val="0"/>
                <w:sz w:val="20"/>
                <w:szCs w:val="21"/>
              </w:rPr>
              <w:t>initial lac of caller</w:t>
            </w:r>
            <w:r w:rsidRPr="0048714D">
              <w:rPr>
                <w:rFonts w:cs="Arial" w:hint="eastAsia"/>
                <w:snapToGrid w:val="0"/>
                <w:color w:val="1F3864"/>
                <w:kern w:val="0"/>
                <w:sz w:val="20"/>
                <w:szCs w:val="21"/>
              </w:rPr>
              <w:t>）指主叫用户初始所在的位置区。</w:t>
            </w:r>
          </w:p>
        </w:tc>
        <w:tc>
          <w:tcPr>
            <w:tcW w:w="2693" w:type="dxa"/>
            <w:shd w:val="clear" w:color="auto" w:fill="auto"/>
            <w:vAlign w:val="center"/>
          </w:tcPr>
          <w:p w14:paraId="7A0EAEF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其编码格式与主叫用户当前位置区的编码格式相同。</w:t>
            </w:r>
          </w:p>
        </w:tc>
        <w:tc>
          <w:tcPr>
            <w:tcW w:w="1276" w:type="dxa"/>
            <w:shd w:val="clear" w:color="auto" w:fill="auto"/>
            <w:vAlign w:val="center"/>
          </w:tcPr>
          <w:p w14:paraId="205AB04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0000</w:t>
            </w:r>
          </w:p>
        </w:tc>
        <w:tc>
          <w:tcPr>
            <w:tcW w:w="1276" w:type="dxa"/>
            <w:shd w:val="clear" w:color="auto" w:fill="auto"/>
            <w:vAlign w:val="center"/>
          </w:tcPr>
          <w:p w14:paraId="5229E53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w:t>
            </w:r>
          </w:p>
        </w:tc>
      </w:tr>
      <w:tr w:rsidR="00073EA0" w:rsidRPr="0048714D" w14:paraId="2D00EE16" w14:textId="77777777" w:rsidTr="009B62C0">
        <w:trPr>
          <w:cantSplit/>
        </w:trPr>
        <w:tc>
          <w:tcPr>
            <w:tcW w:w="851" w:type="dxa"/>
            <w:shd w:val="clear" w:color="auto" w:fill="auto"/>
            <w:vAlign w:val="center"/>
          </w:tcPr>
          <w:p w14:paraId="6326649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主叫用户初始小区</w:t>
            </w:r>
          </w:p>
        </w:tc>
        <w:tc>
          <w:tcPr>
            <w:tcW w:w="568" w:type="dxa"/>
            <w:shd w:val="clear" w:color="auto" w:fill="auto"/>
            <w:vAlign w:val="center"/>
          </w:tcPr>
          <w:p w14:paraId="52ECF361"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2</w:t>
            </w:r>
          </w:p>
        </w:tc>
        <w:tc>
          <w:tcPr>
            <w:tcW w:w="708" w:type="dxa"/>
            <w:shd w:val="clear" w:color="auto" w:fill="auto"/>
            <w:vAlign w:val="center"/>
          </w:tcPr>
          <w:p w14:paraId="6741AED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130-131</w:t>
            </w:r>
          </w:p>
        </w:tc>
        <w:tc>
          <w:tcPr>
            <w:tcW w:w="709" w:type="dxa"/>
            <w:shd w:val="clear" w:color="auto" w:fill="auto"/>
            <w:vAlign w:val="center"/>
          </w:tcPr>
          <w:p w14:paraId="5DDE8AA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C</w:t>
            </w:r>
          </w:p>
        </w:tc>
        <w:tc>
          <w:tcPr>
            <w:tcW w:w="2835" w:type="dxa"/>
            <w:shd w:val="clear" w:color="auto" w:fill="auto"/>
            <w:vAlign w:val="center"/>
          </w:tcPr>
          <w:p w14:paraId="3D7A539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主叫用户初始位小区（</w:t>
            </w:r>
            <w:r w:rsidRPr="0048714D">
              <w:rPr>
                <w:rFonts w:cs="Arial"/>
                <w:snapToGrid w:val="0"/>
                <w:color w:val="1F3864"/>
                <w:kern w:val="0"/>
                <w:sz w:val="20"/>
                <w:szCs w:val="21"/>
              </w:rPr>
              <w:t>initial ci of caller</w:t>
            </w:r>
            <w:r w:rsidRPr="0048714D">
              <w:rPr>
                <w:rFonts w:cs="Arial" w:hint="eastAsia"/>
                <w:snapToGrid w:val="0"/>
                <w:color w:val="1F3864"/>
                <w:kern w:val="0"/>
                <w:sz w:val="20"/>
                <w:szCs w:val="21"/>
              </w:rPr>
              <w:t>）指主叫用户初始所在的小区。</w:t>
            </w:r>
          </w:p>
        </w:tc>
        <w:tc>
          <w:tcPr>
            <w:tcW w:w="2693" w:type="dxa"/>
            <w:shd w:val="clear" w:color="auto" w:fill="auto"/>
            <w:vAlign w:val="center"/>
          </w:tcPr>
          <w:p w14:paraId="18E53AF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其编码格式与主叫用户当前位置区的编码格式相同。</w:t>
            </w:r>
          </w:p>
        </w:tc>
        <w:tc>
          <w:tcPr>
            <w:tcW w:w="1276" w:type="dxa"/>
            <w:shd w:val="clear" w:color="auto" w:fill="auto"/>
            <w:vAlign w:val="center"/>
          </w:tcPr>
          <w:p w14:paraId="2D140CA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0000</w:t>
            </w:r>
          </w:p>
        </w:tc>
        <w:tc>
          <w:tcPr>
            <w:tcW w:w="1276" w:type="dxa"/>
            <w:shd w:val="clear" w:color="auto" w:fill="auto"/>
            <w:vAlign w:val="center"/>
          </w:tcPr>
          <w:p w14:paraId="7535D38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w:t>
            </w:r>
          </w:p>
        </w:tc>
      </w:tr>
      <w:tr w:rsidR="00073EA0" w:rsidRPr="0048714D" w14:paraId="56DC4E59" w14:textId="77777777" w:rsidTr="009B62C0">
        <w:trPr>
          <w:cantSplit/>
        </w:trPr>
        <w:tc>
          <w:tcPr>
            <w:tcW w:w="851" w:type="dxa"/>
            <w:shd w:val="clear" w:color="auto" w:fill="auto"/>
            <w:vAlign w:val="center"/>
          </w:tcPr>
          <w:p w14:paraId="17BA883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被叫用户当前位置区</w:t>
            </w:r>
          </w:p>
        </w:tc>
        <w:tc>
          <w:tcPr>
            <w:tcW w:w="568" w:type="dxa"/>
            <w:shd w:val="clear" w:color="auto" w:fill="auto"/>
            <w:vAlign w:val="center"/>
          </w:tcPr>
          <w:p w14:paraId="6A07EDEF"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2</w:t>
            </w:r>
          </w:p>
        </w:tc>
        <w:tc>
          <w:tcPr>
            <w:tcW w:w="708" w:type="dxa"/>
            <w:shd w:val="clear" w:color="auto" w:fill="auto"/>
            <w:vAlign w:val="center"/>
          </w:tcPr>
          <w:p w14:paraId="4D3FC8C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132-133</w:t>
            </w:r>
          </w:p>
        </w:tc>
        <w:tc>
          <w:tcPr>
            <w:tcW w:w="709" w:type="dxa"/>
            <w:shd w:val="clear" w:color="auto" w:fill="auto"/>
            <w:vAlign w:val="center"/>
          </w:tcPr>
          <w:p w14:paraId="230599A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w:t>
            </w:r>
          </w:p>
        </w:tc>
        <w:tc>
          <w:tcPr>
            <w:tcW w:w="2835" w:type="dxa"/>
            <w:shd w:val="clear" w:color="auto" w:fill="auto"/>
            <w:vAlign w:val="center"/>
          </w:tcPr>
          <w:p w14:paraId="28E3CFE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被叫用户当前位置区（</w:t>
            </w:r>
            <w:r w:rsidRPr="0048714D">
              <w:rPr>
                <w:rFonts w:cs="Arial"/>
                <w:snapToGrid w:val="0"/>
                <w:color w:val="1F3864"/>
                <w:kern w:val="0"/>
                <w:sz w:val="20"/>
                <w:szCs w:val="21"/>
              </w:rPr>
              <w:t>current lac of called</w:t>
            </w:r>
            <w:r w:rsidRPr="0048714D">
              <w:rPr>
                <w:rFonts w:cs="Arial" w:hint="eastAsia"/>
                <w:snapToGrid w:val="0"/>
                <w:color w:val="1F3864"/>
                <w:kern w:val="0"/>
                <w:sz w:val="20"/>
                <w:szCs w:val="21"/>
              </w:rPr>
              <w:t>）指被叫用户当前所在的位置区。</w:t>
            </w:r>
          </w:p>
        </w:tc>
        <w:tc>
          <w:tcPr>
            <w:tcW w:w="2693" w:type="dxa"/>
            <w:shd w:val="clear" w:color="auto" w:fill="auto"/>
            <w:vAlign w:val="center"/>
          </w:tcPr>
          <w:p w14:paraId="46AC2BB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其编码格式与主叫用户当前位置区的编码格式相同。</w:t>
            </w:r>
          </w:p>
        </w:tc>
        <w:tc>
          <w:tcPr>
            <w:tcW w:w="1276" w:type="dxa"/>
            <w:shd w:val="clear" w:color="auto" w:fill="auto"/>
            <w:vAlign w:val="center"/>
          </w:tcPr>
          <w:p w14:paraId="5615A79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0000</w:t>
            </w:r>
          </w:p>
        </w:tc>
        <w:tc>
          <w:tcPr>
            <w:tcW w:w="1276" w:type="dxa"/>
            <w:shd w:val="clear" w:color="auto" w:fill="auto"/>
            <w:vAlign w:val="center"/>
          </w:tcPr>
          <w:p w14:paraId="17CAB70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w:t>
            </w:r>
          </w:p>
        </w:tc>
      </w:tr>
      <w:tr w:rsidR="00073EA0" w:rsidRPr="0048714D" w14:paraId="682D30C5" w14:textId="77777777" w:rsidTr="009B62C0">
        <w:trPr>
          <w:cantSplit/>
        </w:trPr>
        <w:tc>
          <w:tcPr>
            <w:tcW w:w="851" w:type="dxa"/>
            <w:shd w:val="clear" w:color="auto" w:fill="auto"/>
            <w:vAlign w:val="center"/>
          </w:tcPr>
          <w:p w14:paraId="5CB69F1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被叫用户当前小区</w:t>
            </w:r>
          </w:p>
        </w:tc>
        <w:tc>
          <w:tcPr>
            <w:tcW w:w="568" w:type="dxa"/>
            <w:shd w:val="clear" w:color="auto" w:fill="auto"/>
            <w:vAlign w:val="center"/>
          </w:tcPr>
          <w:p w14:paraId="65034C97"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2</w:t>
            </w:r>
          </w:p>
        </w:tc>
        <w:tc>
          <w:tcPr>
            <w:tcW w:w="708" w:type="dxa"/>
            <w:shd w:val="clear" w:color="auto" w:fill="auto"/>
            <w:vAlign w:val="center"/>
          </w:tcPr>
          <w:p w14:paraId="4A9E1F0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134-135</w:t>
            </w:r>
          </w:p>
        </w:tc>
        <w:tc>
          <w:tcPr>
            <w:tcW w:w="709" w:type="dxa"/>
            <w:shd w:val="clear" w:color="auto" w:fill="auto"/>
            <w:vAlign w:val="center"/>
          </w:tcPr>
          <w:p w14:paraId="2F188DF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w:t>
            </w:r>
          </w:p>
        </w:tc>
        <w:tc>
          <w:tcPr>
            <w:tcW w:w="2835" w:type="dxa"/>
            <w:shd w:val="clear" w:color="auto" w:fill="auto"/>
            <w:vAlign w:val="center"/>
          </w:tcPr>
          <w:p w14:paraId="5C0BB27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被叫用户当前小区（</w:t>
            </w:r>
            <w:r w:rsidRPr="0048714D">
              <w:rPr>
                <w:rFonts w:cs="Arial"/>
                <w:snapToGrid w:val="0"/>
                <w:color w:val="1F3864"/>
                <w:kern w:val="0"/>
                <w:sz w:val="20"/>
                <w:szCs w:val="21"/>
              </w:rPr>
              <w:t>current ci of calle</w:t>
            </w:r>
            <w:r w:rsidRPr="0048714D">
              <w:rPr>
                <w:rFonts w:cs="Arial" w:hint="eastAsia"/>
                <w:snapToGrid w:val="0"/>
                <w:color w:val="1F3864"/>
                <w:kern w:val="0"/>
                <w:sz w:val="20"/>
                <w:szCs w:val="21"/>
              </w:rPr>
              <w:t>d</w:t>
            </w:r>
            <w:r w:rsidRPr="0048714D">
              <w:rPr>
                <w:rFonts w:cs="Arial" w:hint="eastAsia"/>
                <w:snapToGrid w:val="0"/>
                <w:color w:val="1F3864"/>
                <w:kern w:val="0"/>
                <w:sz w:val="20"/>
                <w:szCs w:val="21"/>
              </w:rPr>
              <w:t>）指被叫用户当前所在的小区。</w:t>
            </w:r>
          </w:p>
        </w:tc>
        <w:tc>
          <w:tcPr>
            <w:tcW w:w="2693" w:type="dxa"/>
            <w:shd w:val="clear" w:color="auto" w:fill="auto"/>
            <w:vAlign w:val="center"/>
          </w:tcPr>
          <w:p w14:paraId="47CB839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其编码格式与主叫用户当前位置区的编码格式相同。</w:t>
            </w:r>
          </w:p>
        </w:tc>
        <w:tc>
          <w:tcPr>
            <w:tcW w:w="1276" w:type="dxa"/>
            <w:shd w:val="clear" w:color="auto" w:fill="auto"/>
            <w:vAlign w:val="center"/>
          </w:tcPr>
          <w:p w14:paraId="6583D5F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0000</w:t>
            </w:r>
          </w:p>
        </w:tc>
        <w:tc>
          <w:tcPr>
            <w:tcW w:w="1276" w:type="dxa"/>
            <w:shd w:val="clear" w:color="auto" w:fill="auto"/>
            <w:vAlign w:val="center"/>
          </w:tcPr>
          <w:p w14:paraId="0DB4B26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w:t>
            </w:r>
          </w:p>
        </w:tc>
      </w:tr>
      <w:tr w:rsidR="00073EA0" w:rsidRPr="0048714D" w14:paraId="53BD0E37" w14:textId="77777777" w:rsidTr="009B62C0">
        <w:trPr>
          <w:cantSplit/>
        </w:trPr>
        <w:tc>
          <w:tcPr>
            <w:tcW w:w="851" w:type="dxa"/>
            <w:shd w:val="clear" w:color="auto" w:fill="auto"/>
            <w:vAlign w:val="center"/>
          </w:tcPr>
          <w:p w14:paraId="28B4F27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被叫用户初始位置区</w:t>
            </w:r>
          </w:p>
        </w:tc>
        <w:tc>
          <w:tcPr>
            <w:tcW w:w="568" w:type="dxa"/>
            <w:shd w:val="clear" w:color="auto" w:fill="auto"/>
            <w:vAlign w:val="center"/>
          </w:tcPr>
          <w:p w14:paraId="40C6DDEE"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2</w:t>
            </w:r>
          </w:p>
        </w:tc>
        <w:tc>
          <w:tcPr>
            <w:tcW w:w="708" w:type="dxa"/>
            <w:shd w:val="clear" w:color="auto" w:fill="auto"/>
            <w:vAlign w:val="center"/>
          </w:tcPr>
          <w:p w14:paraId="283CC25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136-137</w:t>
            </w:r>
          </w:p>
        </w:tc>
        <w:tc>
          <w:tcPr>
            <w:tcW w:w="709" w:type="dxa"/>
            <w:shd w:val="clear" w:color="auto" w:fill="auto"/>
            <w:vAlign w:val="center"/>
          </w:tcPr>
          <w:p w14:paraId="3DF9278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w:t>
            </w:r>
          </w:p>
        </w:tc>
        <w:tc>
          <w:tcPr>
            <w:tcW w:w="2835" w:type="dxa"/>
            <w:shd w:val="clear" w:color="auto" w:fill="auto"/>
            <w:vAlign w:val="center"/>
          </w:tcPr>
          <w:p w14:paraId="1A6E334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被叫用户初始位置区（</w:t>
            </w:r>
            <w:r w:rsidRPr="0048714D">
              <w:rPr>
                <w:rFonts w:cs="Arial"/>
                <w:snapToGrid w:val="0"/>
                <w:color w:val="1F3864"/>
                <w:kern w:val="0"/>
                <w:sz w:val="20"/>
                <w:szCs w:val="21"/>
              </w:rPr>
              <w:t>initial lac of calle</w:t>
            </w:r>
            <w:r w:rsidRPr="0048714D">
              <w:rPr>
                <w:rFonts w:cs="Arial" w:hint="eastAsia"/>
                <w:snapToGrid w:val="0"/>
                <w:color w:val="1F3864"/>
                <w:kern w:val="0"/>
                <w:sz w:val="20"/>
                <w:szCs w:val="21"/>
              </w:rPr>
              <w:t>d</w:t>
            </w:r>
            <w:r w:rsidRPr="0048714D">
              <w:rPr>
                <w:rFonts w:cs="Arial" w:hint="eastAsia"/>
                <w:snapToGrid w:val="0"/>
                <w:color w:val="1F3864"/>
                <w:kern w:val="0"/>
                <w:sz w:val="20"/>
                <w:szCs w:val="21"/>
              </w:rPr>
              <w:t>）指被叫用户初始所在的位置区。</w:t>
            </w:r>
          </w:p>
        </w:tc>
        <w:tc>
          <w:tcPr>
            <w:tcW w:w="2693" w:type="dxa"/>
            <w:shd w:val="clear" w:color="auto" w:fill="auto"/>
            <w:vAlign w:val="center"/>
          </w:tcPr>
          <w:p w14:paraId="10B2A88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其编码格式与主叫用户当前位置区的编码格式相同。</w:t>
            </w:r>
          </w:p>
        </w:tc>
        <w:tc>
          <w:tcPr>
            <w:tcW w:w="1276" w:type="dxa"/>
            <w:shd w:val="clear" w:color="auto" w:fill="auto"/>
            <w:vAlign w:val="center"/>
          </w:tcPr>
          <w:p w14:paraId="30F711B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0000</w:t>
            </w:r>
          </w:p>
        </w:tc>
        <w:tc>
          <w:tcPr>
            <w:tcW w:w="1276" w:type="dxa"/>
            <w:shd w:val="clear" w:color="auto" w:fill="auto"/>
            <w:vAlign w:val="center"/>
          </w:tcPr>
          <w:p w14:paraId="116E68F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w:t>
            </w:r>
          </w:p>
        </w:tc>
      </w:tr>
      <w:tr w:rsidR="00073EA0" w:rsidRPr="0048714D" w14:paraId="69A117C9" w14:textId="77777777" w:rsidTr="009B62C0">
        <w:trPr>
          <w:cantSplit/>
        </w:trPr>
        <w:tc>
          <w:tcPr>
            <w:tcW w:w="851" w:type="dxa"/>
            <w:shd w:val="clear" w:color="auto" w:fill="auto"/>
            <w:vAlign w:val="center"/>
          </w:tcPr>
          <w:p w14:paraId="16D728F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kern w:val="0"/>
                <w:sz w:val="20"/>
                <w:szCs w:val="21"/>
              </w:rPr>
            </w:pPr>
            <w:r w:rsidRPr="0048714D">
              <w:rPr>
                <w:rFonts w:cs="Arial" w:hint="eastAsia"/>
                <w:snapToGrid w:val="0"/>
                <w:color w:val="1F3864"/>
                <w:kern w:val="0"/>
                <w:sz w:val="20"/>
                <w:szCs w:val="21"/>
              </w:rPr>
              <w:t>被叫用户初始小区</w:t>
            </w:r>
          </w:p>
        </w:tc>
        <w:tc>
          <w:tcPr>
            <w:tcW w:w="568" w:type="dxa"/>
            <w:shd w:val="clear" w:color="auto" w:fill="auto"/>
            <w:vAlign w:val="center"/>
          </w:tcPr>
          <w:p w14:paraId="574ACB5E"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2</w:t>
            </w:r>
          </w:p>
        </w:tc>
        <w:tc>
          <w:tcPr>
            <w:tcW w:w="708" w:type="dxa"/>
            <w:shd w:val="clear" w:color="auto" w:fill="auto"/>
            <w:vAlign w:val="center"/>
          </w:tcPr>
          <w:p w14:paraId="6B68ADD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138-139</w:t>
            </w:r>
          </w:p>
        </w:tc>
        <w:tc>
          <w:tcPr>
            <w:tcW w:w="709" w:type="dxa"/>
            <w:shd w:val="clear" w:color="auto" w:fill="auto"/>
            <w:vAlign w:val="center"/>
          </w:tcPr>
          <w:p w14:paraId="29E2D38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spacing w:val="-18"/>
                <w:kern w:val="0"/>
                <w:position w:val="-2"/>
                <w:sz w:val="20"/>
                <w:szCs w:val="21"/>
              </w:rPr>
              <w:t>-</w:t>
            </w:r>
          </w:p>
        </w:tc>
        <w:tc>
          <w:tcPr>
            <w:tcW w:w="2835" w:type="dxa"/>
            <w:shd w:val="clear" w:color="auto" w:fill="auto"/>
            <w:vAlign w:val="center"/>
          </w:tcPr>
          <w:p w14:paraId="7DD9863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被叫用户初始位小区（</w:t>
            </w:r>
            <w:r w:rsidRPr="0048714D">
              <w:rPr>
                <w:rFonts w:cs="Arial"/>
                <w:snapToGrid w:val="0"/>
                <w:color w:val="1F3864"/>
                <w:kern w:val="0"/>
                <w:sz w:val="20"/>
                <w:szCs w:val="21"/>
              </w:rPr>
              <w:t>initial ci of calle</w:t>
            </w:r>
            <w:r w:rsidRPr="0048714D">
              <w:rPr>
                <w:rFonts w:cs="Arial" w:hint="eastAsia"/>
                <w:snapToGrid w:val="0"/>
                <w:color w:val="1F3864"/>
                <w:kern w:val="0"/>
                <w:sz w:val="20"/>
                <w:szCs w:val="21"/>
              </w:rPr>
              <w:t>d</w:t>
            </w:r>
            <w:r w:rsidRPr="0048714D">
              <w:rPr>
                <w:rFonts w:cs="Arial" w:hint="eastAsia"/>
                <w:snapToGrid w:val="0"/>
                <w:color w:val="1F3864"/>
                <w:kern w:val="0"/>
                <w:sz w:val="20"/>
                <w:szCs w:val="21"/>
              </w:rPr>
              <w:t>）指被叫用户初始所在的小区。</w:t>
            </w:r>
          </w:p>
        </w:tc>
        <w:tc>
          <w:tcPr>
            <w:tcW w:w="2693" w:type="dxa"/>
            <w:shd w:val="clear" w:color="auto" w:fill="auto"/>
            <w:vAlign w:val="center"/>
          </w:tcPr>
          <w:p w14:paraId="1CFF7B6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hint="eastAsia"/>
                <w:snapToGrid w:val="0"/>
                <w:color w:val="1F3864"/>
                <w:kern w:val="0"/>
                <w:sz w:val="20"/>
                <w:szCs w:val="21"/>
              </w:rPr>
              <w:t>其编码格式与主叫用户当前位置区的编码格式相同。</w:t>
            </w:r>
          </w:p>
        </w:tc>
        <w:tc>
          <w:tcPr>
            <w:tcW w:w="1276" w:type="dxa"/>
            <w:shd w:val="clear" w:color="auto" w:fill="auto"/>
            <w:vAlign w:val="center"/>
          </w:tcPr>
          <w:p w14:paraId="102CC1C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0000</w:t>
            </w:r>
          </w:p>
        </w:tc>
        <w:tc>
          <w:tcPr>
            <w:tcW w:w="1276" w:type="dxa"/>
            <w:shd w:val="clear" w:color="auto" w:fill="auto"/>
            <w:vAlign w:val="center"/>
          </w:tcPr>
          <w:p w14:paraId="2011E59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1F3864"/>
                <w:spacing w:val="-18"/>
                <w:kern w:val="0"/>
                <w:position w:val="-2"/>
                <w:sz w:val="20"/>
                <w:szCs w:val="21"/>
              </w:rPr>
            </w:pPr>
            <w:r w:rsidRPr="0048714D">
              <w:rPr>
                <w:rFonts w:cs="Arial"/>
                <w:snapToGrid w:val="0"/>
                <w:color w:val="1F3864"/>
                <w:spacing w:val="-18"/>
                <w:kern w:val="0"/>
                <w:position w:val="-2"/>
                <w:sz w:val="20"/>
                <w:szCs w:val="21"/>
              </w:rPr>
              <w:t>—</w:t>
            </w:r>
          </w:p>
        </w:tc>
      </w:tr>
      <w:tr w:rsidR="00073EA0" w:rsidRPr="0048714D" w14:paraId="0ABEA06E" w14:textId="77777777" w:rsidTr="009B62C0">
        <w:trPr>
          <w:cantSplit/>
        </w:trPr>
        <w:tc>
          <w:tcPr>
            <w:tcW w:w="851" w:type="dxa"/>
            <w:shd w:val="clear" w:color="auto" w:fill="auto"/>
            <w:vAlign w:val="center"/>
          </w:tcPr>
          <w:p w14:paraId="641A5CA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被计费移动用户呼叫参考</w:t>
            </w:r>
          </w:p>
        </w:tc>
        <w:tc>
          <w:tcPr>
            <w:tcW w:w="568" w:type="dxa"/>
            <w:shd w:val="clear" w:color="auto" w:fill="auto"/>
            <w:vAlign w:val="center"/>
          </w:tcPr>
          <w:p w14:paraId="62604176"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21BC35D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140</w:t>
            </w:r>
          </w:p>
        </w:tc>
        <w:tc>
          <w:tcPr>
            <w:tcW w:w="709" w:type="dxa"/>
            <w:shd w:val="clear" w:color="auto" w:fill="auto"/>
            <w:vAlign w:val="center"/>
          </w:tcPr>
          <w:p w14:paraId="4C69669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w:t>
            </w:r>
          </w:p>
        </w:tc>
        <w:tc>
          <w:tcPr>
            <w:tcW w:w="2835" w:type="dxa"/>
            <w:shd w:val="clear" w:color="auto" w:fill="auto"/>
            <w:vAlign w:val="center"/>
          </w:tcPr>
          <w:p w14:paraId="0292B77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被计费移动用户呼叫参考（</w:t>
            </w:r>
            <w:r w:rsidRPr="0048714D">
              <w:rPr>
                <w:rFonts w:cs="Arial"/>
                <w:snapToGrid w:val="0"/>
                <w:kern w:val="0"/>
                <w:sz w:val="20"/>
                <w:szCs w:val="21"/>
              </w:rPr>
              <w:t>call reference</w:t>
            </w:r>
            <w:r w:rsidRPr="0048714D">
              <w:rPr>
                <w:rFonts w:cs="Arial" w:hint="eastAsia"/>
                <w:snapToGrid w:val="0"/>
                <w:kern w:val="0"/>
                <w:sz w:val="20"/>
                <w:szCs w:val="21"/>
              </w:rPr>
              <w:t>）指被计费移动用户的呼叫参考号。</w:t>
            </w:r>
          </w:p>
        </w:tc>
        <w:tc>
          <w:tcPr>
            <w:tcW w:w="2693" w:type="dxa"/>
            <w:shd w:val="clear" w:color="auto" w:fill="auto"/>
            <w:vAlign w:val="center"/>
          </w:tcPr>
          <w:p w14:paraId="5195BBB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该话单域对于移动始发呼叫话单来说填写的为主叫的呼叫参考号；对移动终结话单来说填写的为被叫的呼叫参考号。非主叫话单或被叫话单中，该字段没有意义，</w:t>
            </w:r>
            <w:r w:rsidRPr="0048714D">
              <w:rPr>
                <w:rFonts w:cs="宋体" w:hint="eastAsia"/>
                <w:snapToGrid w:val="0"/>
                <w:kern w:val="0"/>
                <w:sz w:val="20"/>
                <w:szCs w:val="21"/>
              </w:rPr>
              <w:t>赋值为</w:t>
            </w:r>
            <w:r w:rsidRPr="0048714D">
              <w:rPr>
                <w:rFonts w:cs="Arial"/>
                <w:snapToGrid w:val="0"/>
                <w:kern w:val="0"/>
                <w:sz w:val="20"/>
                <w:szCs w:val="21"/>
              </w:rPr>
              <w:t>0xFF</w:t>
            </w:r>
            <w:r w:rsidRPr="0048714D">
              <w:rPr>
                <w:rFonts w:cs="Arial" w:hint="eastAsia"/>
                <w:snapToGrid w:val="0"/>
                <w:kern w:val="0"/>
                <w:sz w:val="20"/>
                <w:szCs w:val="21"/>
              </w:rPr>
              <w:t>。</w:t>
            </w:r>
          </w:p>
        </w:tc>
        <w:tc>
          <w:tcPr>
            <w:tcW w:w="1276" w:type="dxa"/>
            <w:shd w:val="clear" w:color="auto" w:fill="auto"/>
            <w:vAlign w:val="center"/>
          </w:tcPr>
          <w:p w14:paraId="784FCAC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FF</w:t>
            </w:r>
          </w:p>
        </w:tc>
        <w:tc>
          <w:tcPr>
            <w:tcW w:w="1276" w:type="dxa"/>
            <w:shd w:val="clear" w:color="auto" w:fill="auto"/>
            <w:vAlign w:val="center"/>
          </w:tcPr>
          <w:p w14:paraId="2824117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r>
      <w:tr w:rsidR="00073EA0" w:rsidRPr="0048714D" w14:paraId="48432756" w14:textId="77777777" w:rsidTr="009B62C0">
        <w:trPr>
          <w:cantSplit/>
        </w:trPr>
        <w:tc>
          <w:tcPr>
            <w:tcW w:w="851" w:type="dxa"/>
            <w:shd w:val="clear" w:color="auto" w:fill="auto"/>
            <w:vAlign w:val="center"/>
          </w:tcPr>
          <w:p w14:paraId="4E1D572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传输模式</w:t>
            </w:r>
          </w:p>
        </w:tc>
        <w:tc>
          <w:tcPr>
            <w:tcW w:w="568" w:type="dxa"/>
            <w:shd w:val="clear" w:color="auto" w:fill="auto"/>
            <w:vAlign w:val="center"/>
          </w:tcPr>
          <w:p w14:paraId="56A5600A"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4b</w:t>
            </w:r>
          </w:p>
        </w:tc>
        <w:tc>
          <w:tcPr>
            <w:tcW w:w="708" w:type="dxa"/>
            <w:shd w:val="clear" w:color="auto" w:fill="auto"/>
            <w:vAlign w:val="center"/>
          </w:tcPr>
          <w:p w14:paraId="2162368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141</w:t>
            </w:r>
          </w:p>
        </w:tc>
        <w:tc>
          <w:tcPr>
            <w:tcW w:w="709" w:type="dxa"/>
            <w:shd w:val="clear" w:color="auto" w:fill="auto"/>
            <w:vAlign w:val="center"/>
          </w:tcPr>
          <w:p w14:paraId="4FD38DA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C</w:t>
            </w:r>
          </w:p>
        </w:tc>
        <w:tc>
          <w:tcPr>
            <w:tcW w:w="2835" w:type="dxa"/>
            <w:shd w:val="clear" w:color="auto" w:fill="auto"/>
            <w:vAlign w:val="center"/>
          </w:tcPr>
          <w:p w14:paraId="01EEE02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传输模式（</w:t>
            </w:r>
            <w:r w:rsidRPr="0048714D">
              <w:rPr>
                <w:rFonts w:cs="Arial"/>
                <w:snapToGrid w:val="0"/>
                <w:kern w:val="0"/>
                <w:sz w:val="20"/>
                <w:szCs w:val="21"/>
              </w:rPr>
              <w:t>transmission mode</w:t>
            </w:r>
            <w:r w:rsidRPr="0048714D">
              <w:rPr>
                <w:rFonts w:cs="Arial" w:hint="eastAsia"/>
                <w:snapToGrid w:val="0"/>
                <w:kern w:val="0"/>
                <w:sz w:val="20"/>
                <w:szCs w:val="21"/>
              </w:rPr>
              <w:t>）指本次呼叫所采用的传输模式。</w:t>
            </w:r>
          </w:p>
        </w:tc>
        <w:tc>
          <w:tcPr>
            <w:tcW w:w="2693" w:type="dxa"/>
            <w:shd w:val="clear" w:color="auto" w:fill="auto"/>
            <w:vAlign w:val="center"/>
          </w:tcPr>
          <w:p w14:paraId="4419AB0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w:t>
            </w:r>
            <w:r w:rsidRPr="0048714D">
              <w:rPr>
                <w:rFonts w:cs="Arial" w:hint="eastAsia"/>
                <w:snapToGrid w:val="0"/>
                <w:kern w:val="0"/>
                <w:sz w:val="20"/>
                <w:szCs w:val="21"/>
              </w:rPr>
              <w:t>1</w:t>
            </w:r>
            <w:r w:rsidRPr="0048714D">
              <w:rPr>
                <w:rFonts w:cs="Arial" w:hint="eastAsia"/>
                <w:snapToGrid w:val="0"/>
                <w:kern w:val="0"/>
                <w:sz w:val="20"/>
                <w:szCs w:val="21"/>
              </w:rPr>
              <w:t>个字节的低</w:t>
            </w:r>
            <w:r w:rsidRPr="0048714D">
              <w:rPr>
                <w:rFonts w:cs="Arial" w:hint="eastAsia"/>
                <w:snapToGrid w:val="0"/>
                <w:kern w:val="0"/>
                <w:sz w:val="20"/>
                <w:szCs w:val="21"/>
              </w:rPr>
              <w:t>4</w:t>
            </w:r>
            <w:r w:rsidRPr="0048714D">
              <w:rPr>
                <w:rFonts w:cs="Arial" w:hint="eastAsia"/>
                <w:snapToGrid w:val="0"/>
                <w:kern w:val="0"/>
                <w:sz w:val="20"/>
                <w:szCs w:val="21"/>
              </w:rPr>
              <w:t>位，取值为：</w:t>
            </w:r>
            <w:r w:rsidRPr="0048714D">
              <w:rPr>
                <w:rFonts w:cs="Arial"/>
                <w:snapToGrid w:val="0"/>
                <w:kern w:val="0"/>
                <w:sz w:val="20"/>
                <w:szCs w:val="21"/>
              </w:rPr>
              <w:t>0</w:t>
            </w:r>
            <w:r w:rsidRPr="0048714D">
              <w:rPr>
                <w:rFonts w:cs="Arial" w:hint="eastAsia"/>
                <w:snapToGrid w:val="0"/>
                <w:kern w:val="0"/>
                <w:sz w:val="20"/>
                <w:szCs w:val="21"/>
              </w:rPr>
              <w:t>表示全速率，</w:t>
            </w:r>
            <w:r w:rsidRPr="0048714D">
              <w:rPr>
                <w:rFonts w:cs="Arial"/>
                <w:snapToGrid w:val="0"/>
                <w:kern w:val="0"/>
                <w:sz w:val="20"/>
                <w:szCs w:val="21"/>
              </w:rPr>
              <w:t>1</w:t>
            </w:r>
            <w:r w:rsidRPr="0048714D">
              <w:rPr>
                <w:rFonts w:cs="Arial" w:hint="eastAsia"/>
                <w:snapToGrid w:val="0"/>
                <w:kern w:val="0"/>
                <w:sz w:val="20"/>
                <w:szCs w:val="21"/>
              </w:rPr>
              <w:t>表示半速率，缺省为</w:t>
            </w:r>
            <w:r w:rsidRPr="0048714D">
              <w:rPr>
                <w:rFonts w:cs="Arial" w:hint="eastAsia"/>
                <w:snapToGrid w:val="0"/>
                <w:kern w:val="0"/>
                <w:sz w:val="20"/>
                <w:szCs w:val="21"/>
              </w:rPr>
              <w:t>0</w:t>
            </w:r>
            <w:r w:rsidRPr="0048714D">
              <w:rPr>
                <w:rFonts w:cs="Arial" w:hint="eastAsia"/>
                <w:snapToGrid w:val="0"/>
                <w:kern w:val="0"/>
                <w:sz w:val="20"/>
                <w:szCs w:val="21"/>
              </w:rPr>
              <w:t>。</w:t>
            </w:r>
          </w:p>
        </w:tc>
        <w:tc>
          <w:tcPr>
            <w:tcW w:w="1276" w:type="dxa"/>
            <w:shd w:val="clear" w:color="auto" w:fill="auto"/>
            <w:vAlign w:val="center"/>
          </w:tcPr>
          <w:p w14:paraId="27C41A1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F</w:t>
            </w:r>
          </w:p>
        </w:tc>
        <w:tc>
          <w:tcPr>
            <w:tcW w:w="1276" w:type="dxa"/>
            <w:shd w:val="clear" w:color="auto" w:fill="auto"/>
            <w:vAlign w:val="center"/>
          </w:tcPr>
          <w:p w14:paraId="2929EBA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N</w:t>
            </w:r>
            <w:r w:rsidRPr="0048714D">
              <w:rPr>
                <w:rFonts w:cs="Arial" w:hint="eastAsia"/>
                <w:snapToGrid w:val="0"/>
                <w:spacing w:val="-18"/>
                <w:kern w:val="0"/>
                <w:position w:val="-2"/>
                <w:sz w:val="20"/>
                <w:szCs w:val="21"/>
              </w:rPr>
              <w:t>ull</w:t>
            </w:r>
          </w:p>
        </w:tc>
      </w:tr>
      <w:tr w:rsidR="00073EA0" w:rsidRPr="0048714D" w14:paraId="7CBBCE25" w14:textId="77777777" w:rsidTr="009B62C0">
        <w:trPr>
          <w:cantSplit/>
        </w:trPr>
        <w:tc>
          <w:tcPr>
            <w:tcW w:w="851" w:type="dxa"/>
            <w:shd w:val="clear" w:color="auto" w:fill="auto"/>
            <w:vAlign w:val="center"/>
          </w:tcPr>
          <w:p w14:paraId="5348DFC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lastRenderedPageBreak/>
              <w:t>电话业务或承载业务标志</w:t>
            </w:r>
          </w:p>
        </w:tc>
        <w:tc>
          <w:tcPr>
            <w:tcW w:w="568" w:type="dxa"/>
            <w:shd w:val="clear" w:color="auto" w:fill="auto"/>
            <w:vAlign w:val="center"/>
          </w:tcPr>
          <w:p w14:paraId="2DBD2DA8"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4b</w:t>
            </w:r>
          </w:p>
        </w:tc>
        <w:tc>
          <w:tcPr>
            <w:tcW w:w="708" w:type="dxa"/>
            <w:shd w:val="clear" w:color="auto" w:fill="auto"/>
            <w:vAlign w:val="center"/>
          </w:tcPr>
          <w:p w14:paraId="4D8D5C7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141</w:t>
            </w:r>
          </w:p>
        </w:tc>
        <w:tc>
          <w:tcPr>
            <w:tcW w:w="709" w:type="dxa"/>
            <w:shd w:val="clear" w:color="auto" w:fill="auto"/>
            <w:vAlign w:val="center"/>
          </w:tcPr>
          <w:p w14:paraId="4322658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C</w:t>
            </w:r>
          </w:p>
        </w:tc>
        <w:tc>
          <w:tcPr>
            <w:tcW w:w="2835" w:type="dxa"/>
            <w:shd w:val="clear" w:color="auto" w:fill="auto"/>
            <w:vAlign w:val="center"/>
          </w:tcPr>
          <w:p w14:paraId="199CD8E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电话业务或承载业务标志（</w:t>
            </w:r>
            <w:r w:rsidRPr="0048714D">
              <w:rPr>
                <w:rFonts w:cs="Arial"/>
                <w:snapToGrid w:val="0"/>
                <w:kern w:val="0"/>
                <w:sz w:val="20"/>
                <w:szCs w:val="21"/>
              </w:rPr>
              <w:t>tbs flag</w:t>
            </w:r>
            <w:r w:rsidRPr="0048714D">
              <w:rPr>
                <w:rFonts w:cs="Arial" w:hint="eastAsia"/>
                <w:snapToGrid w:val="0"/>
                <w:kern w:val="0"/>
                <w:sz w:val="20"/>
                <w:szCs w:val="21"/>
              </w:rPr>
              <w:t>）指本次呼叫采用电话业务还是承载业务。</w:t>
            </w:r>
          </w:p>
        </w:tc>
        <w:tc>
          <w:tcPr>
            <w:tcW w:w="2693" w:type="dxa"/>
            <w:shd w:val="clear" w:color="auto" w:fill="auto"/>
            <w:vAlign w:val="center"/>
          </w:tcPr>
          <w:p w14:paraId="313939D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w:t>
            </w:r>
            <w:r w:rsidRPr="0048714D">
              <w:rPr>
                <w:rFonts w:cs="Arial" w:hint="eastAsia"/>
                <w:snapToGrid w:val="0"/>
                <w:kern w:val="0"/>
                <w:sz w:val="20"/>
                <w:szCs w:val="21"/>
              </w:rPr>
              <w:t>1</w:t>
            </w:r>
            <w:r w:rsidRPr="0048714D">
              <w:rPr>
                <w:rFonts w:cs="Arial" w:hint="eastAsia"/>
                <w:snapToGrid w:val="0"/>
                <w:kern w:val="0"/>
                <w:sz w:val="20"/>
                <w:szCs w:val="21"/>
              </w:rPr>
              <w:t>个字节的高</w:t>
            </w:r>
            <w:r w:rsidRPr="0048714D">
              <w:rPr>
                <w:rFonts w:cs="Arial" w:hint="eastAsia"/>
                <w:snapToGrid w:val="0"/>
                <w:kern w:val="0"/>
                <w:sz w:val="20"/>
                <w:szCs w:val="21"/>
              </w:rPr>
              <w:t>4</w:t>
            </w:r>
            <w:r w:rsidRPr="0048714D">
              <w:rPr>
                <w:rFonts w:cs="Arial" w:hint="eastAsia"/>
                <w:snapToGrid w:val="0"/>
                <w:kern w:val="0"/>
                <w:sz w:val="20"/>
                <w:szCs w:val="21"/>
              </w:rPr>
              <w:t>位，取值为：</w:t>
            </w:r>
            <w:r w:rsidRPr="0048714D">
              <w:rPr>
                <w:rFonts w:cs="Arial"/>
                <w:snapToGrid w:val="0"/>
                <w:kern w:val="0"/>
                <w:sz w:val="20"/>
                <w:szCs w:val="21"/>
              </w:rPr>
              <w:t>0</w:t>
            </w:r>
            <w:r w:rsidRPr="0048714D">
              <w:rPr>
                <w:rFonts w:cs="Arial" w:hint="eastAsia"/>
                <w:snapToGrid w:val="0"/>
                <w:kern w:val="0"/>
                <w:sz w:val="20"/>
                <w:szCs w:val="21"/>
              </w:rPr>
              <w:t>为电话业务，</w:t>
            </w:r>
            <w:r w:rsidRPr="0048714D">
              <w:rPr>
                <w:rFonts w:cs="Arial"/>
                <w:snapToGrid w:val="0"/>
                <w:kern w:val="0"/>
                <w:sz w:val="20"/>
                <w:szCs w:val="21"/>
              </w:rPr>
              <w:t xml:space="preserve">1 </w:t>
            </w:r>
            <w:r w:rsidRPr="0048714D">
              <w:rPr>
                <w:rFonts w:cs="Arial" w:hint="eastAsia"/>
                <w:snapToGrid w:val="0"/>
                <w:kern w:val="0"/>
                <w:sz w:val="20"/>
                <w:szCs w:val="21"/>
              </w:rPr>
              <w:t>为承载业务，缺省为</w:t>
            </w:r>
            <w:r w:rsidRPr="0048714D">
              <w:rPr>
                <w:rFonts w:cs="Arial" w:hint="eastAsia"/>
                <w:snapToGrid w:val="0"/>
                <w:kern w:val="0"/>
                <w:sz w:val="20"/>
                <w:szCs w:val="21"/>
              </w:rPr>
              <w:t>0</w:t>
            </w:r>
            <w:r w:rsidRPr="0048714D">
              <w:rPr>
                <w:rFonts w:cs="Arial" w:hint="eastAsia"/>
                <w:snapToGrid w:val="0"/>
                <w:kern w:val="0"/>
                <w:sz w:val="20"/>
                <w:szCs w:val="21"/>
              </w:rPr>
              <w:t>。</w:t>
            </w:r>
          </w:p>
        </w:tc>
        <w:tc>
          <w:tcPr>
            <w:tcW w:w="1276" w:type="dxa"/>
            <w:shd w:val="clear" w:color="auto" w:fill="auto"/>
            <w:vAlign w:val="center"/>
          </w:tcPr>
          <w:p w14:paraId="7B6C712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c>
          <w:tcPr>
            <w:tcW w:w="1276" w:type="dxa"/>
            <w:shd w:val="clear" w:color="auto" w:fill="auto"/>
            <w:vAlign w:val="center"/>
          </w:tcPr>
          <w:p w14:paraId="0A3DB7A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r>
      <w:tr w:rsidR="00073EA0" w:rsidRPr="0048714D" w14:paraId="3675C858" w14:textId="77777777" w:rsidTr="009B62C0">
        <w:trPr>
          <w:cantSplit/>
        </w:trPr>
        <w:tc>
          <w:tcPr>
            <w:tcW w:w="851" w:type="dxa"/>
            <w:shd w:val="clear" w:color="auto" w:fill="auto"/>
            <w:vAlign w:val="center"/>
          </w:tcPr>
          <w:p w14:paraId="4BE0560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承载能力</w:t>
            </w:r>
          </w:p>
        </w:tc>
        <w:tc>
          <w:tcPr>
            <w:tcW w:w="568" w:type="dxa"/>
            <w:shd w:val="clear" w:color="auto" w:fill="auto"/>
            <w:vAlign w:val="center"/>
          </w:tcPr>
          <w:p w14:paraId="78513CA8"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5F90EB5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142</w:t>
            </w:r>
          </w:p>
        </w:tc>
        <w:tc>
          <w:tcPr>
            <w:tcW w:w="709" w:type="dxa"/>
            <w:shd w:val="clear" w:color="auto" w:fill="auto"/>
            <w:vAlign w:val="center"/>
          </w:tcPr>
          <w:p w14:paraId="55A27C8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C</w:t>
            </w:r>
          </w:p>
        </w:tc>
        <w:tc>
          <w:tcPr>
            <w:tcW w:w="2835" w:type="dxa"/>
            <w:shd w:val="clear" w:color="auto" w:fill="auto"/>
            <w:vAlign w:val="center"/>
          </w:tcPr>
          <w:p w14:paraId="5590C2F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承载能力（</w:t>
            </w:r>
            <w:r w:rsidRPr="0048714D">
              <w:rPr>
                <w:rFonts w:cs="Arial"/>
                <w:snapToGrid w:val="0"/>
                <w:kern w:val="0"/>
                <w:sz w:val="20"/>
                <w:szCs w:val="21"/>
              </w:rPr>
              <w:t>bearer capability</w:t>
            </w:r>
            <w:r w:rsidRPr="0048714D">
              <w:rPr>
                <w:rFonts w:cs="Arial" w:hint="eastAsia"/>
                <w:snapToGrid w:val="0"/>
                <w:kern w:val="0"/>
                <w:sz w:val="20"/>
                <w:szCs w:val="21"/>
              </w:rPr>
              <w:t>）指本次呼叫所采用的承载能力。</w:t>
            </w:r>
          </w:p>
        </w:tc>
        <w:tc>
          <w:tcPr>
            <w:tcW w:w="2693" w:type="dxa"/>
            <w:shd w:val="clear" w:color="auto" w:fill="auto"/>
            <w:vAlign w:val="center"/>
          </w:tcPr>
          <w:p w14:paraId="2D93D80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该话单域长度为</w:t>
            </w:r>
            <w:r w:rsidRPr="0048714D">
              <w:rPr>
                <w:rFonts w:cs="Arial" w:hint="eastAsia"/>
                <w:snapToGrid w:val="0"/>
                <w:kern w:val="0"/>
                <w:sz w:val="20"/>
                <w:szCs w:val="21"/>
              </w:rPr>
              <w:t>1</w:t>
            </w:r>
            <w:r w:rsidRPr="0048714D">
              <w:rPr>
                <w:rFonts w:cs="Arial" w:hint="eastAsia"/>
                <w:snapToGrid w:val="0"/>
                <w:kern w:val="0"/>
                <w:sz w:val="20"/>
                <w:szCs w:val="21"/>
              </w:rPr>
              <w:t>个字节。由二进制取值对应各类型枚举。</w:t>
            </w:r>
          </w:p>
        </w:tc>
        <w:tc>
          <w:tcPr>
            <w:tcW w:w="1276" w:type="dxa"/>
            <w:shd w:val="clear" w:color="auto" w:fill="auto"/>
            <w:vAlign w:val="center"/>
          </w:tcPr>
          <w:p w14:paraId="1BD3E9D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00</w:t>
            </w:r>
          </w:p>
        </w:tc>
        <w:tc>
          <w:tcPr>
            <w:tcW w:w="1276" w:type="dxa"/>
            <w:shd w:val="clear" w:color="auto" w:fill="auto"/>
            <w:vAlign w:val="center"/>
          </w:tcPr>
          <w:p w14:paraId="2BBE169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w:t>
            </w:r>
          </w:p>
        </w:tc>
      </w:tr>
      <w:tr w:rsidR="00073EA0" w:rsidRPr="0048714D" w14:paraId="45445127" w14:textId="77777777" w:rsidTr="009B62C0">
        <w:trPr>
          <w:cantSplit/>
        </w:trPr>
        <w:tc>
          <w:tcPr>
            <w:tcW w:w="851" w:type="dxa"/>
            <w:shd w:val="clear" w:color="auto" w:fill="auto"/>
            <w:vAlign w:val="center"/>
          </w:tcPr>
          <w:p w14:paraId="5F93ACD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电话业务或承载业务码</w:t>
            </w:r>
          </w:p>
        </w:tc>
        <w:tc>
          <w:tcPr>
            <w:tcW w:w="568" w:type="dxa"/>
            <w:shd w:val="clear" w:color="auto" w:fill="auto"/>
            <w:vAlign w:val="center"/>
          </w:tcPr>
          <w:p w14:paraId="3F5B6C68"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315AAE9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143</w:t>
            </w:r>
          </w:p>
        </w:tc>
        <w:tc>
          <w:tcPr>
            <w:tcW w:w="709" w:type="dxa"/>
            <w:shd w:val="clear" w:color="auto" w:fill="auto"/>
            <w:vAlign w:val="center"/>
          </w:tcPr>
          <w:p w14:paraId="7EE9BF4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C</w:t>
            </w:r>
          </w:p>
        </w:tc>
        <w:tc>
          <w:tcPr>
            <w:tcW w:w="2835" w:type="dxa"/>
            <w:shd w:val="clear" w:color="auto" w:fill="auto"/>
            <w:vAlign w:val="center"/>
          </w:tcPr>
          <w:p w14:paraId="685B3B5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电话业务或承载业务码（</w:t>
            </w:r>
            <w:r w:rsidRPr="0048714D">
              <w:rPr>
                <w:rFonts w:cs="Arial"/>
                <w:snapToGrid w:val="0"/>
                <w:kern w:val="0"/>
                <w:sz w:val="20"/>
                <w:szCs w:val="21"/>
              </w:rPr>
              <w:t>service code of tbs</w:t>
            </w:r>
            <w:r w:rsidRPr="0048714D">
              <w:rPr>
                <w:rFonts w:cs="Arial" w:hint="eastAsia"/>
                <w:snapToGrid w:val="0"/>
                <w:kern w:val="0"/>
                <w:sz w:val="20"/>
                <w:szCs w:val="21"/>
              </w:rPr>
              <w:t>）指示本次呼叫的电话业务或承载业务码。</w:t>
            </w:r>
          </w:p>
        </w:tc>
        <w:tc>
          <w:tcPr>
            <w:tcW w:w="2693" w:type="dxa"/>
            <w:shd w:val="clear" w:color="auto" w:fill="auto"/>
            <w:vAlign w:val="center"/>
          </w:tcPr>
          <w:p w14:paraId="0F0055E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该话单域长度为</w:t>
            </w:r>
            <w:r w:rsidRPr="0048714D">
              <w:rPr>
                <w:rFonts w:cs="Arial" w:hint="eastAsia"/>
                <w:snapToGrid w:val="0"/>
                <w:kern w:val="0"/>
                <w:sz w:val="20"/>
                <w:szCs w:val="21"/>
              </w:rPr>
              <w:t>1</w:t>
            </w:r>
            <w:r w:rsidRPr="0048714D">
              <w:rPr>
                <w:rFonts w:cs="Arial" w:hint="eastAsia"/>
                <w:snapToGrid w:val="0"/>
                <w:kern w:val="0"/>
                <w:sz w:val="20"/>
                <w:szCs w:val="21"/>
              </w:rPr>
              <w:t>个字节。由</w:t>
            </w:r>
            <w:r w:rsidRPr="0048714D">
              <w:rPr>
                <w:rFonts w:cs="Arial" w:hint="eastAsia"/>
                <w:snapToGrid w:val="0"/>
                <w:kern w:val="0"/>
                <w:sz w:val="20"/>
                <w:szCs w:val="21"/>
              </w:rPr>
              <w:t>16</w:t>
            </w:r>
            <w:r w:rsidRPr="0048714D">
              <w:rPr>
                <w:rFonts w:cs="Arial" w:hint="eastAsia"/>
                <w:snapToGrid w:val="0"/>
                <w:kern w:val="0"/>
                <w:sz w:val="20"/>
                <w:szCs w:val="21"/>
              </w:rPr>
              <w:t>进制取值对应各业务类型枚举。</w:t>
            </w:r>
          </w:p>
        </w:tc>
        <w:tc>
          <w:tcPr>
            <w:tcW w:w="1276" w:type="dxa"/>
            <w:shd w:val="clear" w:color="auto" w:fill="auto"/>
            <w:vAlign w:val="center"/>
          </w:tcPr>
          <w:p w14:paraId="1AEBEB2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11</w:t>
            </w:r>
          </w:p>
        </w:tc>
        <w:tc>
          <w:tcPr>
            <w:tcW w:w="1276" w:type="dxa"/>
            <w:shd w:val="clear" w:color="auto" w:fill="auto"/>
            <w:vAlign w:val="center"/>
          </w:tcPr>
          <w:p w14:paraId="67A8795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r>
      <w:tr w:rsidR="00073EA0" w:rsidRPr="0048714D" w14:paraId="2C052306" w14:textId="77777777" w:rsidTr="009B62C0">
        <w:trPr>
          <w:cantSplit/>
        </w:trPr>
        <w:tc>
          <w:tcPr>
            <w:tcW w:w="851" w:type="dxa"/>
            <w:shd w:val="clear" w:color="auto" w:fill="auto"/>
            <w:vAlign w:val="center"/>
          </w:tcPr>
          <w:p w14:paraId="68EA2EB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业务类别</w:t>
            </w:r>
          </w:p>
        </w:tc>
        <w:tc>
          <w:tcPr>
            <w:tcW w:w="568" w:type="dxa"/>
            <w:shd w:val="clear" w:color="auto" w:fill="auto"/>
            <w:vAlign w:val="center"/>
          </w:tcPr>
          <w:p w14:paraId="7B10063D"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30CC3C7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144</w:t>
            </w:r>
          </w:p>
        </w:tc>
        <w:tc>
          <w:tcPr>
            <w:tcW w:w="709" w:type="dxa"/>
            <w:shd w:val="clear" w:color="auto" w:fill="auto"/>
            <w:vAlign w:val="center"/>
          </w:tcPr>
          <w:p w14:paraId="2639314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C</w:t>
            </w:r>
          </w:p>
        </w:tc>
        <w:tc>
          <w:tcPr>
            <w:tcW w:w="2835" w:type="dxa"/>
            <w:shd w:val="clear" w:color="auto" w:fill="auto"/>
            <w:vAlign w:val="center"/>
          </w:tcPr>
          <w:p w14:paraId="7B24F8B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业务类别（</w:t>
            </w:r>
            <w:r w:rsidRPr="0048714D">
              <w:rPr>
                <w:rFonts w:cs="Arial"/>
                <w:snapToGrid w:val="0"/>
                <w:kern w:val="0"/>
                <w:sz w:val="20"/>
                <w:szCs w:val="21"/>
              </w:rPr>
              <w:t>gsm gsvn</w:t>
            </w:r>
            <w:r w:rsidRPr="0048714D">
              <w:rPr>
                <w:rFonts w:cs="Arial" w:hint="eastAsia"/>
                <w:snapToGrid w:val="0"/>
                <w:kern w:val="0"/>
                <w:sz w:val="20"/>
                <w:szCs w:val="21"/>
              </w:rPr>
              <w:t>）指本次呼叫所采用的业务类别。</w:t>
            </w:r>
          </w:p>
        </w:tc>
        <w:tc>
          <w:tcPr>
            <w:tcW w:w="2693" w:type="dxa"/>
            <w:shd w:val="clear" w:color="auto" w:fill="auto"/>
            <w:vAlign w:val="center"/>
          </w:tcPr>
          <w:p w14:paraId="54656E1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该话单域长度为</w:t>
            </w:r>
            <w:r w:rsidRPr="0048714D">
              <w:rPr>
                <w:rFonts w:cs="Arial" w:hint="eastAsia"/>
                <w:snapToGrid w:val="0"/>
                <w:kern w:val="0"/>
                <w:sz w:val="20"/>
                <w:szCs w:val="21"/>
              </w:rPr>
              <w:t>1</w:t>
            </w:r>
            <w:r w:rsidRPr="0048714D">
              <w:rPr>
                <w:rFonts w:cs="Arial" w:hint="eastAsia"/>
                <w:snapToGrid w:val="0"/>
                <w:kern w:val="0"/>
                <w:sz w:val="20"/>
                <w:szCs w:val="21"/>
              </w:rPr>
              <w:t>个字节。由二进制取值对应各业务类别枚举。</w:t>
            </w:r>
          </w:p>
        </w:tc>
        <w:tc>
          <w:tcPr>
            <w:tcW w:w="1276" w:type="dxa"/>
            <w:shd w:val="clear" w:color="auto" w:fill="auto"/>
            <w:vAlign w:val="center"/>
          </w:tcPr>
          <w:p w14:paraId="523DA02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03</w:t>
            </w:r>
          </w:p>
        </w:tc>
        <w:tc>
          <w:tcPr>
            <w:tcW w:w="1276" w:type="dxa"/>
            <w:shd w:val="clear" w:color="auto" w:fill="auto"/>
            <w:vAlign w:val="center"/>
          </w:tcPr>
          <w:p w14:paraId="2135E7A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r>
      <w:tr w:rsidR="00073EA0" w:rsidRPr="0048714D" w14:paraId="7235CE81" w14:textId="77777777" w:rsidTr="009B62C0">
        <w:trPr>
          <w:cantSplit/>
        </w:trPr>
        <w:tc>
          <w:tcPr>
            <w:tcW w:w="851" w:type="dxa"/>
            <w:shd w:val="clear" w:color="auto" w:fill="auto"/>
            <w:vAlign w:val="center"/>
          </w:tcPr>
          <w:p w14:paraId="5C1D74D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补充业务码</w:t>
            </w:r>
            <w:r w:rsidRPr="0048714D">
              <w:rPr>
                <w:rFonts w:cs="Arial"/>
                <w:snapToGrid w:val="0"/>
                <w:kern w:val="0"/>
                <w:sz w:val="20"/>
                <w:szCs w:val="21"/>
              </w:rPr>
              <w:t xml:space="preserve"> 1</w:t>
            </w:r>
          </w:p>
        </w:tc>
        <w:tc>
          <w:tcPr>
            <w:tcW w:w="568" w:type="dxa"/>
            <w:shd w:val="clear" w:color="auto" w:fill="auto"/>
            <w:vAlign w:val="center"/>
          </w:tcPr>
          <w:p w14:paraId="7118703C"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5196B1F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145</w:t>
            </w:r>
          </w:p>
        </w:tc>
        <w:tc>
          <w:tcPr>
            <w:tcW w:w="709" w:type="dxa"/>
            <w:shd w:val="clear" w:color="auto" w:fill="auto"/>
            <w:vAlign w:val="center"/>
          </w:tcPr>
          <w:p w14:paraId="1D3660D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w:t>
            </w:r>
          </w:p>
        </w:tc>
        <w:tc>
          <w:tcPr>
            <w:tcW w:w="2835" w:type="dxa"/>
            <w:shd w:val="clear" w:color="auto" w:fill="auto"/>
            <w:vAlign w:val="center"/>
          </w:tcPr>
          <w:p w14:paraId="4A2D171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补充业务（</w:t>
            </w:r>
            <w:r w:rsidRPr="0048714D">
              <w:rPr>
                <w:rFonts w:cs="Arial"/>
                <w:snapToGrid w:val="0"/>
                <w:kern w:val="0"/>
                <w:sz w:val="20"/>
                <w:szCs w:val="21"/>
              </w:rPr>
              <w:t>SS_code1</w:t>
            </w:r>
            <w:r w:rsidRPr="0048714D">
              <w:rPr>
                <w:rFonts w:cs="Arial" w:hint="eastAsia"/>
                <w:snapToGrid w:val="0"/>
                <w:kern w:val="0"/>
                <w:sz w:val="20"/>
                <w:szCs w:val="21"/>
              </w:rPr>
              <w:t>、</w:t>
            </w:r>
            <w:r w:rsidRPr="0048714D">
              <w:rPr>
                <w:rFonts w:cs="Arial"/>
                <w:snapToGrid w:val="0"/>
                <w:kern w:val="0"/>
                <w:sz w:val="20"/>
                <w:szCs w:val="21"/>
              </w:rPr>
              <w:t>SS_code2</w:t>
            </w:r>
            <w:r w:rsidRPr="0048714D">
              <w:rPr>
                <w:rFonts w:cs="Arial" w:hint="eastAsia"/>
                <w:snapToGrid w:val="0"/>
                <w:kern w:val="0"/>
                <w:sz w:val="20"/>
                <w:szCs w:val="21"/>
              </w:rPr>
              <w:t>、</w:t>
            </w:r>
            <w:r w:rsidRPr="0048714D">
              <w:rPr>
                <w:rFonts w:cs="Arial"/>
                <w:snapToGrid w:val="0"/>
                <w:kern w:val="0"/>
                <w:sz w:val="20"/>
                <w:szCs w:val="21"/>
              </w:rPr>
              <w:t>SS_code3</w:t>
            </w:r>
            <w:r w:rsidRPr="0048714D">
              <w:rPr>
                <w:rFonts w:cs="Arial" w:hint="eastAsia"/>
                <w:snapToGrid w:val="0"/>
                <w:kern w:val="0"/>
                <w:sz w:val="20"/>
                <w:szCs w:val="21"/>
              </w:rPr>
              <w:t>、</w:t>
            </w:r>
            <w:r w:rsidRPr="0048714D">
              <w:rPr>
                <w:rFonts w:cs="Arial"/>
                <w:snapToGrid w:val="0"/>
                <w:kern w:val="0"/>
                <w:sz w:val="20"/>
                <w:szCs w:val="21"/>
              </w:rPr>
              <w:t>SS_code4</w:t>
            </w:r>
            <w:r w:rsidRPr="0048714D">
              <w:rPr>
                <w:rFonts w:cs="Arial" w:hint="eastAsia"/>
                <w:snapToGrid w:val="0"/>
                <w:kern w:val="0"/>
                <w:sz w:val="20"/>
                <w:szCs w:val="21"/>
              </w:rPr>
              <w:t>）指呼叫中所采用的补充业务。</w:t>
            </w:r>
          </w:p>
        </w:tc>
        <w:tc>
          <w:tcPr>
            <w:tcW w:w="2693" w:type="dxa"/>
            <w:shd w:val="clear" w:color="auto" w:fill="auto"/>
            <w:vAlign w:val="center"/>
          </w:tcPr>
          <w:p w14:paraId="3EDB3C5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该话单域长度为</w:t>
            </w:r>
            <w:r w:rsidRPr="0048714D">
              <w:rPr>
                <w:rFonts w:cs="Arial" w:hint="eastAsia"/>
                <w:snapToGrid w:val="0"/>
                <w:kern w:val="0"/>
                <w:sz w:val="20"/>
                <w:szCs w:val="21"/>
              </w:rPr>
              <w:t>1</w:t>
            </w:r>
            <w:r w:rsidRPr="0048714D">
              <w:rPr>
                <w:rFonts w:cs="Arial" w:hint="eastAsia"/>
                <w:snapToGrid w:val="0"/>
                <w:kern w:val="0"/>
                <w:sz w:val="20"/>
                <w:szCs w:val="21"/>
              </w:rPr>
              <w:t>个字节。由二进制取值对应各业务类别枚举。</w:t>
            </w:r>
          </w:p>
        </w:tc>
        <w:tc>
          <w:tcPr>
            <w:tcW w:w="1276" w:type="dxa"/>
            <w:shd w:val="clear" w:color="auto" w:fill="auto"/>
            <w:vAlign w:val="center"/>
          </w:tcPr>
          <w:p w14:paraId="7BA6F34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FF</w:t>
            </w:r>
          </w:p>
        </w:tc>
        <w:tc>
          <w:tcPr>
            <w:tcW w:w="1276" w:type="dxa"/>
            <w:shd w:val="clear" w:color="auto" w:fill="auto"/>
            <w:vAlign w:val="center"/>
          </w:tcPr>
          <w:p w14:paraId="4ECEE50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Null</w:t>
            </w:r>
          </w:p>
        </w:tc>
      </w:tr>
      <w:tr w:rsidR="00073EA0" w:rsidRPr="0048714D" w14:paraId="41266347" w14:textId="77777777" w:rsidTr="009B62C0">
        <w:trPr>
          <w:cantSplit/>
        </w:trPr>
        <w:tc>
          <w:tcPr>
            <w:tcW w:w="851" w:type="dxa"/>
            <w:shd w:val="clear" w:color="auto" w:fill="auto"/>
            <w:vAlign w:val="center"/>
          </w:tcPr>
          <w:p w14:paraId="1540203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补充业务码</w:t>
            </w:r>
            <w:r w:rsidRPr="0048714D">
              <w:rPr>
                <w:rFonts w:cs="Arial"/>
                <w:snapToGrid w:val="0"/>
                <w:kern w:val="0"/>
                <w:sz w:val="20"/>
                <w:szCs w:val="21"/>
              </w:rPr>
              <w:t xml:space="preserve"> 2</w:t>
            </w:r>
          </w:p>
        </w:tc>
        <w:tc>
          <w:tcPr>
            <w:tcW w:w="568" w:type="dxa"/>
            <w:shd w:val="clear" w:color="auto" w:fill="auto"/>
            <w:vAlign w:val="center"/>
          </w:tcPr>
          <w:p w14:paraId="58202FC0"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65D4AFD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146</w:t>
            </w:r>
          </w:p>
        </w:tc>
        <w:tc>
          <w:tcPr>
            <w:tcW w:w="709" w:type="dxa"/>
            <w:shd w:val="clear" w:color="auto" w:fill="auto"/>
            <w:vAlign w:val="center"/>
          </w:tcPr>
          <w:p w14:paraId="2B69C15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1329F27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补充业务（</w:t>
            </w:r>
            <w:r w:rsidRPr="0048714D">
              <w:rPr>
                <w:rFonts w:cs="Arial"/>
                <w:snapToGrid w:val="0"/>
                <w:kern w:val="0"/>
                <w:sz w:val="20"/>
                <w:szCs w:val="21"/>
              </w:rPr>
              <w:t>SS_code1</w:t>
            </w:r>
            <w:r w:rsidRPr="0048714D">
              <w:rPr>
                <w:rFonts w:cs="Arial" w:hint="eastAsia"/>
                <w:snapToGrid w:val="0"/>
                <w:kern w:val="0"/>
                <w:sz w:val="20"/>
                <w:szCs w:val="21"/>
              </w:rPr>
              <w:t>、</w:t>
            </w:r>
            <w:r w:rsidRPr="0048714D">
              <w:rPr>
                <w:rFonts w:cs="Arial"/>
                <w:snapToGrid w:val="0"/>
                <w:kern w:val="0"/>
                <w:sz w:val="20"/>
                <w:szCs w:val="21"/>
              </w:rPr>
              <w:t>SS_code2</w:t>
            </w:r>
            <w:r w:rsidRPr="0048714D">
              <w:rPr>
                <w:rFonts w:cs="Arial" w:hint="eastAsia"/>
                <w:snapToGrid w:val="0"/>
                <w:kern w:val="0"/>
                <w:sz w:val="20"/>
                <w:szCs w:val="21"/>
              </w:rPr>
              <w:t>、</w:t>
            </w:r>
            <w:r w:rsidRPr="0048714D">
              <w:rPr>
                <w:rFonts w:cs="Arial"/>
                <w:snapToGrid w:val="0"/>
                <w:kern w:val="0"/>
                <w:sz w:val="20"/>
                <w:szCs w:val="21"/>
              </w:rPr>
              <w:t>SS_code3</w:t>
            </w:r>
            <w:r w:rsidRPr="0048714D">
              <w:rPr>
                <w:rFonts w:cs="Arial" w:hint="eastAsia"/>
                <w:snapToGrid w:val="0"/>
                <w:kern w:val="0"/>
                <w:sz w:val="20"/>
                <w:szCs w:val="21"/>
              </w:rPr>
              <w:t>、</w:t>
            </w:r>
            <w:r w:rsidRPr="0048714D">
              <w:rPr>
                <w:rFonts w:cs="Arial"/>
                <w:snapToGrid w:val="0"/>
                <w:kern w:val="0"/>
                <w:sz w:val="20"/>
                <w:szCs w:val="21"/>
              </w:rPr>
              <w:t>SS_code4</w:t>
            </w:r>
            <w:r w:rsidRPr="0048714D">
              <w:rPr>
                <w:rFonts w:cs="Arial" w:hint="eastAsia"/>
                <w:snapToGrid w:val="0"/>
                <w:kern w:val="0"/>
                <w:sz w:val="20"/>
                <w:szCs w:val="21"/>
              </w:rPr>
              <w:t>）指呼叫中所采用的补充业务。</w:t>
            </w:r>
          </w:p>
        </w:tc>
        <w:tc>
          <w:tcPr>
            <w:tcW w:w="2693" w:type="dxa"/>
            <w:shd w:val="clear" w:color="auto" w:fill="auto"/>
            <w:vAlign w:val="center"/>
          </w:tcPr>
          <w:p w14:paraId="4B48190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该话单域长度为</w:t>
            </w:r>
            <w:r w:rsidRPr="0048714D">
              <w:rPr>
                <w:rFonts w:cs="Arial" w:hint="eastAsia"/>
                <w:snapToGrid w:val="0"/>
                <w:kern w:val="0"/>
                <w:sz w:val="20"/>
                <w:szCs w:val="21"/>
              </w:rPr>
              <w:t>1</w:t>
            </w:r>
            <w:r w:rsidRPr="0048714D">
              <w:rPr>
                <w:rFonts w:cs="Arial" w:hint="eastAsia"/>
                <w:snapToGrid w:val="0"/>
                <w:kern w:val="0"/>
                <w:sz w:val="20"/>
                <w:szCs w:val="21"/>
              </w:rPr>
              <w:t>个字节。由二进制取值对应各业务类别枚举。</w:t>
            </w:r>
          </w:p>
        </w:tc>
        <w:tc>
          <w:tcPr>
            <w:tcW w:w="1276" w:type="dxa"/>
            <w:shd w:val="clear" w:color="auto" w:fill="auto"/>
            <w:vAlign w:val="center"/>
          </w:tcPr>
          <w:p w14:paraId="27F5BC5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FF</w:t>
            </w:r>
          </w:p>
        </w:tc>
        <w:tc>
          <w:tcPr>
            <w:tcW w:w="1276" w:type="dxa"/>
            <w:shd w:val="clear" w:color="auto" w:fill="auto"/>
            <w:vAlign w:val="center"/>
          </w:tcPr>
          <w:p w14:paraId="1946834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Null</w:t>
            </w:r>
          </w:p>
        </w:tc>
      </w:tr>
      <w:tr w:rsidR="00073EA0" w:rsidRPr="0048714D" w14:paraId="09CB7ECB" w14:textId="77777777" w:rsidTr="009B62C0">
        <w:trPr>
          <w:cantSplit/>
        </w:trPr>
        <w:tc>
          <w:tcPr>
            <w:tcW w:w="851" w:type="dxa"/>
            <w:shd w:val="clear" w:color="auto" w:fill="auto"/>
            <w:vAlign w:val="center"/>
          </w:tcPr>
          <w:p w14:paraId="78BB6EA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补充业务码</w:t>
            </w:r>
            <w:r w:rsidRPr="0048714D">
              <w:rPr>
                <w:rFonts w:cs="Arial"/>
                <w:snapToGrid w:val="0"/>
                <w:kern w:val="0"/>
                <w:sz w:val="20"/>
                <w:szCs w:val="21"/>
              </w:rPr>
              <w:t xml:space="preserve"> 3</w:t>
            </w:r>
          </w:p>
        </w:tc>
        <w:tc>
          <w:tcPr>
            <w:tcW w:w="568" w:type="dxa"/>
            <w:shd w:val="clear" w:color="auto" w:fill="auto"/>
            <w:vAlign w:val="center"/>
          </w:tcPr>
          <w:p w14:paraId="499046DF"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3EFBA2F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147</w:t>
            </w:r>
          </w:p>
        </w:tc>
        <w:tc>
          <w:tcPr>
            <w:tcW w:w="709" w:type="dxa"/>
            <w:shd w:val="clear" w:color="auto" w:fill="auto"/>
            <w:vAlign w:val="center"/>
          </w:tcPr>
          <w:p w14:paraId="56A7C24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7CD53B3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补充业务（</w:t>
            </w:r>
            <w:r w:rsidRPr="0048714D">
              <w:rPr>
                <w:rFonts w:cs="Arial"/>
                <w:snapToGrid w:val="0"/>
                <w:kern w:val="0"/>
                <w:sz w:val="20"/>
                <w:szCs w:val="21"/>
              </w:rPr>
              <w:t>SS_code1</w:t>
            </w:r>
            <w:r w:rsidRPr="0048714D">
              <w:rPr>
                <w:rFonts w:cs="Arial" w:hint="eastAsia"/>
                <w:snapToGrid w:val="0"/>
                <w:kern w:val="0"/>
                <w:sz w:val="20"/>
                <w:szCs w:val="21"/>
              </w:rPr>
              <w:t>、</w:t>
            </w:r>
            <w:r w:rsidRPr="0048714D">
              <w:rPr>
                <w:rFonts w:cs="Arial"/>
                <w:snapToGrid w:val="0"/>
                <w:kern w:val="0"/>
                <w:sz w:val="20"/>
                <w:szCs w:val="21"/>
              </w:rPr>
              <w:t>SS_code2</w:t>
            </w:r>
            <w:r w:rsidRPr="0048714D">
              <w:rPr>
                <w:rFonts w:cs="Arial" w:hint="eastAsia"/>
                <w:snapToGrid w:val="0"/>
                <w:kern w:val="0"/>
                <w:sz w:val="20"/>
                <w:szCs w:val="21"/>
              </w:rPr>
              <w:t>、</w:t>
            </w:r>
            <w:r w:rsidRPr="0048714D">
              <w:rPr>
                <w:rFonts w:cs="Arial"/>
                <w:snapToGrid w:val="0"/>
                <w:kern w:val="0"/>
                <w:sz w:val="20"/>
                <w:szCs w:val="21"/>
              </w:rPr>
              <w:t>SS_code3</w:t>
            </w:r>
            <w:r w:rsidRPr="0048714D">
              <w:rPr>
                <w:rFonts w:cs="Arial" w:hint="eastAsia"/>
                <w:snapToGrid w:val="0"/>
                <w:kern w:val="0"/>
                <w:sz w:val="20"/>
                <w:szCs w:val="21"/>
              </w:rPr>
              <w:t>、</w:t>
            </w:r>
            <w:r w:rsidRPr="0048714D">
              <w:rPr>
                <w:rFonts w:cs="Arial"/>
                <w:snapToGrid w:val="0"/>
                <w:kern w:val="0"/>
                <w:sz w:val="20"/>
                <w:szCs w:val="21"/>
              </w:rPr>
              <w:t>SS_code4</w:t>
            </w:r>
            <w:r w:rsidRPr="0048714D">
              <w:rPr>
                <w:rFonts w:cs="Arial" w:hint="eastAsia"/>
                <w:snapToGrid w:val="0"/>
                <w:kern w:val="0"/>
                <w:sz w:val="20"/>
                <w:szCs w:val="21"/>
              </w:rPr>
              <w:t>）指呼叫中所采用的补充业务。</w:t>
            </w:r>
          </w:p>
        </w:tc>
        <w:tc>
          <w:tcPr>
            <w:tcW w:w="2693" w:type="dxa"/>
            <w:shd w:val="clear" w:color="auto" w:fill="auto"/>
            <w:vAlign w:val="center"/>
          </w:tcPr>
          <w:p w14:paraId="1B4D9EE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该话单域长度为</w:t>
            </w:r>
            <w:r w:rsidRPr="0048714D">
              <w:rPr>
                <w:rFonts w:cs="Arial" w:hint="eastAsia"/>
                <w:snapToGrid w:val="0"/>
                <w:kern w:val="0"/>
                <w:sz w:val="20"/>
                <w:szCs w:val="21"/>
              </w:rPr>
              <w:t>1</w:t>
            </w:r>
            <w:r w:rsidRPr="0048714D">
              <w:rPr>
                <w:rFonts w:cs="Arial" w:hint="eastAsia"/>
                <w:snapToGrid w:val="0"/>
                <w:kern w:val="0"/>
                <w:sz w:val="20"/>
                <w:szCs w:val="21"/>
              </w:rPr>
              <w:t>个字节。由二进制取值对应各业务类别枚举。</w:t>
            </w:r>
          </w:p>
        </w:tc>
        <w:tc>
          <w:tcPr>
            <w:tcW w:w="1276" w:type="dxa"/>
            <w:shd w:val="clear" w:color="auto" w:fill="auto"/>
            <w:vAlign w:val="center"/>
          </w:tcPr>
          <w:p w14:paraId="0BD4AE7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FF</w:t>
            </w:r>
          </w:p>
        </w:tc>
        <w:tc>
          <w:tcPr>
            <w:tcW w:w="1276" w:type="dxa"/>
            <w:shd w:val="clear" w:color="auto" w:fill="auto"/>
            <w:vAlign w:val="center"/>
          </w:tcPr>
          <w:p w14:paraId="793538A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Null</w:t>
            </w:r>
          </w:p>
        </w:tc>
      </w:tr>
      <w:tr w:rsidR="00073EA0" w:rsidRPr="0048714D" w14:paraId="69F8C67E" w14:textId="77777777" w:rsidTr="009B62C0">
        <w:trPr>
          <w:cantSplit/>
        </w:trPr>
        <w:tc>
          <w:tcPr>
            <w:tcW w:w="851" w:type="dxa"/>
            <w:shd w:val="clear" w:color="auto" w:fill="auto"/>
            <w:vAlign w:val="center"/>
          </w:tcPr>
          <w:p w14:paraId="5ECBEBA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补充业务码</w:t>
            </w:r>
            <w:r w:rsidRPr="0048714D">
              <w:rPr>
                <w:rFonts w:cs="Arial"/>
                <w:snapToGrid w:val="0"/>
                <w:kern w:val="0"/>
                <w:sz w:val="20"/>
                <w:szCs w:val="21"/>
              </w:rPr>
              <w:t xml:space="preserve"> 4</w:t>
            </w:r>
          </w:p>
        </w:tc>
        <w:tc>
          <w:tcPr>
            <w:tcW w:w="568" w:type="dxa"/>
            <w:shd w:val="clear" w:color="auto" w:fill="auto"/>
            <w:vAlign w:val="center"/>
          </w:tcPr>
          <w:p w14:paraId="501CC242"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7A552E3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148</w:t>
            </w:r>
          </w:p>
        </w:tc>
        <w:tc>
          <w:tcPr>
            <w:tcW w:w="709" w:type="dxa"/>
            <w:shd w:val="clear" w:color="auto" w:fill="auto"/>
            <w:vAlign w:val="center"/>
          </w:tcPr>
          <w:p w14:paraId="30DB2F2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63ACBB1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补充业务（</w:t>
            </w:r>
            <w:r w:rsidRPr="0048714D">
              <w:rPr>
                <w:rFonts w:cs="Arial"/>
                <w:snapToGrid w:val="0"/>
                <w:kern w:val="0"/>
                <w:sz w:val="20"/>
                <w:szCs w:val="21"/>
              </w:rPr>
              <w:t>SS_code1</w:t>
            </w:r>
            <w:r w:rsidRPr="0048714D">
              <w:rPr>
                <w:rFonts w:cs="Arial" w:hint="eastAsia"/>
                <w:snapToGrid w:val="0"/>
                <w:kern w:val="0"/>
                <w:sz w:val="20"/>
                <w:szCs w:val="21"/>
              </w:rPr>
              <w:t>、</w:t>
            </w:r>
            <w:r w:rsidRPr="0048714D">
              <w:rPr>
                <w:rFonts w:cs="Arial"/>
                <w:snapToGrid w:val="0"/>
                <w:kern w:val="0"/>
                <w:sz w:val="20"/>
                <w:szCs w:val="21"/>
              </w:rPr>
              <w:t>SS_code2</w:t>
            </w:r>
            <w:r w:rsidRPr="0048714D">
              <w:rPr>
                <w:rFonts w:cs="Arial" w:hint="eastAsia"/>
                <w:snapToGrid w:val="0"/>
                <w:kern w:val="0"/>
                <w:sz w:val="20"/>
                <w:szCs w:val="21"/>
              </w:rPr>
              <w:t>、</w:t>
            </w:r>
            <w:r w:rsidRPr="0048714D">
              <w:rPr>
                <w:rFonts w:cs="Arial"/>
                <w:snapToGrid w:val="0"/>
                <w:kern w:val="0"/>
                <w:sz w:val="20"/>
                <w:szCs w:val="21"/>
              </w:rPr>
              <w:t>SS_code3</w:t>
            </w:r>
            <w:r w:rsidRPr="0048714D">
              <w:rPr>
                <w:rFonts w:cs="Arial" w:hint="eastAsia"/>
                <w:snapToGrid w:val="0"/>
                <w:kern w:val="0"/>
                <w:sz w:val="20"/>
                <w:szCs w:val="21"/>
              </w:rPr>
              <w:t>、</w:t>
            </w:r>
            <w:r w:rsidRPr="0048714D">
              <w:rPr>
                <w:rFonts w:cs="Arial"/>
                <w:snapToGrid w:val="0"/>
                <w:kern w:val="0"/>
                <w:sz w:val="20"/>
                <w:szCs w:val="21"/>
              </w:rPr>
              <w:t>SS_code4</w:t>
            </w:r>
            <w:r w:rsidRPr="0048714D">
              <w:rPr>
                <w:rFonts w:cs="Arial" w:hint="eastAsia"/>
                <w:snapToGrid w:val="0"/>
                <w:kern w:val="0"/>
                <w:sz w:val="20"/>
                <w:szCs w:val="21"/>
              </w:rPr>
              <w:t>）指呼叫中所采用的补充业务。</w:t>
            </w:r>
          </w:p>
        </w:tc>
        <w:tc>
          <w:tcPr>
            <w:tcW w:w="2693" w:type="dxa"/>
            <w:shd w:val="clear" w:color="auto" w:fill="auto"/>
            <w:vAlign w:val="center"/>
          </w:tcPr>
          <w:p w14:paraId="7493407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该话单域长度为</w:t>
            </w:r>
            <w:r w:rsidRPr="0048714D">
              <w:rPr>
                <w:rFonts w:cs="Arial" w:hint="eastAsia"/>
                <w:snapToGrid w:val="0"/>
                <w:kern w:val="0"/>
                <w:sz w:val="20"/>
                <w:szCs w:val="21"/>
              </w:rPr>
              <w:t>1</w:t>
            </w:r>
            <w:r w:rsidRPr="0048714D">
              <w:rPr>
                <w:rFonts w:cs="Arial" w:hint="eastAsia"/>
                <w:snapToGrid w:val="0"/>
                <w:kern w:val="0"/>
                <w:sz w:val="20"/>
                <w:szCs w:val="21"/>
              </w:rPr>
              <w:t>个字节。由二进制取值对应各业务类别枚举。</w:t>
            </w:r>
          </w:p>
        </w:tc>
        <w:tc>
          <w:tcPr>
            <w:tcW w:w="1276" w:type="dxa"/>
            <w:shd w:val="clear" w:color="auto" w:fill="auto"/>
            <w:vAlign w:val="center"/>
          </w:tcPr>
          <w:p w14:paraId="501D1BE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FF</w:t>
            </w:r>
          </w:p>
        </w:tc>
        <w:tc>
          <w:tcPr>
            <w:tcW w:w="1276" w:type="dxa"/>
            <w:shd w:val="clear" w:color="auto" w:fill="auto"/>
            <w:vAlign w:val="center"/>
          </w:tcPr>
          <w:p w14:paraId="07C349F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Null</w:t>
            </w:r>
          </w:p>
        </w:tc>
      </w:tr>
      <w:tr w:rsidR="00073EA0" w:rsidRPr="0048714D" w14:paraId="65BF63AF" w14:textId="77777777" w:rsidTr="009B62C0">
        <w:trPr>
          <w:cantSplit/>
        </w:trPr>
        <w:tc>
          <w:tcPr>
            <w:tcW w:w="851" w:type="dxa"/>
            <w:shd w:val="clear" w:color="auto" w:fill="auto"/>
            <w:vAlign w:val="center"/>
          </w:tcPr>
          <w:p w14:paraId="07E3BA1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被计费移动用户初始</w:t>
            </w:r>
            <w:r w:rsidRPr="0048714D">
              <w:rPr>
                <w:rFonts w:cs="Arial"/>
                <w:snapToGrid w:val="0"/>
                <w:kern w:val="0"/>
                <w:sz w:val="20"/>
                <w:szCs w:val="21"/>
              </w:rPr>
              <w:t>CLASSMARK</w:t>
            </w:r>
          </w:p>
        </w:tc>
        <w:tc>
          <w:tcPr>
            <w:tcW w:w="568" w:type="dxa"/>
            <w:shd w:val="clear" w:color="auto" w:fill="auto"/>
            <w:vAlign w:val="center"/>
          </w:tcPr>
          <w:p w14:paraId="46672141"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3</w:t>
            </w:r>
          </w:p>
        </w:tc>
        <w:tc>
          <w:tcPr>
            <w:tcW w:w="708" w:type="dxa"/>
            <w:shd w:val="clear" w:color="auto" w:fill="auto"/>
            <w:vAlign w:val="center"/>
          </w:tcPr>
          <w:p w14:paraId="7D73A21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149-151</w:t>
            </w:r>
          </w:p>
        </w:tc>
        <w:tc>
          <w:tcPr>
            <w:tcW w:w="709" w:type="dxa"/>
            <w:shd w:val="clear" w:color="auto" w:fill="auto"/>
            <w:vAlign w:val="center"/>
          </w:tcPr>
          <w:p w14:paraId="581E204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16C9080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被计费移动用户初始</w:t>
            </w:r>
            <w:r w:rsidRPr="0048714D">
              <w:rPr>
                <w:rFonts w:cs="Arial" w:hint="eastAsia"/>
                <w:snapToGrid w:val="0"/>
                <w:kern w:val="0"/>
                <w:sz w:val="20"/>
                <w:szCs w:val="21"/>
              </w:rPr>
              <w:t>CLASSMARK</w:t>
            </w:r>
            <w:r w:rsidRPr="0048714D">
              <w:rPr>
                <w:rFonts w:cs="Arial" w:hint="eastAsia"/>
                <w:snapToGrid w:val="0"/>
                <w:kern w:val="0"/>
                <w:sz w:val="20"/>
                <w:szCs w:val="21"/>
              </w:rPr>
              <w:t>（</w:t>
            </w:r>
            <w:r w:rsidRPr="0048714D">
              <w:rPr>
                <w:rFonts w:cs="Arial"/>
                <w:snapToGrid w:val="0"/>
                <w:kern w:val="0"/>
                <w:sz w:val="20"/>
                <w:szCs w:val="21"/>
              </w:rPr>
              <w:t>initial classmark of served ms</w:t>
            </w:r>
            <w:r w:rsidRPr="0048714D">
              <w:rPr>
                <w:rFonts w:cs="Arial" w:hint="eastAsia"/>
                <w:snapToGrid w:val="0"/>
                <w:kern w:val="0"/>
                <w:sz w:val="20"/>
                <w:szCs w:val="21"/>
              </w:rPr>
              <w:t>）包含了被计费移动用户的初始使用功率信息。</w:t>
            </w:r>
          </w:p>
        </w:tc>
        <w:tc>
          <w:tcPr>
            <w:tcW w:w="2693" w:type="dxa"/>
            <w:shd w:val="clear" w:color="auto" w:fill="auto"/>
            <w:vAlign w:val="center"/>
          </w:tcPr>
          <w:p w14:paraId="3946C6C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该话单域网间话单填</w:t>
            </w:r>
            <w:r w:rsidRPr="0048714D">
              <w:rPr>
                <w:rFonts w:cs="Arial" w:hint="eastAsia"/>
                <w:snapToGrid w:val="0"/>
                <w:kern w:val="0"/>
                <w:sz w:val="20"/>
                <w:szCs w:val="21"/>
              </w:rPr>
              <w:t>0</w:t>
            </w:r>
            <w:r w:rsidRPr="0048714D">
              <w:rPr>
                <w:rFonts w:cs="Arial" w:hint="eastAsia"/>
                <w:snapToGrid w:val="0"/>
                <w:kern w:val="0"/>
                <w:sz w:val="20"/>
                <w:szCs w:val="21"/>
              </w:rPr>
              <w:t>。</w:t>
            </w:r>
          </w:p>
        </w:tc>
        <w:tc>
          <w:tcPr>
            <w:tcW w:w="1276" w:type="dxa"/>
            <w:shd w:val="clear" w:color="auto" w:fill="auto"/>
            <w:vAlign w:val="center"/>
          </w:tcPr>
          <w:p w14:paraId="6B444A8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000000</w:t>
            </w:r>
          </w:p>
        </w:tc>
        <w:tc>
          <w:tcPr>
            <w:tcW w:w="1276" w:type="dxa"/>
            <w:shd w:val="clear" w:color="auto" w:fill="auto"/>
            <w:vAlign w:val="center"/>
          </w:tcPr>
          <w:p w14:paraId="35ED255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r>
      <w:tr w:rsidR="00073EA0" w:rsidRPr="0048714D" w14:paraId="4515796D" w14:textId="77777777" w:rsidTr="009B62C0">
        <w:trPr>
          <w:cantSplit/>
        </w:trPr>
        <w:tc>
          <w:tcPr>
            <w:tcW w:w="851" w:type="dxa"/>
            <w:shd w:val="clear" w:color="auto" w:fill="auto"/>
            <w:vAlign w:val="center"/>
          </w:tcPr>
          <w:p w14:paraId="7A6016E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lastRenderedPageBreak/>
              <w:t>被计费移动用户当前</w:t>
            </w:r>
            <w:r w:rsidRPr="0048714D">
              <w:rPr>
                <w:rFonts w:cs="Arial"/>
                <w:snapToGrid w:val="0"/>
                <w:kern w:val="0"/>
                <w:sz w:val="20"/>
                <w:szCs w:val="21"/>
              </w:rPr>
              <w:t>CLASSMARK</w:t>
            </w:r>
          </w:p>
        </w:tc>
        <w:tc>
          <w:tcPr>
            <w:tcW w:w="568" w:type="dxa"/>
            <w:shd w:val="clear" w:color="auto" w:fill="auto"/>
            <w:vAlign w:val="center"/>
          </w:tcPr>
          <w:p w14:paraId="535C6095"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3</w:t>
            </w:r>
          </w:p>
        </w:tc>
        <w:tc>
          <w:tcPr>
            <w:tcW w:w="708" w:type="dxa"/>
            <w:shd w:val="clear" w:color="auto" w:fill="auto"/>
            <w:vAlign w:val="center"/>
          </w:tcPr>
          <w:p w14:paraId="19F20FE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152-154</w:t>
            </w:r>
          </w:p>
        </w:tc>
        <w:tc>
          <w:tcPr>
            <w:tcW w:w="709" w:type="dxa"/>
            <w:shd w:val="clear" w:color="auto" w:fill="auto"/>
            <w:vAlign w:val="center"/>
          </w:tcPr>
          <w:p w14:paraId="7659716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60605DC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被计费移动用户当前</w:t>
            </w:r>
            <w:r w:rsidRPr="0048714D">
              <w:rPr>
                <w:rFonts w:cs="Arial" w:hint="eastAsia"/>
                <w:snapToGrid w:val="0"/>
                <w:kern w:val="0"/>
                <w:sz w:val="20"/>
                <w:szCs w:val="21"/>
              </w:rPr>
              <w:t>CLASSMARK</w:t>
            </w:r>
            <w:r w:rsidRPr="0048714D">
              <w:rPr>
                <w:rFonts w:cs="Arial" w:hint="eastAsia"/>
                <w:snapToGrid w:val="0"/>
                <w:kern w:val="0"/>
                <w:sz w:val="20"/>
                <w:szCs w:val="21"/>
              </w:rPr>
              <w:t>（</w:t>
            </w:r>
            <w:r w:rsidRPr="0048714D">
              <w:rPr>
                <w:rFonts w:cs="Arial"/>
                <w:snapToGrid w:val="0"/>
                <w:kern w:val="0"/>
                <w:sz w:val="20"/>
                <w:szCs w:val="21"/>
              </w:rPr>
              <w:t>current classmark of served ms</w:t>
            </w:r>
            <w:r w:rsidRPr="0048714D">
              <w:rPr>
                <w:rFonts w:cs="Arial" w:hint="eastAsia"/>
                <w:snapToGrid w:val="0"/>
                <w:kern w:val="0"/>
                <w:sz w:val="20"/>
                <w:szCs w:val="21"/>
              </w:rPr>
              <w:t>）包含了被计费移动用户的初始收集功率信息。</w:t>
            </w:r>
          </w:p>
        </w:tc>
        <w:tc>
          <w:tcPr>
            <w:tcW w:w="2693" w:type="dxa"/>
            <w:shd w:val="clear" w:color="auto" w:fill="auto"/>
            <w:vAlign w:val="center"/>
          </w:tcPr>
          <w:p w14:paraId="6BF966C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该话单域网间话单填</w:t>
            </w:r>
            <w:r w:rsidRPr="0048714D">
              <w:rPr>
                <w:rFonts w:cs="Arial" w:hint="eastAsia"/>
                <w:snapToGrid w:val="0"/>
                <w:kern w:val="0"/>
                <w:sz w:val="20"/>
                <w:szCs w:val="21"/>
              </w:rPr>
              <w:t>0</w:t>
            </w:r>
            <w:r w:rsidRPr="0048714D">
              <w:rPr>
                <w:rFonts w:cs="Arial" w:hint="eastAsia"/>
                <w:snapToGrid w:val="0"/>
                <w:kern w:val="0"/>
                <w:sz w:val="20"/>
                <w:szCs w:val="21"/>
              </w:rPr>
              <w:t>。</w:t>
            </w:r>
          </w:p>
        </w:tc>
        <w:tc>
          <w:tcPr>
            <w:tcW w:w="1276" w:type="dxa"/>
            <w:shd w:val="clear" w:color="auto" w:fill="auto"/>
            <w:vAlign w:val="center"/>
          </w:tcPr>
          <w:p w14:paraId="59E93DA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000000</w:t>
            </w:r>
          </w:p>
        </w:tc>
        <w:tc>
          <w:tcPr>
            <w:tcW w:w="1276" w:type="dxa"/>
            <w:shd w:val="clear" w:color="auto" w:fill="auto"/>
            <w:vAlign w:val="center"/>
          </w:tcPr>
          <w:p w14:paraId="63EE393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r>
      <w:tr w:rsidR="00073EA0" w:rsidRPr="0048714D" w14:paraId="214A0A3C" w14:textId="77777777" w:rsidTr="009B62C0">
        <w:trPr>
          <w:cantSplit/>
        </w:trPr>
        <w:tc>
          <w:tcPr>
            <w:tcW w:w="851" w:type="dxa"/>
            <w:shd w:val="clear" w:color="auto" w:fill="auto"/>
            <w:vAlign w:val="center"/>
          </w:tcPr>
          <w:p w14:paraId="63E015E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透明非透明指示</w:t>
            </w:r>
          </w:p>
        </w:tc>
        <w:tc>
          <w:tcPr>
            <w:tcW w:w="568" w:type="dxa"/>
            <w:shd w:val="clear" w:color="auto" w:fill="auto"/>
            <w:vAlign w:val="center"/>
          </w:tcPr>
          <w:p w14:paraId="26B50773"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2b</w:t>
            </w:r>
          </w:p>
        </w:tc>
        <w:tc>
          <w:tcPr>
            <w:tcW w:w="708" w:type="dxa"/>
            <w:shd w:val="clear" w:color="auto" w:fill="auto"/>
            <w:vAlign w:val="center"/>
          </w:tcPr>
          <w:p w14:paraId="09EB9A0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155</w:t>
            </w:r>
          </w:p>
        </w:tc>
        <w:tc>
          <w:tcPr>
            <w:tcW w:w="709" w:type="dxa"/>
            <w:shd w:val="clear" w:color="auto" w:fill="auto"/>
            <w:vAlign w:val="center"/>
          </w:tcPr>
          <w:p w14:paraId="2E80AA7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w:t>
            </w:r>
          </w:p>
        </w:tc>
        <w:tc>
          <w:tcPr>
            <w:tcW w:w="2835" w:type="dxa"/>
            <w:shd w:val="clear" w:color="auto" w:fill="auto"/>
            <w:vAlign w:val="center"/>
          </w:tcPr>
          <w:p w14:paraId="1917E88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bCs/>
                <w:snapToGrid w:val="0"/>
                <w:kern w:val="0"/>
                <w:sz w:val="20"/>
                <w:szCs w:val="21"/>
              </w:rPr>
              <w:t>透明非透明指示（</w:t>
            </w:r>
            <w:r w:rsidRPr="0048714D">
              <w:rPr>
                <w:rFonts w:cs="Arial"/>
                <w:bCs/>
                <w:snapToGrid w:val="0"/>
                <w:kern w:val="0"/>
                <w:sz w:val="20"/>
                <w:szCs w:val="21"/>
              </w:rPr>
              <w:t>transparency indicator</w:t>
            </w:r>
            <w:r w:rsidRPr="0048714D">
              <w:rPr>
                <w:rFonts w:cs="Arial" w:hint="eastAsia"/>
                <w:bCs/>
                <w:snapToGrid w:val="0"/>
                <w:kern w:val="0"/>
                <w:sz w:val="20"/>
                <w:szCs w:val="21"/>
              </w:rPr>
              <w:t>）指示通话开始时是透明传输还是非透明传输。</w:t>
            </w:r>
          </w:p>
        </w:tc>
        <w:tc>
          <w:tcPr>
            <w:tcW w:w="2693" w:type="dxa"/>
            <w:shd w:val="clear" w:color="auto" w:fill="auto"/>
            <w:vAlign w:val="center"/>
          </w:tcPr>
          <w:p w14:paraId="45413CD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bCs/>
                <w:snapToGrid w:val="0"/>
                <w:kern w:val="0"/>
                <w:sz w:val="20"/>
                <w:szCs w:val="21"/>
              </w:rPr>
              <w:t>该话单域占用一个字节的低</w:t>
            </w:r>
            <w:r w:rsidRPr="0048714D">
              <w:rPr>
                <w:rFonts w:cs="Arial" w:hint="eastAsia"/>
                <w:bCs/>
                <w:snapToGrid w:val="0"/>
                <w:kern w:val="0"/>
                <w:sz w:val="20"/>
                <w:szCs w:val="21"/>
              </w:rPr>
              <w:t>2</w:t>
            </w:r>
            <w:r w:rsidRPr="0048714D">
              <w:rPr>
                <w:rFonts w:cs="Arial" w:hint="eastAsia"/>
                <w:bCs/>
                <w:snapToGrid w:val="0"/>
                <w:kern w:val="0"/>
                <w:sz w:val="20"/>
                <w:szCs w:val="21"/>
              </w:rPr>
              <w:t>个比特，其取值为</w:t>
            </w:r>
            <w:r w:rsidRPr="0048714D">
              <w:rPr>
                <w:rFonts w:cs="Arial" w:hint="eastAsia"/>
                <w:bCs/>
                <w:snapToGrid w:val="0"/>
                <w:kern w:val="0"/>
                <w:sz w:val="20"/>
                <w:szCs w:val="21"/>
              </w:rPr>
              <w:t>0</w:t>
            </w:r>
            <w:r w:rsidRPr="0048714D">
              <w:rPr>
                <w:rFonts w:cs="Arial" w:hint="eastAsia"/>
                <w:bCs/>
                <w:snapToGrid w:val="0"/>
                <w:kern w:val="0"/>
                <w:sz w:val="20"/>
                <w:szCs w:val="21"/>
              </w:rPr>
              <w:t>，表示透明；取值为</w:t>
            </w:r>
            <w:r w:rsidRPr="0048714D">
              <w:rPr>
                <w:rFonts w:cs="Arial" w:hint="eastAsia"/>
                <w:bCs/>
                <w:snapToGrid w:val="0"/>
                <w:kern w:val="0"/>
                <w:sz w:val="20"/>
                <w:szCs w:val="21"/>
              </w:rPr>
              <w:t>1</w:t>
            </w:r>
            <w:r w:rsidRPr="0048714D">
              <w:rPr>
                <w:rFonts w:cs="Arial" w:hint="eastAsia"/>
                <w:bCs/>
                <w:snapToGrid w:val="0"/>
                <w:kern w:val="0"/>
                <w:sz w:val="20"/>
                <w:szCs w:val="21"/>
              </w:rPr>
              <w:t>，表示非透明；其它取值为保留。</w:t>
            </w:r>
          </w:p>
        </w:tc>
        <w:tc>
          <w:tcPr>
            <w:tcW w:w="1276" w:type="dxa"/>
            <w:shd w:val="clear" w:color="auto" w:fill="auto"/>
            <w:vAlign w:val="center"/>
          </w:tcPr>
          <w:p w14:paraId="72C7F93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3</w:t>
            </w:r>
          </w:p>
        </w:tc>
        <w:tc>
          <w:tcPr>
            <w:tcW w:w="1276" w:type="dxa"/>
            <w:shd w:val="clear" w:color="auto" w:fill="auto"/>
            <w:vAlign w:val="center"/>
          </w:tcPr>
          <w:p w14:paraId="7CB0AF8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3</w:t>
            </w:r>
          </w:p>
        </w:tc>
      </w:tr>
      <w:tr w:rsidR="00073EA0" w:rsidRPr="0048714D" w14:paraId="4E07885C" w14:textId="77777777" w:rsidTr="009B62C0">
        <w:trPr>
          <w:cantSplit/>
        </w:trPr>
        <w:tc>
          <w:tcPr>
            <w:tcW w:w="851" w:type="dxa"/>
            <w:shd w:val="clear" w:color="auto" w:fill="auto"/>
            <w:vAlign w:val="center"/>
          </w:tcPr>
          <w:p w14:paraId="30776AF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是否使用</w:t>
            </w:r>
            <w:r w:rsidRPr="0048714D">
              <w:rPr>
                <w:rFonts w:cs="Arial"/>
                <w:snapToGrid w:val="0"/>
                <w:kern w:val="0"/>
                <w:sz w:val="20"/>
                <w:szCs w:val="21"/>
              </w:rPr>
              <w:t>DTMF</w:t>
            </w:r>
          </w:p>
        </w:tc>
        <w:tc>
          <w:tcPr>
            <w:tcW w:w="568" w:type="dxa"/>
            <w:shd w:val="clear" w:color="auto" w:fill="auto"/>
            <w:vAlign w:val="center"/>
          </w:tcPr>
          <w:p w14:paraId="704ECD3B"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2b</w:t>
            </w:r>
          </w:p>
        </w:tc>
        <w:tc>
          <w:tcPr>
            <w:tcW w:w="708" w:type="dxa"/>
            <w:shd w:val="clear" w:color="auto" w:fill="auto"/>
            <w:vAlign w:val="center"/>
          </w:tcPr>
          <w:p w14:paraId="1A24524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155</w:t>
            </w:r>
          </w:p>
        </w:tc>
        <w:tc>
          <w:tcPr>
            <w:tcW w:w="709" w:type="dxa"/>
            <w:shd w:val="clear" w:color="auto" w:fill="auto"/>
            <w:vAlign w:val="center"/>
          </w:tcPr>
          <w:p w14:paraId="7E758C1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M</w:t>
            </w:r>
          </w:p>
        </w:tc>
        <w:tc>
          <w:tcPr>
            <w:tcW w:w="2835" w:type="dxa"/>
            <w:shd w:val="clear" w:color="auto" w:fill="auto"/>
            <w:vAlign w:val="center"/>
          </w:tcPr>
          <w:p w14:paraId="7E8D2D5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是否使用</w:t>
            </w:r>
            <w:r w:rsidRPr="0048714D">
              <w:rPr>
                <w:rFonts w:cs="Arial"/>
                <w:snapToGrid w:val="0"/>
                <w:kern w:val="0"/>
                <w:sz w:val="20"/>
                <w:szCs w:val="21"/>
              </w:rPr>
              <w:t>DTMF</w:t>
            </w:r>
            <w:r w:rsidRPr="0048714D">
              <w:rPr>
                <w:rFonts w:cs="Arial" w:hint="eastAsia"/>
                <w:snapToGrid w:val="0"/>
                <w:kern w:val="0"/>
                <w:sz w:val="20"/>
                <w:szCs w:val="21"/>
              </w:rPr>
              <w:t>（</w:t>
            </w:r>
            <w:r w:rsidRPr="0048714D">
              <w:rPr>
                <w:rFonts w:cs="Arial"/>
                <w:snapToGrid w:val="0"/>
                <w:kern w:val="0"/>
                <w:sz w:val="20"/>
                <w:szCs w:val="21"/>
              </w:rPr>
              <w:t xml:space="preserve">dtmf </w:t>
            </w:r>
            <w:r w:rsidRPr="0048714D">
              <w:rPr>
                <w:rFonts w:cs="Arial" w:hint="eastAsia"/>
                <w:snapToGrid w:val="0"/>
                <w:kern w:val="0"/>
                <w:sz w:val="20"/>
                <w:szCs w:val="21"/>
              </w:rPr>
              <w:t xml:space="preserve"> </w:t>
            </w:r>
            <w:r w:rsidRPr="0048714D">
              <w:rPr>
                <w:rFonts w:cs="Arial"/>
                <w:snapToGrid w:val="0"/>
                <w:kern w:val="0"/>
                <w:sz w:val="20"/>
                <w:szCs w:val="21"/>
              </w:rPr>
              <w:t>flag</w:t>
            </w:r>
            <w:r w:rsidRPr="0048714D">
              <w:rPr>
                <w:rFonts w:cs="Arial" w:hint="eastAsia"/>
                <w:snapToGrid w:val="0"/>
                <w:kern w:val="0"/>
                <w:sz w:val="20"/>
                <w:szCs w:val="21"/>
              </w:rPr>
              <w:t>）表示呼叫是否使用了</w:t>
            </w:r>
            <w:r w:rsidRPr="0048714D">
              <w:rPr>
                <w:rFonts w:cs="Arial" w:hint="eastAsia"/>
                <w:snapToGrid w:val="0"/>
                <w:kern w:val="0"/>
                <w:sz w:val="20"/>
                <w:szCs w:val="21"/>
              </w:rPr>
              <w:t>DTMF</w:t>
            </w:r>
            <w:r w:rsidRPr="0048714D">
              <w:rPr>
                <w:rFonts w:cs="Arial" w:hint="eastAsia"/>
                <w:snapToGrid w:val="0"/>
                <w:kern w:val="0"/>
                <w:sz w:val="20"/>
                <w:szCs w:val="21"/>
              </w:rPr>
              <w:t>。</w:t>
            </w:r>
          </w:p>
        </w:tc>
        <w:tc>
          <w:tcPr>
            <w:tcW w:w="2693" w:type="dxa"/>
            <w:shd w:val="clear" w:color="auto" w:fill="auto"/>
            <w:vAlign w:val="center"/>
          </w:tcPr>
          <w:p w14:paraId="0910752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该话单域占用一个字节的</w:t>
            </w:r>
            <w:r w:rsidRPr="0048714D">
              <w:rPr>
                <w:rFonts w:cs="Arial" w:hint="eastAsia"/>
                <w:snapToGrid w:val="0"/>
                <w:kern w:val="0"/>
                <w:sz w:val="20"/>
                <w:szCs w:val="21"/>
              </w:rPr>
              <w:t>2</w:t>
            </w:r>
            <w:r w:rsidRPr="0048714D">
              <w:rPr>
                <w:rFonts w:cs="Arial" w:hint="eastAsia"/>
                <w:snapToGrid w:val="0"/>
                <w:kern w:val="0"/>
                <w:sz w:val="20"/>
                <w:szCs w:val="21"/>
              </w:rPr>
              <w:t>个比特，其取值为</w:t>
            </w:r>
            <w:r w:rsidRPr="0048714D">
              <w:rPr>
                <w:rFonts w:cs="Arial" w:hint="eastAsia"/>
                <w:snapToGrid w:val="0"/>
                <w:kern w:val="0"/>
                <w:sz w:val="20"/>
                <w:szCs w:val="21"/>
              </w:rPr>
              <w:t>0</w:t>
            </w:r>
            <w:r w:rsidRPr="0048714D">
              <w:rPr>
                <w:rFonts w:cs="Arial" w:hint="eastAsia"/>
                <w:snapToGrid w:val="0"/>
                <w:kern w:val="0"/>
                <w:sz w:val="20"/>
                <w:szCs w:val="21"/>
              </w:rPr>
              <w:t>，表示未使用</w:t>
            </w:r>
            <w:r w:rsidRPr="0048714D">
              <w:rPr>
                <w:rFonts w:cs="Arial" w:hint="eastAsia"/>
                <w:snapToGrid w:val="0"/>
                <w:kern w:val="0"/>
                <w:sz w:val="20"/>
                <w:szCs w:val="21"/>
              </w:rPr>
              <w:t>DTMF</w:t>
            </w:r>
            <w:r w:rsidRPr="0048714D">
              <w:rPr>
                <w:rFonts w:cs="Arial" w:hint="eastAsia"/>
                <w:snapToGrid w:val="0"/>
                <w:kern w:val="0"/>
                <w:sz w:val="20"/>
                <w:szCs w:val="21"/>
              </w:rPr>
              <w:t>；取值为</w:t>
            </w:r>
            <w:r w:rsidRPr="0048714D">
              <w:rPr>
                <w:rFonts w:cs="Arial" w:hint="eastAsia"/>
                <w:snapToGrid w:val="0"/>
                <w:kern w:val="0"/>
                <w:sz w:val="20"/>
                <w:szCs w:val="21"/>
              </w:rPr>
              <w:t>1</w:t>
            </w:r>
            <w:r w:rsidRPr="0048714D">
              <w:rPr>
                <w:rFonts w:cs="Arial" w:hint="eastAsia"/>
                <w:snapToGrid w:val="0"/>
                <w:kern w:val="0"/>
                <w:sz w:val="20"/>
                <w:szCs w:val="21"/>
              </w:rPr>
              <w:t>，表示使用了</w:t>
            </w:r>
            <w:r w:rsidRPr="0048714D">
              <w:rPr>
                <w:rFonts w:cs="Arial" w:hint="eastAsia"/>
                <w:snapToGrid w:val="0"/>
                <w:kern w:val="0"/>
                <w:sz w:val="20"/>
                <w:szCs w:val="21"/>
              </w:rPr>
              <w:t>DTMF</w:t>
            </w:r>
            <w:r w:rsidRPr="0048714D">
              <w:rPr>
                <w:rFonts w:cs="Arial" w:hint="eastAsia"/>
                <w:snapToGrid w:val="0"/>
                <w:kern w:val="0"/>
                <w:sz w:val="20"/>
                <w:szCs w:val="21"/>
              </w:rPr>
              <w:t>；其它取值为保留。</w:t>
            </w:r>
          </w:p>
        </w:tc>
        <w:tc>
          <w:tcPr>
            <w:tcW w:w="1276" w:type="dxa"/>
            <w:shd w:val="clear" w:color="auto" w:fill="auto"/>
            <w:vAlign w:val="center"/>
          </w:tcPr>
          <w:p w14:paraId="576A8B2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c>
          <w:tcPr>
            <w:tcW w:w="1276" w:type="dxa"/>
            <w:shd w:val="clear" w:color="auto" w:fill="auto"/>
            <w:vAlign w:val="center"/>
          </w:tcPr>
          <w:p w14:paraId="2D69C71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r>
      <w:tr w:rsidR="00073EA0" w:rsidRPr="0048714D" w14:paraId="143EB1F6" w14:textId="77777777" w:rsidTr="009B62C0">
        <w:trPr>
          <w:cantSplit/>
        </w:trPr>
        <w:tc>
          <w:tcPr>
            <w:tcW w:w="851" w:type="dxa"/>
            <w:shd w:val="clear" w:color="auto" w:fill="auto"/>
            <w:vAlign w:val="center"/>
          </w:tcPr>
          <w:p w14:paraId="1207047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计费免费标志</w:t>
            </w:r>
          </w:p>
        </w:tc>
        <w:tc>
          <w:tcPr>
            <w:tcW w:w="568" w:type="dxa"/>
            <w:shd w:val="clear" w:color="auto" w:fill="auto"/>
            <w:vAlign w:val="center"/>
          </w:tcPr>
          <w:p w14:paraId="324246C8"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4b</w:t>
            </w:r>
          </w:p>
        </w:tc>
        <w:tc>
          <w:tcPr>
            <w:tcW w:w="708" w:type="dxa"/>
            <w:shd w:val="clear" w:color="auto" w:fill="auto"/>
            <w:vAlign w:val="center"/>
          </w:tcPr>
          <w:p w14:paraId="33A2376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155</w:t>
            </w:r>
          </w:p>
        </w:tc>
        <w:tc>
          <w:tcPr>
            <w:tcW w:w="709" w:type="dxa"/>
            <w:shd w:val="clear" w:color="auto" w:fill="auto"/>
            <w:vAlign w:val="center"/>
          </w:tcPr>
          <w:p w14:paraId="7135497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M</w:t>
            </w:r>
          </w:p>
        </w:tc>
        <w:tc>
          <w:tcPr>
            <w:tcW w:w="2835" w:type="dxa"/>
            <w:shd w:val="clear" w:color="auto" w:fill="auto"/>
            <w:vAlign w:val="center"/>
          </w:tcPr>
          <w:p w14:paraId="244FE6D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计费免费指示（</w:t>
            </w:r>
            <w:r w:rsidRPr="0048714D">
              <w:rPr>
                <w:rFonts w:cs="Arial"/>
                <w:snapToGrid w:val="0"/>
                <w:color w:val="FF0000"/>
                <w:kern w:val="0"/>
                <w:sz w:val="20"/>
                <w:szCs w:val="21"/>
              </w:rPr>
              <w:t>free indicator</w:t>
            </w:r>
            <w:r w:rsidRPr="0048714D">
              <w:rPr>
                <w:rFonts w:cs="Arial" w:hint="eastAsia"/>
                <w:snapToGrid w:val="0"/>
                <w:color w:val="FF0000"/>
                <w:kern w:val="0"/>
                <w:sz w:val="20"/>
                <w:szCs w:val="21"/>
              </w:rPr>
              <w:t>）表示本次呼叫的计费指示。</w:t>
            </w:r>
          </w:p>
        </w:tc>
        <w:tc>
          <w:tcPr>
            <w:tcW w:w="2693" w:type="dxa"/>
            <w:shd w:val="clear" w:color="auto" w:fill="auto"/>
            <w:vAlign w:val="center"/>
          </w:tcPr>
          <w:p w14:paraId="2856CD8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该话单域占用一个字节的</w:t>
            </w:r>
            <w:r w:rsidRPr="0048714D">
              <w:rPr>
                <w:rFonts w:cs="Arial"/>
                <w:snapToGrid w:val="0"/>
                <w:color w:val="FF0000"/>
                <w:kern w:val="0"/>
                <w:sz w:val="20"/>
                <w:szCs w:val="21"/>
              </w:rPr>
              <w:t>4</w:t>
            </w:r>
            <w:r w:rsidRPr="0048714D">
              <w:rPr>
                <w:rFonts w:cs="Arial" w:hint="eastAsia"/>
                <w:snapToGrid w:val="0"/>
                <w:color w:val="FF0000"/>
                <w:kern w:val="0"/>
                <w:sz w:val="20"/>
                <w:szCs w:val="21"/>
              </w:rPr>
              <w:t>个比特，由二进制取值对应各业务类别枚举</w:t>
            </w:r>
            <w:r w:rsidRPr="0048714D">
              <w:rPr>
                <w:rFonts w:cs="Arial" w:hint="eastAsia"/>
                <w:snapToGrid w:val="0"/>
                <w:color w:val="FF0000"/>
                <w:kern w:val="0"/>
                <w:sz w:val="20"/>
                <w:szCs w:val="21"/>
                <w:vertAlign w:val="superscript"/>
              </w:rPr>
              <w:t>[</w:t>
            </w:r>
            <w:r w:rsidRPr="0048714D">
              <w:rPr>
                <w:rFonts w:cs="Arial"/>
                <w:snapToGrid w:val="0"/>
                <w:color w:val="FF0000"/>
                <w:kern w:val="0"/>
                <w:sz w:val="20"/>
                <w:szCs w:val="21"/>
                <w:vertAlign w:val="superscript"/>
              </w:rPr>
              <w:t>H</w:t>
            </w:r>
            <w:r w:rsidRPr="0048714D">
              <w:rPr>
                <w:rFonts w:cs="Arial" w:hint="eastAsia"/>
                <w:snapToGrid w:val="0"/>
                <w:color w:val="FF0000"/>
                <w:kern w:val="0"/>
                <w:sz w:val="20"/>
                <w:szCs w:val="21"/>
                <w:vertAlign w:val="superscript"/>
              </w:rPr>
              <w:t>]</w:t>
            </w:r>
            <w:r w:rsidRPr="0048714D">
              <w:rPr>
                <w:rFonts w:cs="Arial" w:hint="eastAsia"/>
                <w:snapToGrid w:val="0"/>
                <w:color w:val="FF0000"/>
                <w:kern w:val="0"/>
                <w:sz w:val="20"/>
                <w:szCs w:val="21"/>
              </w:rPr>
              <w:t>。</w:t>
            </w:r>
          </w:p>
        </w:tc>
        <w:tc>
          <w:tcPr>
            <w:tcW w:w="1276" w:type="dxa"/>
            <w:shd w:val="clear" w:color="auto" w:fill="auto"/>
            <w:vAlign w:val="center"/>
          </w:tcPr>
          <w:p w14:paraId="251843B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2</w:t>
            </w:r>
          </w:p>
        </w:tc>
        <w:tc>
          <w:tcPr>
            <w:tcW w:w="1276" w:type="dxa"/>
            <w:shd w:val="clear" w:color="auto" w:fill="auto"/>
            <w:vAlign w:val="center"/>
          </w:tcPr>
          <w:p w14:paraId="2EEB4EE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w:t>
            </w:r>
          </w:p>
        </w:tc>
      </w:tr>
      <w:tr w:rsidR="00073EA0" w:rsidRPr="0048714D" w14:paraId="3E40A807" w14:textId="77777777" w:rsidTr="009B62C0">
        <w:trPr>
          <w:cantSplit/>
        </w:trPr>
        <w:tc>
          <w:tcPr>
            <w:tcW w:w="851" w:type="dxa"/>
            <w:shd w:val="clear" w:color="auto" w:fill="auto"/>
            <w:vAlign w:val="center"/>
          </w:tcPr>
          <w:p w14:paraId="443DED2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漫游标志</w:t>
            </w:r>
          </w:p>
        </w:tc>
        <w:tc>
          <w:tcPr>
            <w:tcW w:w="568" w:type="dxa"/>
            <w:shd w:val="clear" w:color="auto" w:fill="auto"/>
            <w:vAlign w:val="center"/>
          </w:tcPr>
          <w:p w14:paraId="16BEDEC3"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1b</w:t>
            </w:r>
          </w:p>
        </w:tc>
        <w:tc>
          <w:tcPr>
            <w:tcW w:w="708" w:type="dxa"/>
            <w:shd w:val="clear" w:color="auto" w:fill="auto"/>
            <w:vAlign w:val="center"/>
          </w:tcPr>
          <w:p w14:paraId="3374952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156</w:t>
            </w:r>
          </w:p>
        </w:tc>
        <w:tc>
          <w:tcPr>
            <w:tcW w:w="709" w:type="dxa"/>
            <w:shd w:val="clear" w:color="auto" w:fill="auto"/>
            <w:vAlign w:val="center"/>
          </w:tcPr>
          <w:p w14:paraId="1A8B3A3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w:t>
            </w:r>
          </w:p>
        </w:tc>
        <w:tc>
          <w:tcPr>
            <w:tcW w:w="2835" w:type="dxa"/>
            <w:shd w:val="clear" w:color="auto" w:fill="auto"/>
            <w:vAlign w:val="center"/>
          </w:tcPr>
          <w:p w14:paraId="6A43F35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漫游用户标志（</w:t>
            </w:r>
            <w:r w:rsidRPr="0048714D">
              <w:rPr>
                <w:rFonts w:cs="Arial"/>
                <w:snapToGrid w:val="0"/>
                <w:color w:val="FF0000"/>
                <w:kern w:val="0"/>
                <w:sz w:val="20"/>
                <w:szCs w:val="21"/>
              </w:rPr>
              <w:t>roam flag</w:t>
            </w:r>
            <w:r w:rsidRPr="0048714D">
              <w:rPr>
                <w:rFonts w:cs="Arial" w:hint="eastAsia"/>
                <w:snapToGrid w:val="0"/>
                <w:color w:val="FF0000"/>
                <w:kern w:val="0"/>
                <w:sz w:val="20"/>
                <w:szCs w:val="21"/>
              </w:rPr>
              <w:t>）指明被计费移动用户是本地用户还是漫游用户。</w:t>
            </w:r>
          </w:p>
        </w:tc>
        <w:tc>
          <w:tcPr>
            <w:tcW w:w="2693" w:type="dxa"/>
            <w:shd w:val="clear" w:color="auto" w:fill="auto"/>
            <w:vAlign w:val="center"/>
          </w:tcPr>
          <w:p w14:paraId="4BDA46E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该话单域网间话单填</w:t>
            </w:r>
            <w:r w:rsidRPr="0048714D">
              <w:rPr>
                <w:rFonts w:cs="Arial" w:hint="eastAsia"/>
                <w:snapToGrid w:val="0"/>
                <w:color w:val="FF0000"/>
                <w:kern w:val="0"/>
                <w:sz w:val="20"/>
                <w:szCs w:val="21"/>
              </w:rPr>
              <w:t>0</w:t>
            </w:r>
            <w:r w:rsidRPr="0048714D">
              <w:rPr>
                <w:rFonts w:cs="Arial" w:hint="eastAsia"/>
                <w:snapToGrid w:val="0"/>
                <w:color w:val="FF0000"/>
                <w:kern w:val="0"/>
                <w:sz w:val="20"/>
                <w:szCs w:val="21"/>
              </w:rPr>
              <w:t>。</w:t>
            </w:r>
          </w:p>
        </w:tc>
        <w:tc>
          <w:tcPr>
            <w:tcW w:w="1276" w:type="dxa"/>
            <w:shd w:val="clear" w:color="auto" w:fill="auto"/>
            <w:vAlign w:val="center"/>
          </w:tcPr>
          <w:p w14:paraId="0FDE51D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0</w:t>
            </w:r>
          </w:p>
        </w:tc>
        <w:tc>
          <w:tcPr>
            <w:tcW w:w="1276" w:type="dxa"/>
            <w:shd w:val="clear" w:color="auto" w:fill="auto"/>
            <w:vAlign w:val="center"/>
          </w:tcPr>
          <w:p w14:paraId="5EF6D47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w:t>
            </w:r>
          </w:p>
        </w:tc>
      </w:tr>
      <w:tr w:rsidR="00073EA0" w:rsidRPr="0048714D" w14:paraId="5FC8C61A" w14:textId="77777777" w:rsidTr="009B62C0">
        <w:trPr>
          <w:cantSplit/>
        </w:trPr>
        <w:tc>
          <w:tcPr>
            <w:tcW w:w="851" w:type="dxa"/>
            <w:shd w:val="clear" w:color="auto" w:fill="auto"/>
            <w:vAlign w:val="center"/>
          </w:tcPr>
          <w:p w14:paraId="517AD82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热计费标志</w:t>
            </w:r>
          </w:p>
        </w:tc>
        <w:tc>
          <w:tcPr>
            <w:tcW w:w="568" w:type="dxa"/>
            <w:shd w:val="clear" w:color="auto" w:fill="auto"/>
            <w:vAlign w:val="center"/>
          </w:tcPr>
          <w:p w14:paraId="70C23DAE"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1b</w:t>
            </w:r>
          </w:p>
        </w:tc>
        <w:tc>
          <w:tcPr>
            <w:tcW w:w="708" w:type="dxa"/>
            <w:shd w:val="clear" w:color="auto" w:fill="auto"/>
            <w:vAlign w:val="center"/>
          </w:tcPr>
          <w:p w14:paraId="66C5384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156</w:t>
            </w:r>
          </w:p>
        </w:tc>
        <w:tc>
          <w:tcPr>
            <w:tcW w:w="709" w:type="dxa"/>
            <w:shd w:val="clear" w:color="auto" w:fill="auto"/>
            <w:vAlign w:val="center"/>
          </w:tcPr>
          <w:p w14:paraId="370D674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18407E1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热计费标志（</w:t>
            </w:r>
            <w:r w:rsidRPr="0048714D">
              <w:rPr>
                <w:rFonts w:cs="Arial"/>
                <w:snapToGrid w:val="0"/>
                <w:kern w:val="0"/>
                <w:sz w:val="20"/>
                <w:szCs w:val="21"/>
              </w:rPr>
              <w:t>hot bill flag</w:t>
            </w:r>
            <w:r w:rsidRPr="0048714D">
              <w:rPr>
                <w:rFonts w:cs="Arial" w:hint="eastAsia"/>
                <w:snapToGrid w:val="0"/>
                <w:kern w:val="0"/>
                <w:sz w:val="20"/>
                <w:szCs w:val="21"/>
              </w:rPr>
              <w:t>）指明被计费用户是热计费用户还是非热计费用户。</w:t>
            </w:r>
          </w:p>
        </w:tc>
        <w:tc>
          <w:tcPr>
            <w:tcW w:w="2693" w:type="dxa"/>
            <w:shd w:val="clear" w:color="auto" w:fill="auto"/>
            <w:vAlign w:val="center"/>
          </w:tcPr>
          <w:p w14:paraId="7D32FE8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w:t>
            </w:r>
            <w:r w:rsidRPr="0048714D">
              <w:rPr>
                <w:rFonts w:cs="Arial" w:hint="eastAsia"/>
                <w:snapToGrid w:val="0"/>
                <w:kern w:val="0"/>
                <w:sz w:val="20"/>
                <w:szCs w:val="21"/>
              </w:rPr>
              <w:t>1</w:t>
            </w:r>
            <w:r w:rsidRPr="0048714D">
              <w:rPr>
                <w:rFonts w:cs="Arial" w:hint="eastAsia"/>
                <w:snapToGrid w:val="0"/>
                <w:kern w:val="0"/>
                <w:sz w:val="20"/>
                <w:szCs w:val="21"/>
              </w:rPr>
              <w:t>个比特，取值</w:t>
            </w:r>
            <w:r w:rsidRPr="0048714D">
              <w:rPr>
                <w:rFonts w:cs="Arial" w:hint="eastAsia"/>
                <w:snapToGrid w:val="0"/>
                <w:kern w:val="0"/>
                <w:sz w:val="20"/>
                <w:szCs w:val="21"/>
              </w:rPr>
              <w:t>0</w:t>
            </w:r>
            <w:r w:rsidRPr="0048714D">
              <w:rPr>
                <w:rFonts w:cs="Arial" w:hint="eastAsia"/>
                <w:snapToGrid w:val="0"/>
                <w:kern w:val="0"/>
                <w:sz w:val="20"/>
                <w:szCs w:val="21"/>
              </w:rPr>
              <w:t>表示非热计费，取值</w:t>
            </w:r>
            <w:r w:rsidRPr="0048714D">
              <w:rPr>
                <w:rFonts w:cs="Arial" w:hint="eastAsia"/>
                <w:snapToGrid w:val="0"/>
                <w:kern w:val="0"/>
                <w:sz w:val="20"/>
                <w:szCs w:val="21"/>
              </w:rPr>
              <w:t>1</w:t>
            </w:r>
            <w:r w:rsidRPr="0048714D">
              <w:rPr>
                <w:rFonts w:cs="Arial" w:hint="eastAsia"/>
                <w:snapToGrid w:val="0"/>
                <w:kern w:val="0"/>
                <w:sz w:val="20"/>
                <w:szCs w:val="21"/>
              </w:rPr>
              <w:t>表示热计费。</w:t>
            </w:r>
          </w:p>
        </w:tc>
        <w:tc>
          <w:tcPr>
            <w:tcW w:w="1276" w:type="dxa"/>
            <w:shd w:val="clear" w:color="auto" w:fill="auto"/>
            <w:vAlign w:val="center"/>
          </w:tcPr>
          <w:p w14:paraId="285B01F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c>
          <w:tcPr>
            <w:tcW w:w="1276" w:type="dxa"/>
            <w:shd w:val="clear" w:color="auto" w:fill="auto"/>
            <w:vAlign w:val="center"/>
          </w:tcPr>
          <w:p w14:paraId="46665B4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r>
      <w:tr w:rsidR="00073EA0" w:rsidRPr="0048714D" w14:paraId="7E1D8A82" w14:textId="77777777" w:rsidTr="009B62C0">
        <w:trPr>
          <w:cantSplit/>
        </w:trPr>
        <w:tc>
          <w:tcPr>
            <w:tcW w:w="851" w:type="dxa"/>
            <w:shd w:val="clear" w:color="auto" w:fill="auto"/>
            <w:vAlign w:val="center"/>
          </w:tcPr>
          <w:p w14:paraId="3464B15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操作结果</w:t>
            </w:r>
          </w:p>
        </w:tc>
        <w:tc>
          <w:tcPr>
            <w:tcW w:w="568" w:type="dxa"/>
            <w:shd w:val="clear" w:color="auto" w:fill="auto"/>
            <w:vAlign w:val="center"/>
          </w:tcPr>
          <w:p w14:paraId="15F3D436"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6b</w:t>
            </w:r>
          </w:p>
        </w:tc>
        <w:tc>
          <w:tcPr>
            <w:tcW w:w="708" w:type="dxa"/>
            <w:shd w:val="clear" w:color="auto" w:fill="auto"/>
            <w:vAlign w:val="center"/>
          </w:tcPr>
          <w:p w14:paraId="4620D64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156</w:t>
            </w:r>
          </w:p>
        </w:tc>
        <w:tc>
          <w:tcPr>
            <w:tcW w:w="709" w:type="dxa"/>
            <w:shd w:val="clear" w:color="auto" w:fill="auto"/>
            <w:vAlign w:val="center"/>
          </w:tcPr>
          <w:p w14:paraId="74C990F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73CB943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操作结果（</w:t>
            </w:r>
            <w:r w:rsidRPr="0048714D">
              <w:rPr>
                <w:rFonts w:cs="Arial"/>
                <w:snapToGrid w:val="0"/>
                <w:kern w:val="0"/>
                <w:sz w:val="20"/>
                <w:szCs w:val="21"/>
              </w:rPr>
              <w:t>action result</w:t>
            </w:r>
            <w:r w:rsidRPr="0048714D">
              <w:rPr>
                <w:rFonts w:cs="Arial" w:hint="eastAsia"/>
                <w:snapToGrid w:val="0"/>
                <w:kern w:val="0"/>
                <w:sz w:val="20"/>
                <w:szCs w:val="21"/>
              </w:rPr>
              <w:t>）指示本次业务的操作结果。</w:t>
            </w:r>
          </w:p>
        </w:tc>
        <w:tc>
          <w:tcPr>
            <w:tcW w:w="2693" w:type="dxa"/>
            <w:shd w:val="clear" w:color="auto" w:fill="auto"/>
            <w:vAlign w:val="center"/>
          </w:tcPr>
          <w:p w14:paraId="64021A9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该话单域长度为</w:t>
            </w:r>
            <w:r w:rsidRPr="0048714D">
              <w:rPr>
                <w:rFonts w:cs="Arial" w:hint="eastAsia"/>
                <w:snapToGrid w:val="0"/>
                <w:kern w:val="0"/>
                <w:sz w:val="20"/>
                <w:szCs w:val="21"/>
              </w:rPr>
              <w:t>6</w:t>
            </w:r>
            <w:r w:rsidRPr="0048714D">
              <w:rPr>
                <w:rFonts w:cs="Arial" w:hint="eastAsia"/>
                <w:snapToGrid w:val="0"/>
                <w:kern w:val="0"/>
                <w:sz w:val="20"/>
                <w:szCs w:val="21"/>
              </w:rPr>
              <w:t>个</w:t>
            </w:r>
            <w:r w:rsidRPr="0048714D">
              <w:rPr>
                <w:rFonts w:cs="Arial" w:hint="eastAsia"/>
                <w:snapToGrid w:val="0"/>
                <w:kern w:val="0"/>
                <w:sz w:val="20"/>
                <w:szCs w:val="21"/>
              </w:rPr>
              <w:t>bits</w:t>
            </w:r>
            <w:r w:rsidRPr="0048714D">
              <w:rPr>
                <w:rFonts w:cs="Arial" w:hint="eastAsia"/>
                <w:snapToGrid w:val="0"/>
                <w:kern w:val="0"/>
                <w:sz w:val="20"/>
                <w:szCs w:val="21"/>
              </w:rPr>
              <w:t>，与漫游用户标志、热计费标志占用同一个字节。该话单域只对短消息始发话单和短消息终结话单，标志出操作结果，对其它话单，填写为</w:t>
            </w:r>
            <w:r w:rsidRPr="0048714D">
              <w:rPr>
                <w:rFonts w:cs="Arial" w:hint="eastAsia"/>
                <w:snapToGrid w:val="0"/>
                <w:kern w:val="0"/>
                <w:sz w:val="20"/>
                <w:szCs w:val="21"/>
              </w:rPr>
              <w:t>0</w:t>
            </w:r>
            <w:r w:rsidRPr="0048714D">
              <w:rPr>
                <w:rFonts w:cs="Arial" w:hint="eastAsia"/>
                <w:snapToGrid w:val="0"/>
                <w:kern w:val="0"/>
                <w:sz w:val="20"/>
                <w:szCs w:val="21"/>
              </w:rPr>
              <w:t>。由二进制取值对应各业务类别枚举。</w:t>
            </w:r>
          </w:p>
        </w:tc>
        <w:tc>
          <w:tcPr>
            <w:tcW w:w="1276" w:type="dxa"/>
            <w:shd w:val="clear" w:color="auto" w:fill="auto"/>
            <w:vAlign w:val="center"/>
          </w:tcPr>
          <w:p w14:paraId="3FC3ACA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111111</w:t>
            </w:r>
            <w:r w:rsidRPr="0048714D">
              <w:rPr>
                <w:rFonts w:cs="Arial" w:hint="eastAsia"/>
                <w:snapToGrid w:val="0"/>
                <w:kern w:val="0"/>
                <w:sz w:val="20"/>
                <w:szCs w:val="21"/>
              </w:rPr>
              <w:t>（</w:t>
            </w:r>
            <w:r w:rsidRPr="0048714D">
              <w:rPr>
                <w:rFonts w:cs="Arial" w:hint="eastAsia"/>
                <w:snapToGrid w:val="0"/>
                <w:kern w:val="0"/>
                <w:sz w:val="20"/>
                <w:szCs w:val="21"/>
              </w:rPr>
              <w:t>2</w:t>
            </w:r>
            <w:r w:rsidRPr="0048714D">
              <w:rPr>
                <w:rFonts w:cs="Arial" w:hint="eastAsia"/>
                <w:snapToGrid w:val="0"/>
                <w:kern w:val="0"/>
                <w:sz w:val="20"/>
                <w:szCs w:val="21"/>
              </w:rPr>
              <w:t>进制）</w:t>
            </w:r>
          </w:p>
        </w:tc>
        <w:tc>
          <w:tcPr>
            <w:tcW w:w="1276" w:type="dxa"/>
            <w:shd w:val="clear" w:color="auto" w:fill="auto"/>
            <w:vAlign w:val="center"/>
          </w:tcPr>
          <w:p w14:paraId="50C3AF0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r>
      <w:tr w:rsidR="00073EA0" w:rsidRPr="0048714D" w14:paraId="76B8C7C3" w14:textId="77777777" w:rsidTr="009B62C0">
        <w:trPr>
          <w:cantSplit/>
        </w:trPr>
        <w:tc>
          <w:tcPr>
            <w:tcW w:w="851" w:type="dxa"/>
            <w:shd w:val="clear" w:color="auto" w:fill="auto"/>
            <w:vAlign w:val="center"/>
          </w:tcPr>
          <w:p w14:paraId="4E57929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费率指示</w:t>
            </w:r>
          </w:p>
        </w:tc>
        <w:tc>
          <w:tcPr>
            <w:tcW w:w="568" w:type="dxa"/>
            <w:shd w:val="clear" w:color="auto" w:fill="auto"/>
            <w:vAlign w:val="center"/>
          </w:tcPr>
          <w:p w14:paraId="109E898A"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2</w:t>
            </w:r>
          </w:p>
        </w:tc>
        <w:tc>
          <w:tcPr>
            <w:tcW w:w="708" w:type="dxa"/>
            <w:shd w:val="clear" w:color="auto" w:fill="auto"/>
            <w:vAlign w:val="center"/>
          </w:tcPr>
          <w:p w14:paraId="2D0F23D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 xml:space="preserve"> 157-158</w:t>
            </w:r>
          </w:p>
        </w:tc>
        <w:tc>
          <w:tcPr>
            <w:tcW w:w="709" w:type="dxa"/>
            <w:shd w:val="clear" w:color="auto" w:fill="auto"/>
            <w:vAlign w:val="center"/>
          </w:tcPr>
          <w:p w14:paraId="38DEA52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w:t>
            </w:r>
          </w:p>
        </w:tc>
        <w:tc>
          <w:tcPr>
            <w:tcW w:w="2835" w:type="dxa"/>
            <w:shd w:val="clear" w:color="auto" w:fill="auto"/>
            <w:vAlign w:val="center"/>
          </w:tcPr>
          <w:p w14:paraId="5071BB6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费率指示（</w:t>
            </w:r>
            <w:r w:rsidRPr="0048714D">
              <w:rPr>
                <w:rFonts w:cs="Arial"/>
                <w:snapToGrid w:val="0"/>
                <w:color w:val="FF0000"/>
                <w:kern w:val="0"/>
                <w:sz w:val="20"/>
                <w:szCs w:val="21"/>
              </w:rPr>
              <w:t>charging case</w:t>
            </w:r>
            <w:r w:rsidRPr="0048714D">
              <w:rPr>
                <w:rFonts w:cs="Arial" w:hint="eastAsia"/>
                <w:snapToGrid w:val="0"/>
                <w:color w:val="FF0000"/>
                <w:kern w:val="0"/>
                <w:sz w:val="20"/>
                <w:szCs w:val="21"/>
              </w:rPr>
              <w:t>）表示收费的单位，按字节还是按时间。</w:t>
            </w:r>
          </w:p>
        </w:tc>
        <w:tc>
          <w:tcPr>
            <w:tcW w:w="2693" w:type="dxa"/>
            <w:shd w:val="clear" w:color="auto" w:fill="auto"/>
            <w:vAlign w:val="center"/>
          </w:tcPr>
          <w:p w14:paraId="362F452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该话单域占用</w:t>
            </w:r>
            <w:r w:rsidRPr="0048714D">
              <w:rPr>
                <w:rFonts w:cs="Arial" w:hint="eastAsia"/>
                <w:snapToGrid w:val="0"/>
                <w:color w:val="FF0000"/>
                <w:kern w:val="0"/>
                <w:sz w:val="20"/>
                <w:szCs w:val="21"/>
              </w:rPr>
              <w:t>2</w:t>
            </w:r>
            <w:r w:rsidRPr="0048714D">
              <w:rPr>
                <w:rFonts w:cs="Arial" w:hint="eastAsia"/>
                <w:snapToGrid w:val="0"/>
                <w:color w:val="FF0000"/>
                <w:kern w:val="0"/>
                <w:sz w:val="20"/>
                <w:szCs w:val="21"/>
              </w:rPr>
              <w:t>个字节，由二进制取值对应各业务类别枚举</w:t>
            </w:r>
            <w:r w:rsidRPr="0048714D">
              <w:rPr>
                <w:rFonts w:cs="Arial" w:hint="eastAsia"/>
                <w:snapToGrid w:val="0"/>
                <w:color w:val="FF0000"/>
                <w:kern w:val="0"/>
                <w:sz w:val="20"/>
                <w:szCs w:val="21"/>
                <w:vertAlign w:val="superscript"/>
              </w:rPr>
              <w:t>[</w:t>
            </w:r>
            <w:r w:rsidRPr="0048714D">
              <w:rPr>
                <w:rFonts w:cs="Arial"/>
                <w:snapToGrid w:val="0"/>
                <w:color w:val="FF0000"/>
                <w:kern w:val="0"/>
                <w:sz w:val="20"/>
                <w:szCs w:val="21"/>
                <w:vertAlign w:val="superscript"/>
              </w:rPr>
              <w:t>I</w:t>
            </w:r>
            <w:r w:rsidRPr="0048714D">
              <w:rPr>
                <w:rFonts w:cs="Arial" w:hint="eastAsia"/>
                <w:snapToGrid w:val="0"/>
                <w:color w:val="FF0000"/>
                <w:kern w:val="0"/>
                <w:sz w:val="20"/>
                <w:szCs w:val="21"/>
                <w:vertAlign w:val="superscript"/>
              </w:rPr>
              <w:t>]</w:t>
            </w:r>
            <w:r w:rsidRPr="0048714D">
              <w:rPr>
                <w:rFonts w:cs="Arial" w:hint="eastAsia"/>
                <w:snapToGrid w:val="0"/>
                <w:color w:val="FF0000"/>
                <w:kern w:val="0"/>
                <w:sz w:val="20"/>
                <w:szCs w:val="21"/>
              </w:rPr>
              <w:t>。</w:t>
            </w:r>
          </w:p>
        </w:tc>
        <w:tc>
          <w:tcPr>
            <w:tcW w:w="1276" w:type="dxa"/>
            <w:shd w:val="clear" w:color="auto" w:fill="auto"/>
            <w:vAlign w:val="center"/>
          </w:tcPr>
          <w:p w14:paraId="4E7C776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0</w:t>
            </w:r>
          </w:p>
        </w:tc>
        <w:tc>
          <w:tcPr>
            <w:tcW w:w="1276" w:type="dxa"/>
            <w:shd w:val="clear" w:color="auto" w:fill="auto"/>
            <w:vAlign w:val="center"/>
          </w:tcPr>
          <w:p w14:paraId="17FD97E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w:t>
            </w:r>
          </w:p>
        </w:tc>
      </w:tr>
      <w:tr w:rsidR="00073EA0" w:rsidRPr="0048714D" w14:paraId="76F5F470" w14:textId="77777777" w:rsidTr="009B62C0">
        <w:trPr>
          <w:cantSplit/>
        </w:trPr>
        <w:tc>
          <w:tcPr>
            <w:tcW w:w="851" w:type="dxa"/>
            <w:shd w:val="clear" w:color="auto" w:fill="auto"/>
            <w:vAlign w:val="center"/>
          </w:tcPr>
          <w:p w14:paraId="29D47E0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lastRenderedPageBreak/>
              <w:t>费率</w:t>
            </w:r>
          </w:p>
        </w:tc>
        <w:tc>
          <w:tcPr>
            <w:tcW w:w="568" w:type="dxa"/>
            <w:shd w:val="clear" w:color="auto" w:fill="auto"/>
            <w:vAlign w:val="center"/>
          </w:tcPr>
          <w:p w14:paraId="57F47616"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2</w:t>
            </w:r>
          </w:p>
        </w:tc>
        <w:tc>
          <w:tcPr>
            <w:tcW w:w="708" w:type="dxa"/>
            <w:shd w:val="clear" w:color="auto" w:fill="auto"/>
            <w:vAlign w:val="center"/>
          </w:tcPr>
          <w:p w14:paraId="5863212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159-160</w:t>
            </w:r>
          </w:p>
        </w:tc>
        <w:tc>
          <w:tcPr>
            <w:tcW w:w="709" w:type="dxa"/>
            <w:shd w:val="clear" w:color="auto" w:fill="auto"/>
            <w:vAlign w:val="center"/>
          </w:tcPr>
          <w:p w14:paraId="6DFAC17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47DD8B5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费率（</w:t>
            </w:r>
            <w:r w:rsidRPr="0048714D">
              <w:rPr>
                <w:rFonts w:cs="Arial"/>
                <w:snapToGrid w:val="0"/>
                <w:kern w:val="0"/>
                <w:sz w:val="20"/>
                <w:szCs w:val="21"/>
              </w:rPr>
              <w:t>money per count</w:t>
            </w:r>
            <w:r w:rsidRPr="0048714D">
              <w:rPr>
                <w:rFonts w:cs="Arial" w:hint="eastAsia"/>
                <w:snapToGrid w:val="0"/>
                <w:kern w:val="0"/>
                <w:sz w:val="20"/>
                <w:szCs w:val="21"/>
              </w:rPr>
              <w:t>）表示每分钟收取的费用。以人民币的分为单位，对普通话单无效，只对预付费用户或</w:t>
            </w:r>
            <w:r w:rsidRPr="0048714D">
              <w:rPr>
                <w:rFonts w:cs="Arial"/>
                <w:snapToGrid w:val="0"/>
                <w:kern w:val="0"/>
                <w:sz w:val="20"/>
                <w:szCs w:val="21"/>
              </w:rPr>
              <w:t>HOT BILLING</w:t>
            </w:r>
            <w:r w:rsidRPr="0048714D">
              <w:rPr>
                <w:rFonts w:cs="Arial" w:hint="eastAsia"/>
                <w:snapToGrid w:val="0"/>
                <w:kern w:val="0"/>
                <w:sz w:val="20"/>
                <w:szCs w:val="21"/>
              </w:rPr>
              <w:t>用户有效。</w:t>
            </w:r>
          </w:p>
        </w:tc>
        <w:tc>
          <w:tcPr>
            <w:tcW w:w="2693" w:type="dxa"/>
            <w:shd w:val="clear" w:color="auto" w:fill="auto"/>
            <w:vAlign w:val="center"/>
          </w:tcPr>
          <w:p w14:paraId="1938360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w:t>
            </w:r>
            <w:r w:rsidRPr="0048714D">
              <w:rPr>
                <w:rFonts w:cs="Arial" w:hint="eastAsia"/>
                <w:snapToGrid w:val="0"/>
                <w:kern w:val="0"/>
                <w:sz w:val="20"/>
                <w:szCs w:val="21"/>
              </w:rPr>
              <w:t>2</w:t>
            </w:r>
            <w:r w:rsidRPr="0048714D">
              <w:rPr>
                <w:rFonts w:cs="Arial" w:hint="eastAsia"/>
                <w:snapToGrid w:val="0"/>
                <w:kern w:val="0"/>
                <w:sz w:val="20"/>
                <w:szCs w:val="21"/>
              </w:rPr>
              <w:t>个字节。</w:t>
            </w:r>
          </w:p>
        </w:tc>
        <w:tc>
          <w:tcPr>
            <w:tcW w:w="1276" w:type="dxa"/>
            <w:shd w:val="clear" w:color="auto" w:fill="auto"/>
            <w:vAlign w:val="center"/>
          </w:tcPr>
          <w:p w14:paraId="1C7E13D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c>
          <w:tcPr>
            <w:tcW w:w="1276" w:type="dxa"/>
            <w:shd w:val="clear" w:color="auto" w:fill="auto"/>
            <w:vAlign w:val="center"/>
          </w:tcPr>
          <w:p w14:paraId="2BCD1D9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r>
      <w:tr w:rsidR="00073EA0" w:rsidRPr="0048714D" w14:paraId="26CDD315" w14:textId="77777777" w:rsidTr="009B62C0">
        <w:trPr>
          <w:cantSplit/>
        </w:trPr>
        <w:tc>
          <w:tcPr>
            <w:tcW w:w="851" w:type="dxa"/>
            <w:shd w:val="clear" w:color="auto" w:fill="auto"/>
            <w:vAlign w:val="center"/>
          </w:tcPr>
          <w:p w14:paraId="54AF55D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附加费</w:t>
            </w:r>
          </w:p>
        </w:tc>
        <w:tc>
          <w:tcPr>
            <w:tcW w:w="568" w:type="dxa"/>
            <w:shd w:val="clear" w:color="auto" w:fill="auto"/>
            <w:vAlign w:val="center"/>
          </w:tcPr>
          <w:p w14:paraId="657BE068"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2</w:t>
            </w:r>
          </w:p>
        </w:tc>
        <w:tc>
          <w:tcPr>
            <w:tcW w:w="708" w:type="dxa"/>
            <w:shd w:val="clear" w:color="auto" w:fill="auto"/>
            <w:vAlign w:val="center"/>
          </w:tcPr>
          <w:p w14:paraId="5C5CD96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161-162</w:t>
            </w:r>
          </w:p>
        </w:tc>
        <w:tc>
          <w:tcPr>
            <w:tcW w:w="709" w:type="dxa"/>
            <w:shd w:val="clear" w:color="auto" w:fill="auto"/>
            <w:vAlign w:val="center"/>
          </w:tcPr>
          <w:p w14:paraId="710E677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50A5236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附加费（</w:t>
            </w:r>
            <w:r w:rsidRPr="0048714D">
              <w:rPr>
                <w:rFonts w:cs="Arial"/>
                <w:snapToGrid w:val="0"/>
                <w:kern w:val="0"/>
                <w:sz w:val="20"/>
                <w:szCs w:val="21"/>
              </w:rPr>
              <w:t>add fee</w:t>
            </w:r>
            <w:r w:rsidRPr="0048714D">
              <w:rPr>
                <w:rFonts w:cs="Arial" w:hint="eastAsia"/>
                <w:snapToGrid w:val="0"/>
                <w:kern w:val="0"/>
                <w:sz w:val="20"/>
                <w:szCs w:val="21"/>
              </w:rPr>
              <w:t>）表示每个呼叫固定征收的费用。以人民币的分为单位，对普通话单无效，只对预付费用户或</w:t>
            </w:r>
            <w:r w:rsidRPr="0048714D">
              <w:rPr>
                <w:rFonts w:cs="Arial"/>
                <w:snapToGrid w:val="0"/>
                <w:kern w:val="0"/>
                <w:sz w:val="20"/>
                <w:szCs w:val="21"/>
              </w:rPr>
              <w:t>HOT BILLING</w:t>
            </w:r>
            <w:r w:rsidRPr="0048714D">
              <w:rPr>
                <w:rFonts w:cs="Arial" w:hint="eastAsia"/>
                <w:snapToGrid w:val="0"/>
                <w:kern w:val="0"/>
                <w:sz w:val="20"/>
                <w:szCs w:val="21"/>
              </w:rPr>
              <w:t>用户有效。当产生多张话单时，该话单域只在首话单中填写为有效值。</w:t>
            </w:r>
          </w:p>
        </w:tc>
        <w:tc>
          <w:tcPr>
            <w:tcW w:w="2693" w:type="dxa"/>
            <w:shd w:val="clear" w:color="auto" w:fill="auto"/>
            <w:vAlign w:val="center"/>
          </w:tcPr>
          <w:p w14:paraId="6A4B8C4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w:t>
            </w:r>
            <w:r w:rsidRPr="0048714D">
              <w:rPr>
                <w:rFonts w:cs="Arial" w:hint="eastAsia"/>
                <w:snapToGrid w:val="0"/>
                <w:kern w:val="0"/>
                <w:sz w:val="20"/>
                <w:szCs w:val="21"/>
              </w:rPr>
              <w:t>2</w:t>
            </w:r>
            <w:r w:rsidRPr="0048714D">
              <w:rPr>
                <w:rFonts w:cs="Arial" w:hint="eastAsia"/>
                <w:snapToGrid w:val="0"/>
                <w:kern w:val="0"/>
                <w:sz w:val="20"/>
                <w:szCs w:val="21"/>
              </w:rPr>
              <w:t>个字节。</w:t>
            </w:r>
          </w:p>
        </w:tc>
        <w:tc>
          <w:tcPr>
            <w:tcW w:w="1276" w:type="dxa"/>
            <w:shd w:val="clear" w:color="auto" w:fill="auto"/>
            <w:vAlign w:val="center"/>
          </w:tcPr>
          <w:p w14:paraId="6F50FDD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c>
          <w:tcPr>
            <w:tcW w:w="1276" w:type="dxa"/>
            <w:shd w:val="clear" w:color="auto" w:fill="auto"/>
            <w:vAlign w:val="center"/>
          </w:tcPr>
          <w:p w14:paraId="11272BF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w:t>
            </w:r>
          </w:p>
        </w:tc>
      </w:tr>
      <w:tr w:rsidR="00073EA0" w:rsidRPr="0048714D" w14:paraId="1AD3867B" w14:textId="77777777" w:rsidTr="009B62C0">
        <w:trPr>
          <w:cantSplit/>
        </w:trPr>
        <w:tc>
          <w:tcPr>
            <w:tcW w:w="851" w:type="dxa"/>
            <w:shd w:val="clear" w:color="auto" w:fill="auto"/>
            <w:vAlign w:val="center"/>
          </w:tcPr>
          <w:p w14:paraId="4127A33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该次呼叫占用的</w:t>
            </w:r>
            <w:r w:rsidRPr="0048714D">
              <w:rPr>
                <w:rFonts w:cs="Arial"/>
                <w:snapToGrid w:val="0"/>
                <w:kern w:val="0"/>
                <w:sz w:val="20"/>
                <w:szCs w:val="21"/>
              </w:rPr>
              <w:t>B</w:t>
            </w:r>
            <w:r w:rsidRPr="0048714D">
              <w:rPr>
                <w:rFonts w:cs="Arial" w:hint="eastAsia"/>
                <w:snapToGrid w:val="0"/>
                <w:kern w:val="0"/>
                <w:sz w:val="20"/>
                <w:szCs w:val="21"/>
              </w:rPr>
              <w:t>信道数</w:t>
            </w:r>
          </w:p>
        </w:tc>
        <w:tc>
          <w:tcPr>
            <w:tcW w:w="568" w:type="dxa"/>
            <w:shd w:val="clear" w:color="auto" w:fill="auto"/>
            <w:vAlign w:val="center"/>
          </w:tcPr>
          <w:p w14:paraId="28AE80D4"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49910FC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163</w:t>
            </w:r>
          </w:p>
        </w:tc>
        <w:tc>
          <w:tcPr>
            <w:tcW w:w="709" w:type="dxa"/>
            <w:shd w:val="clear" w:color="auto" w:fill="auto"/>
            <w:vAlign w:val="center"/>
          </w:tcPr>
          <w:p w14:paraId="5D17C33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M</w:t>
            </w:r>
          </w:p>
        </w:tc>
        <w:tc>
          <w:tcPr>
            <w:tcW w:w="2835" w:type="dxa"/>
            <w:shd w:val="clear" w:color="auto" w:fill="auto"/>
            <w:vAlign w:val="center"/>
          </w:tcPr>
          <w:p w14:paraId="73A951CC"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该次呼叫占用的</w:t>
            </w:r>
            <w:r w:rsidRPr="0048714D">
              <w:rPr>
                <w:rFonts w:cs="Arial"/>
                <w:snapToGrid w:val="0"/>
                <w:kern w:val="0"/>
                <w:sz w:val="20"/>
                <w:szCs w:val="21"/>
              </w:rPr>
              <w:t>B</w:t>
            </w:r>
            <w:r w:rsidRPr="0048714D">
              <w:rPr>
                <w:rFonts w:cs="Arial" w:hint="eastAsia"/>
                <w:snapToGrid w:val="0"/>
                <w:kern w:val="0"/>
                <w:sz w:val="20"/>
                <w:szCs w:val="21"/>
              </w:rPr>
              <w:t>信道数（</w:t>
            </w:r>
            <w:r w:rsidRPr="0048714D">
              <w:rPr>
                <w:rFonts w:cs="Arial"/>
                <w:snapToGrid w:val="0"/>
                <w:kern w:val="0"/>
                <w:sz w:val="20"/>
                <w:szCs w:val="21"/>
              </w:rPr>
              <w:t>number of b channels occupied</w:t>
            </w:r>
            <w:r w:rsidRPr="0048714D">
              <w:rPr>
                <w:rFonts w:cs="Arial" w:hint="eastAsia"/>
                <w:snapToGrid w:val="0"/>
                <w:kern w:val="0"/>
                <w:sz w:val="20"/>
                <w:szCs w:val="21"/>
              </w:rPr>
              <w:t>）表示该次呼叫所占用的信道数。</w:t>
            </w:r>
          </w:p>
        </w:tc>
        <w:tc>
          <w:tcPr>
            <w:tcW w:w="2693" w:type="dxa"/>
            <w:shd w:val="clear" w:color="auto" w:fill="auto"/>
            <w:vAlign w:val="center"/>
          </w:tcPr>
          <w:p w14:paraId="41B3F51F"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w:t>
            </w:r>
            <w:r w:rsidRPr="0048714D">
              <w:rPr>
                <w:rFonts w:cs="Arial" w:hint="eastAsia"/>
                <w:snapToGrid w:val="0"/>
                <w:kern w:val="0"/>
                <w:sz w:val="20"/>
                <w:szCs w:val="21"/>
              </w:rPr>
              <w:t>1</w:t>
            </w:r>
            <w:r w:rsidRPr="0048714D">
              <w:rPr>
                <w:rFonts w:cs="Arial" w:hint="eastAsia"/>
                <w:snapToGrid w:val="0"/>
                <w:kern w:val="0"/>
                <w:sz w:val="20"/>
                <w:szCs w:val="21"/>
              </w:rPr>
              <w:t>个字节。</w:t>
            </w:r>
          </w:p>
        </w:tc>
        <w:tc>
          <w:tcPr>
            <w:tcW w:w="1276" w:type="dxa"/>
            <w:shd w:val="clear" w:color="auto" w:fill="auto"/>
            <w:vAlign w:val="center"/>
          </w:tcPr>
          <w:p w14:paraId="2FCF836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01</w:t>
            </w:r>
          </w:p>
        </w:tc>
        <w:tc>
          <w:tcPr>
            <w:tcW w:w="1276" w:type="dxa"/>
            <w:shd w:val="clear" w:color="auto" w:fill="auto"/>
            <w:vAlign w:val="center"/>
          </w:tcPr>
          <w:p w14:paraId="46F0B16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1</w:t>
            </w:r>
          </w:p>
        </w:tc>
      </w:tr>
      <w:tr w:rsidR="00073EA0" w:rsidRPr="0048714D" w14:paraId="296AE8D5" w14:textId="77777777" w:rsidTr="009B62C0">
        <w:trPr>
          <w:cantSplit/>
        </w:trPr>
        <w:tc>
          <w:tcPr>
            <w:tcW w:w="851" w:type="dxa"/>
            <w:shd w:val="clear" w:color="auto" w:fill="auto"/>
            <w:vAlign w:val="center"/>
          </w:tcPr>
          <w:p w14:paraId="3FDAD50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字节数</w:t>
            </w:r>
          </w:p>
        </w:tc>
        <w:tc>
          <w:tcPr>
            <w:tcW w:w="568" w:type="dxa"/>
            <w:shd w:val="clear" w:color="auto" w:fill="auto"/>
            <w:vAlign w:val="center"/>
          </w:tcPr>
          <w:p w14:paraId="492B5E29"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4</w:t>
            </w:r>
          </w:p>
        </w:tc>
        <w:tc>
          <w:tcPr>
            <w:tcW w:w="708" w:type="dxa"/>
            <w:shd w:val="clear" w:color="auto" w:fill="auto"/>
            <w:vAlign w:val="center"/>
          </w:tcPr>
          <w:p w14:paraId="1FC824F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164-167</w:t>
            </w:r>
          </w:p>
        </w:tc>
        <w:tc>
          <w:tcPr>
            <w:tcW w:w="709" w:type="dxa"/>
            <w:shd w:val="clear" w:color="auto" w:fill="auto"/>
            <w:vAlign w:val="center"/>
          </w:tcPr>
          <w:p w14:paraId="5C3EB194"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w:t>
            </w:r>
          </w:p>
        </w:tc>
        <w:tc>
          <w:tcPr>
            <w:tcW w:w="2835" w:type="dxa"/>
            <w:shd w:val="clear" w:color="auto" w:fill="auto"/>
            <w:vAlign w:val="center"/>
          </w:tcPr>
          <w:p w14:paraId="6C2F6E2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字节数（</w:t>
            </w:r>
            <w:r w:rsidRPr="0048714D">
              <w:rPr>
                <w:rFonts w:cs="Arial"/>
                <w:snapToGrid w:val="0"/>
                <w:color w:val="FF0000"/>
                <w:kern w:val="0"/>
                <w:sz w:val="20"/>
                <w:szCs w:val="21"/>
              </w:rPr>
              <w:t>number of bytes</w:t>
            </w:r>
            <w:r w:rsidRPr="0048714D">
              <w:rPr>
                <w:rFonts w:cs="Arial" w:hint="eastAsia"/>
                <w:snapToGrid w:val="0"/>
                <w:color w:val="FF0000"/>
                <w:kern w:val="0"/>
                <w:sz w:val="20"/>
                <w:szCs w:val="21"/>
              </w:rPr>
              <w:t>）表示接受或发送短消息的字节数。只对短消息话单有效。</w:t>
            </w:r>
          </w:p>
        </w:tc>
        <w:tc>
          <w:tcPr>
            <w:tcW w:w="2693" w:type="dxa"/>
            <w:shd w:val="clear" w:color="auto" w:fill="auto"/>
            <w:vAlign w:val="center"/>
          </w:tcPr>
          <w:p w14:paraId="72A1C3E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该话单域占用</w:t>
            </w:r>
            <w:r w:rsidRPr="0048714D">
              <w:rPr>
                <w:rFonts w:cs="Arial" w:hint="eastAsia"/>
                <w:snapToGrid w:val="0"/>
                <w:color w:val="FF0000"/>
                <w:kern w:val="0"/>
                <w:sz w:val="20"/>
                <w:szCs w:val="21"/>
              </w:rPr>
              <w:t>4</w:t>
            </w:r>
            <w:r w:rsidRPr="0048714D">
              <w:rPr>
                <w:rFonts w:cs="Arial" w:hint="eastAsia"/>
                <w:snapToGrid w:val="0"/>
                <w:color w:val="FF0000"/>
                <w:kern w:val="0"/>
                <w:sz w:val="20"/>
                <w:szCs w:val="21"/>
              </w:rPr>
              <w:t>个字节。</w:t>
            </w:r>
          </w:p>
        </w:tc>
        <w:tc>
          <w:tcPr>
            <w:tcW w:w="1276" w:type="dxa"/>
            <w:shd w:val="clear" w:color="auto" w:fill="auto"/>
            <w:vAlign w:val="center"/>
          </w:tcPr>
          <w:p w14:paraId="42E4765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00000000</w:t>
            </w:r>
          </w:p>
        </w:tc>
        <w:tc>
          <w:tcPr>
            <w:tcW w:w="1276" w:type="dxa"/>
            <w:shd w:val="clear" w:color="auto" w:fill="auto"/>
            <w:vAlign w:val="center"/>
          </w:tcPr>
          <w:p w14:paraId="519DAFB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spacing w:val="-18"/>
                <w:kern w:val="0"/>
                <w:position w:val="-2"/>
                <w:sz w:val="20"/>
                <w:szCs w:val="21"/>
              </w:rPr>
              <w:t>0</w:t>
            </w:r>
          </w:p>
        </w:tc>
      </w:tr>
      <w:tr w:rsidR="00073EA0" w:rsidRPr="0048714D" w14:paraId="6D13781F" w14:textId="77777777" w:rsidTr="009B62C0">
        <w:trPr>
          <w:cantSplit/>
        </w:trPr>
        <w:tc>
          <w:tcPr>
            <w:tcW w:w="851" w:type="dxa"/>
            <w:shd w:val="clear" w:color="auto" w:fill="auto"/>
            <w:vAlign w:val="center"/>
          </w:tcPr>
          <w:p w14:paraId="0572F5B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kern w:val="0"/>
                <w:sz w:val="20"/>
                <w:szCs w:val="21"/>
              </w:rPr>
            </w:pPr>
            <w:r w:rsidRPr="0048714D">
              <w:rPr>
                <w:rFonts w:cs="Arial" w:hint="eastAsia"/>
                <w:snapToGrid w:val="0"/>
                <w:color w:val="FF0000"/>
                <w:kern w:val="0"/>
                <w:sz w:val="20"/>
                <w:szCs w:val="21"/>
              </w:rPr>
              <w:t>短消息中心地址</w:t>
            </w:r>
          </w:p>
        </w:tc>
        <w:tc>
          <w:tcPr>
            <w:tcW w:w="568" w:type="dxa"/>
            <w:shd w:val="clear" w:color="auto" w:fill="auto"/>
            <w:vAlign w:val="center"/>
          </w:tcPr>
          <w:p w14:paraId="264857A0"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8</w:t>
            </w:r>
          </w:p>
        </w:tc>
        <w:tc>
          <w:tcPr>
            <w:tcW w:w="708" w:type="dxa"/>
            <w:shd w:val="clear" w:color="auto" w:fill="auto"/>
            <w:vAlign w:val="center"/>
          </w:tcPr>
          <w:p w14:paraId="4056642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168-175</w:t>
            </w:r>
          </w:p>
        </w:tc>
        <w:tc>
          <w:tcPr>
            <w:tcW w:w="709" w:type="dxa"/>
            <w:shd w:val="clear" w:color="auto" w:fill="auto"/>
            <w:vAlign w:val="center"/>
          </w:tcPr>
          <w:p w14:paraId="4D4DDE0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w:t>
            </w:r>
          </w:p>
        </w:tc>
        <w:tc>
          <w:tcPr>
            <w:tcW w:w="2835" w:type="dxa"/>
            <w:shd w:val="clear" w:color="auto" w:fill="auto"/>
            <w:vAlign w:val="center"/>
          </w:tcPr>
          <w:p w14:paraId="3F4B778D"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短消息中心地址（</w:t>
            </w:r>
            <w:r w:rsidRPr="0048714D">
              <w:rPr>
                <w:rFonts w:cs="Arial"/>
                <w:snapToGrid w:val="0"/>
                <w:color w:val="FF0000"/>
                <w:kern w:val="0"/>
                <w:sz w:val="20"/>
                <w:szCs w:val="21"/>
              </w:rPr>
              <w:t>smsc address</w:t>
            </w:r>
            <w:r w:rsidRPr="0048714D">
              <w:rPr>
                <w:rFonts w:cs="Arial" w:hint="eastAsia"/>
                <w:snapToGrid w:val="0"/>
                <w:color w:val="FF0000"/>
                <w:kern w:val="0"/>
                <w:sz w:val="20"/>
                <w:szCs w:val="21"/>
              </w:rPr>
              <w:t>）指示短消息中心的地址。只对短消息话单有效。</w:t>
            </w:r>
          </w:p>
        </w:tc>
        <w:tc>
          <w:tcPr>
            <w:tcW w:w="2693" w:type="dxa"/>
            <w:shd w:val="clear" w:color="auto" w:fill="auto"/>
            <w:vAlign w:val="center"/>
          </w:tcPr>
          <w:p w14:paraId="4D36413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hint="eastAsia"/>
                <w:snapToGrid w:val="0"/>
                <w:color w:val="FF0000"/>
                <w:kern w:val="0"/>
                <w:sz w:val="20"/>
                <w:szCs w:val="21"/>
              </w:rPr>
              <w:t>该话单域长度为</w:t>
            </w:r>
            <w:r w:rsidRPr="0048714D">
              <w:rPr>
                <w:rFonts w:cs="Arial" w:hint="eastAsia"/>
                <w:snapToGrid w:val="0"/>
                <w:color w:val="FF0000"/>
                <w:kern w:val="0"/>
                <w:sz w:val="20"/>
                <w:szCs w:val="21"/>
              </w:rPr>
              <w:t>8</w:t>
            </w:r>
            <w:r w:rsidRPr="0048714D">
              <w:rPr>
                <w:rFonts w:cs="Arial" w:hint="eastAsia"/>
                <w:snapToGrid w:val="0"/>
                <w:color w:val="FF0000"/>
                <w:kern w:val="0"/>
                <w:sz w:val="20"/>
                <w:szCs w:val="21"/>
              </w:rPr>
              <w:t>个字节。</w:t>
            </w:r>
          </w:p>
        </w:tc>
        <w:tc>
          <w:tcPr>
            <w:tcW w:w="1276" w:type="dxa"/>
            <w:shd w:val="clear" w:color="auto" w:fill="auto"/>
            <w:vAlign w:val="center"/>
          </w:tcPr>
          <w:p w14:paraId="35712237"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FFFFFFFFFFFFFFFF</w:t>
            </w:r>
          </w:p>
        </w:tc>
        <w:tc>
          <w:tcPr>
            <w:tcW w:w="1276" w:type="dxa"/>
            <w:shd w:val="clear" w:color="auto" w:fill="auto"/>
            <w:vAlign w:val="center"/>
          </w:tcPr>
          <w:p w14:paraId="503A712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color w:val="FF0000"/>
                <w:spacing w:val="-18"/>
                <w:kern w:val="0"/>
                <w:position w:val="-2"/>
                <w:sz w:val="20"/>
                <w:szCs w:val="21"/>
              </w:rPr>
            </w:pPr>
            <w:r w:rsidRPr="0048714D">
              <w:rPr>
                <w:rFonts w:cs="Arial"/>
                <w:snapToGrid w:val="0"/>
                <w:color w:val="FF0000"/>
                <w:spacing w:val="-18"/>
                <w:kern w:val="0"/>
                <w:position w:val="-2"/>
                <w:sz w:val="20"/>
                <w:szCs w:val="21"/>
              </w:rPr>
              <w:t>N</w:t>
            </w:r>
            <w:r w:rsidRPr="0048714D">
              <w:rPr>
                <w:rFonts w:cs="Arial" w:hint="eastAsia"/>
                <w:snapToGrid w:val="0"/>
                <w:color w:val="FF0000"/>
                <w:spacing w:val="-18"/>
                <w:kern w:val="0"/>
                <w:position w:val="-2"/>
                <w:sz w:val="20"/>
                <w:szCs w:val="21"/>
              </w:rPr>
              <w:t>ull</w:t>
            </w:r>
          </w:p>
        </w:tc>
      </w:tr>
      <w:tr w:rsidR="00073EA0" w:rsidRPr="0048714D" w14:paraId="10882EEB" w14:textId="77777777" w:rsidTr="009B62C0">
        <w:trPr>
          <w:cantSplit/>
        </w:trPr>
        <w:tc>
          <w:tcPr>
            <w:tcW w:w="851" w:type="dxa"/>
            <w:shd w:val="clear" w:color="auto" w:fill="auto"/>
            <w:vAlign w:val="center"/>
          </w:tcPr>
          <w:p w14:paraId="1EF43BB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每个数据单元的字节数</w:t>
            </w:r>
          </w:p>
        </w:tc>
        <w:tc>
          <w:tcPr>
            <w:tcW w:w="568" w:type="dxa"/>
            <w:shd w:val="clear" w:color="auto" w:fill="auto"/>
            <w:vAlign w:val="center"/>
          </w:tcPr>
          <w:p w14:paraId="1AA4B2E1"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2</w:t>
            </w:r>
          </w:p>
        </w:tc>
        <w:tc>
          <w:tcPr>
            <w:tcW w:w="708" w:type="dxa"/>
            <w:shd w:val="clear" w:color="auto" w:fill="auto"/>
            <w:vAlign w:val="center"/>
          </w:tcPr>
          <w:p w14:paraId="3B6F26D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176-177</w:t>
            </w:r>
          </w:p>
        </w:tc>
        <w:tc>
          <w:tcPr>
            <w:tcW w:w="709" w:type="dxa"/>
            <w:shd w:val="clear" w:color="auto" w:fill="auto"/>
            <w:vAlign w:val="center"/>
          </w:tcPr>
          <w:p w14:paraId="3231324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2462045E"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未使用</w:t>
            </w:r>
          </w:p>
        </w:tc>
        <w:tc>
          <w:tcPr>
            <w:tcW w:w="2693" w:type="dxa"/>
            <w:shd w:val="clear" w:color="auto" w:fill="auto"/>
            <w:vAlign w:val="center"/>
          </w:tcPr>
          <w:p w14:paraId="5F4E3D5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该域占用</w:t>
            </w:r>
            <w:r w:rsidRPr="0048714D">
              <w:rPr>
                <w:rFonts w:cs="Arial" w:hint="eastAsia"/>
                <w:snapToGrid w:val="0"/>
                <w:kern w:val="0"/>
                <w:sz w:val="20"/>
                <w:szCs w:val="21"/>
              </w:rPr>
              <w:t>2</w:t>
            </w:r>
            <w:r w:rsidRPr="0048714D">
              <w:rPr>
                <w:rFonts w:cs="Arial" w:hint="eastAsia"/>
                <w:snapToGrid w:val="0"/>
                <w:kern w:val="0"/>
                <w:sz w:val="20"/>
                <w:szCs w:val="21"/>
              </w:rPr>
              <w:t>个字节，均填写为</w:t>
            </w:r>
            <w:r w:rsidRPr="0048714D">
              <w:rPr>
                <w:rFonts w:cs="Arial" w:hint="eastAsia"/>
                <w:snapToGrid w:val="0"/>
                <w:kern w:val="0"/>
                <w:sz w:val="20"/>
                <w:szCs w:val="21"/>
              </w:rPr>
              <w:t>0</w:t>
            </w:r>
            <w:r w:rsidRPr="0048714D">
              <w:rPr>
                <w:rFonts w:cs="Arial" w:hint="eastAsia"/>
                <w:snapToGrid w:val="0"/>
                <w:kern w:val="0"/>
                <w:sz w:val="20"/>
                <w:szCs w:val="21"/>
              </w:rPr>
              <w:t>。</w:t>
            </w:r>
          </w:p>
        </w:tc>
        <w:tc>
          <w:tcPr>
            <w:tcW w:w="1276" w:type="dxa"/>
            <w:shd w:val="clear" w:color="auto" w:fill="auto"/>
            <w:vAlign w:val="center"/>
          </w:tcPr>
          <w:p w14:paraId="5793755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0000</w:t>
            </w:r>
          </w:p>
        </w:tc>
        <w:tc>
          <w:tcPr>
            <w:tcW w:w="1276" w:type="dxa"/>
            <w:shd w:val="clear" w:color="auto" w:fill="auto"/>
            <w:vAlign w:val="center"/>
          </w:tcPr>
          <w:p w14:paraId="4F0867F0"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r>
      <w:tr w:rsidR="00073EA0" w:rsidRPr="0048714D" w14:paraId="11FA47CE" w14:textId="77777777" w:rsidTr="009B62C0">
        <w:trPr>
          <w:cantSplit/>
        </w:trPr>
        <w:tc>
          <w:tcPr>
            <w:tcW w:w="851" w:type="dxa"/>
            <w:shd w:val="clear" w:color="auto" w:fill="auto"/>
            <w:vAlign w:val="center"/>
          </w:tcPr>
          <w:p w14:paraId="537CA0D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业务键</w:t>
            </w:r>
          </w:p>
        </w:tc>
        <w:tc>
          <w:tcPr>
            <w:tcW w:w="568" w:type="dxa"/>
            <w:shd w:val="clear" w:color="auto" w:fill="auto"/>
            <w:vAlign w:val="center"/>
          </w:tcPr>
          <w:p w14:paraId="6F337680"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hint="eastAsia"/>
                <w:snapToGrid w:val="0"/>
                <w:spacing w:val="-18"/>
                <w:kern w:val="0"/>
                <w:position w:val="-2"/>
                <w:sz w:val="20"/>
                <w:szCs w:val="21"/>
              </w:rPr>
              <w:t>4</w:t>
            </w:r>
          </w:p>
        </w:tc>
        <w:tc>
          <w:tcPr>
            <w:tcW w:w="708" w:type="dxa"/>
            <w:shd w:val="clear" w:color="auto" w:fill="auto"/>
            <w:vAlign w:val="center"/>
          </w:tcPr>
          <w:p w14:paraId="24560C4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178-181</w:t>
            </w:r>
          </w:p>
        </w:tc>
        <w:tc>
          <w:tcPr>
            <w:tcW w:w="709" w:type="dxa"/>
            <w:shd w:val="clear" w:color="auto" w:fill="auto"/>
            <w:vAlign w:val="center"/>
          </w:tcPr>
          <w:p w14:paraId="1420E7E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4D6DCEB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业务键（</w:t>
            </w:r>
            <w:r w:rsidRPr="0048714D">
              <w:rPr>
                <w:rFonts w:cs="Arial"/>
                <w:snapToGrid w:val="0"/>
                <w:kern w:val="0"/>
                <w:sz w:val="20"/>
                <w:szCs w:val="21"/>
              </w:rPr>
              <w:t>servicekey</w:t>
            </w:r>
            <w:r w:rsidRPr="0048714D">
              <w:rPr>
                <w:rFonts w:cs="Arial" w:hint="eastAsia"/>
                <w:snapToGrid w:val="0"/>
                <w:kern w:val="0"/>
                <w:sz w:val="20"/>
                <w:szCs w:val="21"/>
              </w:rPr>
              <w:t>）表示本次智能呼叫的业务键。</w:t>
            </w:r>
          </w:p>
        </w:tc>
        <w:tc>
          <w:tcPr>
            <w:tcW w:w="2693" w:type="dxa"/>
            <w:shd w:val="clear" w:color="auto" w:fill="auto"/>
            <w:vAlign w:val="center"/>
          </w:tcPr>
          <w:p w14:paraId="08A0A3CB"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w:t>
            </w:r>
            <w:r w:rsidRPr="0048714D">
              <w:rPr>
                <w:rFonts w:cs="Arial" w:hint="eastAsia"/>
                <w:snapToGrid w:val="0"/>
                <w:kern w:val="0"/>
                <w:sz w:val="20"/>
                <w:szCs w:val="21"/>
              </w:rPr>
              <w:t>4</w:t>
            </w:r>
            <w:r w:rsidRPr="0048714D">
              <w:rPr>
                <w:rFonts w:cs="Arial" w:hint="eastAsia"/>
                <w:snapToGrid w:val="0"/>
                <w:kern w:val="0"/>
                <w:sz w:val="20"/>
                <w:szCs w:val="21"/>
              </w:rPr>
              <w:t>个字节，在普通话单中填写为缺省值</w:t>
            </w:r>
            <w:r w:rsidRPr="0048714D">
              <w:rPr>
                <w:rFonts w:cs="Arial" w:hint="eastAsia"/>
                <w:snapToGrid w:val="0"/>
                <w:kern w:val="0"/>
                <w:sz w:val="20"/>
                <w:szCs w:val="21"/>
              </w:rPr>
              <w:t>0</w:t>
            </w:r>
            <w:r w:rsidRPr="0048714D">
              <w:rPr>
                <w:rFonts w:cs="Arial"/>
                <w:snapToGrid w:val="0"/>
                <w:kern w:val="0"/>
                <w:sz w:val="20"/>
                <w:szCs w:val="21"/>
              </w:rPr>
              <w:t>xFFFFFFFF</w:t>
            </w:r>
            <w:r w:rsidRPr="0048714D">
              <w:rPr>
                <w:rFonts w:cs="Arial" w:hint="eastAsia"/>
                <w:snapToGrid w:val="0"/>
                <w:kern w:val="0"/>
                <w:sz w:val="20"/>
                <w:szCs w:val="21"/>
              </w:rPr>
              <w:t>。</w:t>
            </w:r>
          </w:p>
        </w:tc>
        <w:tc>
          <w:tcPr>
            <w:tcW w:w="1276" w:type="dxa"/>
            <w:shd w:val="clear" w:color="auto" w:fill="auto"/>
            <w:vAlign w:val="center"/>
          </w:tcPr>
          <w:p w14:paraId="15B85DA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FFFFFFFF</w:t>
            </w:r>
          </w:p>
        </w:tc>
        <w:tc>
          <w:tcPr>
            <w:tcW w:w="1276" w:type="dxa"/>
            <w:shd w:val="clear" w:color="auto" w:fill="auto"/>
            <w:vAlign w:val="center"/>
          </w:tcPr>
          <w:p w14:paraId="5CED2D9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r>
      <w:tr w:rsidR="00073EA0" w:rsidRPr="0048714D" w14:paraId="5F7606DE" w14:textId="77777777" w:rsidTr="009B62C0">
        <w:trPr>
          <w:cantSplit/>
        </w:trPr>
        <w:tc>
          <w:tcPr>
            <w:tcW w:w="851" w:type="dxa"/>
            <w:shd w:val="clear" w:color="auto" w:fill="auto"/>
            <w:vAlign w:val="center"/>
          </w:tcPr>
          <w:p w14:paraId="49A176C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SCFID</w:t>
            </w:r>
          </w:p>
        </w:tc>
        <w:tc>
          <w:tcPr>
            <w:tcW w:w="568" w:type="dxa"/>
            <w:shd w:val="clear" w:color="auto" w:fill="auto"/>
            <w:vAlign w:val="center"/>
          </w:tcPr>
          <w:p w14:paraId="5256EBC3"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kern w:val="0"/>
                <w:sz w:val="20"/>
                <w:szCs w:val="21"/>
              </w:rPr>
            </w:pPr>
            <w:r w:rsidRPr="0048714D">
              <w:rPr>
                <w:rFonts w:cs="Arial" w:hint="eastAsia"/>
                <w:snapToGrid w:val="0"/>
                <w:kern w:val="0"/>
                <w:sz w:val="20"/>
                <w:szCs w:val="21"/>
              </w:rPr>
              <w:t>5</w:t>
            </w:r>
          </w:p>
        </w:tc>
        <w:tc>
          <w:tcPr>
            <w:tcW w:w="708" w:type="dxa"/>
            <w:shd w:val="clear" w:color="auto" w:fill="auto"/>
            <w:vAlign w:val="center"/>
          </w:tcPr>
          <w:p w14:paraId="6B9F838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182-186</w:t>
            </w:r>
          </w:p>
        </w:tc>
        <w:tc>
          <w:tcPr>
            <w:tcW w:w="709" w:type="dxa"/>
            <w:shd w:val="clear" w:color="auto" w:fill="auto"/>
            <w:vAlign w:val="center"/>
          </w:tcPr>
          <w:p w14:paraId="6185131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c>
          <w:tcPr>
            <w:tcW w:w="2835" w:type="dxa"/>
            <w:shd w:val="clear" w:color="auto" w:fill="auto"/>
            <w:vAlign w:val="center"/>
          </w:tcPr>
          <w:p w14:paraId="493AB67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SCFID</w:t>
            </w:r>
            <w:r w:rsidRPr="0048714D">
              <w:rPr>
                <w:rFonts w:cs="Arial" w:hint="eastAsia"/>
                <w:snapToGrid w:val="0"/>
                <w:kern w:val="0"/>
                <w:sz w:val="20"/>
                <w:szCs w:val="21"/>
              </w:rPr>
              <w:t>（</w:t>
            </w:r>
            <w:r w:rsidRPr="0048714D">
              <w:rPr>
                <w:rFonts w:cs="Arial"/>
                <w:snapToGrid w:val="0"/>
                <w:kern w:val="0"/>
                <w:sz w:val="20"/>
                <w:szCs w:val="21"/>
              </w:rPr>
              <w:t>scfid</w:t>
            </w:r>
            <w:r w:rsidRPr="0048714D">
              <w:rPr>
                <w:rFonts w:cs="Arial" w:hint="eastAsia"/>
                <w:snapToGrid w:val="0"/>
                <w:kern w:val="0"/>
                <w:sz w:val="20"/>
                <w:szCs w:val="21"/>
              </w:rPr>
              <w:t>）表示智能用户归属</w:t>
            </w:r>
            <w:r w:rsidRPr="0048714D">
              <w:rPr>
                <w:rFonts w:cs="Arial" w:hint="eastAsia"/>
                <w:snapToGrid w:val="0"/>
                <w:kern w:val="0"/>
                <w:sz w:val="20"/>
                <w:szCs w:val="21"/>
              </w:rPr>
              <w:t>SCP</w:t>
            </w:r>
            <w:r w:rsidRPr="0048714D">
              <w:rPr>
                <w:rFonts w:cs="Arial" w:hint="eastAsia"/>
                <w:snapToGrid w:val="0"/>
                <w:kern w:val="0"/>
                <w:sz w:val="20"/>
                <w:szCs w:val="21"/>
              </w:rPr>
              <w:t>的</w:t>
            </w:r>
            <w:r w:rsidRPr="0048714D">
              <w:rPr>
                <w:rFonts w:cs="Arial" w:hint="eastAsia"/>
                <w:snapToGrid w:val="0"/>
                <w:kern w:val="0"/>
                <w:sz w:val="20"/>
                <w:szCs w:val="21"/>
              </w:rPr>
              <w:t>ID</w:t>
            </w:r>
            <w:r w:rsidRPr="0048714D">
              <w:rPr>
                <w:rFonts w:cs="Arial" w:hint="eastAsia"/>
                <w:snapToGrid w:val="0"/>
                <w:kern w:val="0"/>
                <w:sz w:val="20"/>
                <w:szCs w:val="21"/>
              </w:rPr>
              <w:t>号。</w:t>
            </w:r>
          </w:p>
        </w:tc>
        <w:tc>
          <w:tcPr>
            <w:tcW w:w="2693" w:type="dxa"/>
            <w:shd w:val="clear" w:color="auto" w:fill="auto"/>
            <w:vAlign w:val="center"/>
          </w:tcPr>
          <w:p w14:paraId="6C76F44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w:t>
            </w:r>
            <w:r w:rsidRPr="0048714D">
              <w:rPr>
                <w:rFonts w:cs="Arial" w:hint="eastAsia"/>
                <w:snapToGrid w:val="0"/>
                <w:kern w:val="0"/>
                <w:sz w:val="20"/>
                <w:szCs w:val="21"/>
              </w:rPr>
              <w:t>5</w:t>
            </w:r>
            <w:r w:rsidRPr="0048714D">
              <w:rPr>
                <w:rFonts w:cs="Arial" w:hint="eastAsia"/>
                <w:snapToGrid w:val="0"/>
                <w:kern w:val="0"/>
                <w:sz w:val="20"/>
                <w:szCs w:val="21"/>
              </w:rPr>
              <w:t>个字节，缺省值填写为</w:t>
            </w:r>
            <w:r w:rsidRPr="0048714D">
              <w:rPr>
                <w:rFonts w:cs="Arial" w:hint="eastAsia"/>
                <w:snapToGrid w:val="0"/>
                <w:kern w:val="0"/>
                <w:sz w:val="20"/>
                <w:szCs w:val="21"/>
              </w:rPr>
              <w:t>FF FF FF FF FF</w:t>
            </w:r>
            <w:r w:rsidRPr="0048714D">
              <w:rPr>
                <w:rFonts w:cs="Arial" w:hint="eastAsia"/>
                <w:snapToGrid w:val="0"/>
                <w:kern w:val="0"/>
                <w:sz w:val="20"/>
                <w:szCs w:val="21"/>
              </w:rPr>
              <w:t>。</w:t>
            </w:r>
          </w:p>
        </w:tc>
        <w:tc>
          <w:tcPr>
            <w:tcW w:w="1276" w:type="dxa"/>
            <w:shd w:val="clear" w:color="auto" w:fill="auto"/>
            <w:vAlign w:val="center"/>
          </w:tcPr>
          <w:p w14:paraId="2A855993"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FFFFFFFFFF</w:t>
            </w:r>
          </w:p>
        </w:tc>
        <w:tc>
          <w:tcPr>
            <w:tcW w:w="1276" w:type="dxa"/>
            <w:shd w:val="clear" w:color="auto" w:fill="auto"/>
            <w:vAlign w:val="center"/>
          </w:tcPr>
          <w:p w14:paraId="58CA2EE6"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w:t>
            </w:r>
          </w:p>
        </w:tc>
      </w:tr>
      <w:tr w:rsidR="00073EA0" w:rsidRPr="0048714D" w14:paraId="4184A1F1" w14:textId="77777777" w:rsidTr="009B62C0">
        <w:trPr>
          <w:cantSplit/>
        </w:trPr>
        <w:tc>
          <w:tcPr>
            <w:tcW w:w="851" w:type="dxa"/>
            <w:shd w:val="clear" w:color="auto" w:fill="auto"/>
            <w:vAlign w:val="center"/>
          </w:tcPr>
          <w:p w14:paraId="4DF26045"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kern w:val="0"/>
                <w:sz w:val="20"/>
                <w:szCs w:val="21"/>
              </w:rPr>
            </w:pPr>
            <w:r w:rsidRPr="0048714D">
              <w:rPr>
                <w:rFonts w:cs="Arial" w:hint="eastAsia"/>
                <w:snapToGrid w:val="0"/>
                <w:kern w:val="0"/>
                <w:sz w:val="20"/>
                <w:szCs w:val="21"/>
              </w:rPr>
              <w:t>保留字节</w:t>
            </w:r>
          </w:p>
        </w:tc>
        <w:tc>
          <w:tcPr>
            <w:tcW w:w="568" w:type="dxa"/>
            <w:shd w:val="clear" w:color="auto" w:fill="auto"/>
            <w:vAlign w:val="center"/>
          </w:tcPr>
          <w:p w14:paraId="666406F0" w14:textId="77777777" w:rsidR="00073EA0" w:rsidRPr="0048714D" w:rsidRDefault="00073EA0" w:rsidP="009B62C0">
            <w:pPr>
              <w:topLinePunct/>
              <w:adjustRightInd w:val="0"/>
              <w:snapToGrid w:val="0"/>
              <w:spacing w:before="80" w:after="80" w:line="240" w:lineRule="atLeast"/>
              <w:ind w:firstLineChars="0" w:firstLine="0"/>
              <w:jc w:val="center"/>
              <w:rPr>
                <w:rFonts w:cs="Arial"/>
                <w:snapToGrid w:val="0"/>
                <w:spacing w:val="-18"/>
                <w:kern w:val="0"/>
                <w:position w:val="-2"/>
                <w:sz w:val="20"/>
                <w:szCs w:val="21"/>
              </w:rPr>
            </w:pPr>
            <w:r w:rsidRPr="0048714D">
              <w:rPr>
                <w:rFonts w:cs="Arial"/>
                <w:snapToGrid w:val="0"/>
                <w:spacing w:val="-18"/>
                <w:kern w:val="0"/>
                <w:position w:val="-2"/>
                <w:sz w:val="20"/>
                <w:szCs w:val="21"/>
              </w:rPr>
              <w:t>1</w:t>
            </w:r>
          </w:p>
        </w:tc>
        <w:tc>
          <w:tcPr>
            <w:tcW w:w="708" w:type="dxa"/>
            <w:shd w:val="clear" w:color="auto" w:fill="auto"/>
            <w:vAlign w:val="center"/>
          </w:tcPr>
          <w:p w14:paraId="266B1728"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snapToGrid w:val="0"/>
                <w:spacing w:val="-18"/>
                <w:kern w:val="0"/>
                <w:position w:val="-2"/>
                <w:sz w:val="20"/>
                <w:szCs w:val="21"/>
              </w:rPr>
              <w:t>187</w:t>
            </w:r>
          </w:p>
        </w:tc>
        <w:tc>
          <w:tcPr>
            <w:tcW w:w="709" w:type="dxa"/>
            <w:shd w:val="clear" w:color="auto" w:fill="auto"/>
            <w:vAlign w:val="center"/>
          </w:tcPr>
          <w:p w14:paraId="75641792"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w:t>
            </w:r>
          </w:p>
        </w:tc>
        <w:tc>
          <w:tcPr>
            <w:tcW w:w="2835" w:type="dxa"/>
            <w:shd w:val="clear" w:color="auto" w:fill="auto"/>
            <w:vAlign w:val="center"/>
          </w:tcPr>
          <w:p w14:paraId="1BE9252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保留字节，指示目前暂未使用。</w:t>
            </w:r>
          </w:p>
        </w:tc>
        <w:tc>
          <w:tcPr>
            <w:tcW w:w="2693" w:type="dxa"/>
            <w:shd w:val="clear" w:color="auto" w:fill="auto"/>
            <w:vAlign w:val="center"/>
          </w:tcPr>
          <w:p w14:paraId="5A43901A"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kern w:val="0"/>
                <w:sz w:val="20"/>
                <w:szCs w:val="21"/>
              </w:rPr>
              <w:t>该话单域占用</w:t>
            </w:r>
            <w:r w:rsidRPr="0048714D">
              <w:rPr>
                <w:rFonts w:cs="Arial"/>
                <w:snapToGrid w:val="0"/>
                <w:kern w:val="0"/>
                <w:sz w:val="20"/>
                <w:szCs w:val="21"/>
              </w:rPr>
              <w:t>1</w:t>
            </w:r>
            <w:r w:rsidRPr="0048714D">
              <w:rPr>
                <w:rFonts w:cs="Arial" w:hint="eastAsia"/>
                <w:snapToGrid w:val="0"/>
                <w:kern w:val="0"/>
                <w:sz w:val="20"/>
                <w:szCs w:val="21"/>
              </w:rPr>
              <w:t>个字节，缺省值填写为</w:t>
            </w:r>
            <w:r w:rsidRPr="0048714D">
              <w:rPr>
                <w:rFonts w:cs="Arial" w:hint="eastAsia"/>
                <w:snapToGrid w:val="0"/>
                <w:kern w:val="0"/>
                <w:sz w:val="20"/>
                <w:szCs w:val="21"/>
              </w:rPr>
              <w:t>FF</w:t>
            </w:r>
            <w:r w:rsidRPr="0048714D">
              <w:rPr>
                <w:rFonts w:cs="Arial" w:hint="eastAsia"/>
                <w:snapToGrid w:val="0"/>
                <w:kern w:val="0"/>
                <w:sz w:val="20"/>
                <w:szCs w:val="21"/>
              </w:rPr>
              <w:t>。</w:t>
            </w:r>
          </w:p>
        </w:tc>
        <w:tc>
          <w:tcPr>
            <w:tcW w:w="1276" w:type="dxa"/>
            <w:shd w:val="clear" w:color="auto" w:fill="auto"/>
            <w:vAlign w:val="center"/>
          </w:tcPr>
          <w:p w14:paraId="6CFC1919"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FF</w:t>
            </w:r>
          </w:p>
        </w:tc>
        <w:tc>
          <w:tcPr>
            <w:tcW w:w="1276" w:type="dxa"/>
            <w:shd w:val="clear" w:color="auto" w:fill="auto"/>
            <w:vAlign w:val="center"/>
          </w:tcPr>
          <w:p w14:paraId="1E5BC441" w14:textId="77777777" w:rsidR="00073EA0" w:rsidRPr="0048714D" w:rsidRDefault="00073EA0" w:rsidP="009B62C0">
            <w:pPr>
              <w:topLinePunct/>
              <w:adjustRightInd w:val="0"/>
              <w:snapToGrid w:val="0"/>
              <w:spacing w:before="80" w:after="80" w:line="240" w:lineRule="atLeast"/>
              <w:ind w:firstLineChars="0" w:firstLine="0"/>
              <w:jc w:val="left"/>
              <w:rPr>
                <w:rFonts w:cs="Arial"/>
                <w:snapToGrid w:val="0"/>
                <w:spacing w:val="-18"/>
                <w:kern w:val="0"/>
                <w:position w:val="-2"/>
                <w:sz w:val="20"/>
                <w:szCs w:val="21"/>
              </w:rPr>
            </w:pPr>
            <w:r w:rsidRPr="0048714D">
              <w:rPr>
                <w:rFonts w:cs="Arial" w:hint="eastAsia"/>
                <w:snapToGrid w:val="0"/>
                <w:spacing w:val="-18"/>
                <w:kern w:val="0"/>
                <w:position w:val="-2"/>
                <w:sz w:val="20"/>
                <w:szCs w:val="21"/>
              </w:rPr>
              <w:t>—</w:t>
            </w:r>
          </w:p>
        </w:tc>
      </w:tr>
    </w:tbl>
    <w:p w14:paraId="18457A76" w14:textId="77777777" w:rsidR="00073EA0" w:rsidRPr="0048714D" w:rsidRDefault="00073EA0" w:rsidP="00073EA0">
      <w:pPr>
        <w:ind w:firstLine="480"/>
      </w:pPr>
      <w:r w:rsidRPr="0048714D">
        <w:rPr>
          <w:rFonts w:hint="eastAsia"/>
        </w:rPr>
        <w:t>话单文件样本及其解码结果</w:t>
      </w:r>
    </w:p>
    <w:p w14:paraId="3C77C786" w14:textId="77777777" w:rsidR="00073EA0" w:rsidRPr="0048714D" w:rsidRDefault="00073EA0" w:rsidP="00073EA0">
      <w:pPr>
        <w:ind w:firstLine="480"/>
      </w:pPr>
    </w:p>
    <w:p w14:paraId="5A2E4488" w14:textId="77777777" w:rsidR="00073EA0" w:rsidRPr="0048714D" w:rsidRDefault="00073EA0" w:rsidP="00073EA0">
      <w:pPr>
        <w:ind w:firstLine="480"/>
        <w:jc w:val="center"/>
      </w:pPr>
      <w:r w:rsidRPr="0048714D">
        <w:object w:dxaOrig="1551" w:dyaOrig="1064" w14:anchorId="61431B74">
          <v:shape id="_x0000_i1026" type="#_x0000_t75" style="width:77.25pt;height:53.25pt" o:ole="">
            <v:imagedata r:id="rId21" o:title=""/>
          </v:shape>
          <o:OLEObject Type="Embed" ProgID="Package" ShapeID="_x0000_i1026" DrawAspect="Icon" ObjectID="_1587990517" r:id="rId22"/>
        </w:object>
      </w:r>
      <w:r w:rsidRPr="0048714D">
        <w:object w:dxaOrig="1551" w:dyaOrig="1064" w14:anchorId="66812B46">
          <v:shape id="_x0000_i1027" type="#_x0000_t75" style="width:77.25pt;height:53.25pt" o:ole="">
            <v:imagedata r:id="rId23" o:title=""/>
          </v:shape>
          <o:OLEObject Type="Embed" ProgID="Package" ShapeID="_x0000_i1027" DrawAspect="Icon" ObjectID="_1587990518" r:id="rId24"/>
        </w:object>
      </w:r>
    </w:p>
    <w:p w14:paraId="3C0801FA" w14:textId="77777777" w:rsidR="00073EA0" w:rsidRPr="0048714D" w:rsidRDefault="00073EA0" w:rsidP="00073EA0">
      <w:pPr>
        <w:ind w:firstLine="480"/>
      </w:pPr>
    </w:p>
    <w:p w14:paraId="1A40B53B" w14:textId="77777777" w:rsidR="00073EA0" w:rsidRPr="0048714D" w:rsidRDefault="00073EA0" w:rsidP="00073EA0">
      <w:pPr>
        <w:ind w:firstLine="480"/>
      </w:pPr>
      <w:r w:rsidRPr="0048714D">
        <w:rPr>
          <w:rFonts w:hint="eastAsia"/>
        </w:rPr>
        <w:t>各字段补充解释请参考《网间结算话单解码说明</w:t>
      </w:r>
      <w:r w:rsidRPr="0048714D">
        <w:rPr>
          <w:rFonts w:hint="eastAsia"/>
        </w:rPr>
        <w:t>V1.1</w:t>
      </w:r>
      <w:r w:rsidRPr="0048714D">
        <w:rPr>
          <w:rFonts w:hint="eastAsia"/>
        </w:rPr>
        <w:t>》中附加说明</w:t>
      </w:r>
    </w:p>
    <w:bookmarkStart w:id="58" w:name="_MON_1573996147"/>
    <w:bookmarkEnd w:id="58"/>
    <w:p w14:paraId="3F755101" w14:textId="77777777" w:rsidR="00C72E8E" w:rsidRPr="0048714D" w:rsidRDefault="00C72E8E" w:rsidP="00073EA0">
      <w:pPr>
        <w:ind w:firstLine="480"/>
      </w:pPr>
      <w:r w:rsidRPr="0048714D">
        <w:object w:dxaOrig="1551" w:dyaOrig="1064" w14:anchorId="0465F91F">
          <v:shape id="_x0000_i1028" type="#_x0000_t75" style="width:77.25pt;height:53.25pt" o:ole="">
            <v:imagedata r:id="rId25" o:title=""/>
          </v:shape>
          <o:OLEObject Type="Embed" ProgID="Word.Document.12" ShapeID="_x0000_i1028" DrawAspect="Icon" ObjectID="_1587990519" r:id="rId26">
            <o:FieldCodes>\s</o:FieldCodes>
          </o:OLEObject>
        </w:object>
      </w:r>
    </w:p>
    <w:p w14:paraId="12B17286" w14:textId="77777777" w:rsidR="00073EA0" w:rsidRPr="0048714D" w:rsidRDefault="007E03F6" w:rsidP="00073EA0">
      <w:pPr>
        <w:ind w:firstLine="480"/>
      </w:pPr>
      <w:r w:rsidRPr="0048714D">
        <w:rPr>
          <w:rFonts w:hint="eastAsia"/>
        </w:rPr>
        <w:t>华为</w:t>
      </w:r>
      <w:r w:rsidRPr="0048714D">
        <w:rPr>
          <w:rFonts w:hint="eastAsia"/>
        </w:rPr>
        <w:t>Binary</w:t>
      </w:r>
      <w:r w:rsidRPr="0048714D">
        <w:rPr>
          <w:rFonts w:hint="eastAsia"/>
        </w:rPr>
        <w:t>编码的话单文件，只解码类型为：漫游话单（入局、话单类型</w:t>
      </w:r>
      <w:r w:rsidRPr="0048714D">
        <w:rPr>
          <w:rFonts w:hint="eastAsia"/>
        </w:rPr>
        <w:t>2</w:t>
      </w:r>
      <w:r w:rsidRPr="0048714D">
        <w:rPr>
          <w:rFonts w:hint="eastAsia"/>
        </w:rPr>
        <w:t>）、出关口局话单（话单类型</w:t>
      </w:r>
      <w:r w:rsidRPr="0048714D">
        <w:rPr>
          <w:rFonts w:hint="eastAsia"/>
        </w:rPr>
        <w:t>10</w:t>
      </w:r>
      <w:r w:rsidRPr="0048714D">
        <w:rPr>
          <w:rFonts w:hint="eastAsia"/>
        </w:rPr>
        <w:t>）</w:t>
      </w:r>
      <w:r w:rsidR="00F7370A" w:rsidRPr="0048714D">
        <w:rPr>
          <w:rFonts w:hint="eastAsia"/>
        </w:rPr>
        <w:t>、汇接话单（话单类型</w:t>
      </w:r>
      <w:r w:rsidR="00F7370A" w:rsidRPr="0048714D">
        <w:rPr>
          <w:rFonts w:hint="eastAsia"/>
        </w:rPr>
        <w:t>4</w:t>
      </w:r>
      <w:r w:rsidR="00F7370A" w:rsidRPr="0048714D">
        <w:rPr>
          <w:rFonts w:hint="eastAsia"/>
        </w:rPr>
        <w:t>）</w:t>
      </w:r>
      <w:r w:rsidRPr="0048714D">
        <w:rPr>
          <w:rFonts w:hint="eastAsia"/>
        </w:rPr>
        <w:t>的话单。</w:t>
      </w:r>
    </w:p>
    <w:p w14:paraId="3C834C62" w14:textId="77777777" w:rsidR="00073EA0" w:rsidRPr="0048714D" w:rsidRDefault="00073EA0" w:rsidP="00073EA0">
      <w:pPr>
        <w:ind w:firstLine="480"/>
      </w:pPr>
      <w:r w:rsidRPr="0048714D">
        <w:rPr>
          <w:rFonts w:hint="eastAsia"/>
        </w:rPr>
        <w:t>单张话单定长</w:t>
      </w:r>
      <w:r w:rsidRPr="0048714D">
        <w:rPr>
          <w:rFonts w:hint="eastAsia"/>
        </w:rPr>
        <w:t>252</w:t>
      </w:r>
      <w:r w:rsidRPr="0048714D">
        <w:rPr>
          <w:rFonts w:hint="eastAsia"/>
        </w:rPr>
        <w:t>字节的文件：</w:t>
      </w:r>
    </w:p>
    <w:p w14:paraId="14160CF1" w14:textId="77777777" w:rsidR="00073EA0" w:rsidRPr="0048714D" w:rsidRDefault="00073EA0" w:rsidP="00073EA0">
      <w:pPr>
        <w:pStyle w:val="af5"/>
        <w:spacing w:line="360" w:lineRule="auto"/>
        <w:ind w:left="420" w:firstLine="0"/>
        <w:rPr>
          <w:sz w:val="24"/>
        </w:rPr>
      </w:pPr>
      <w:r w:rsidRPr="0048714D">
        <w:rPr>
          <w:rFonts w:hint="eastAsia"/>
          <w:sz w:val="24"/>
        </w:rPr>
        <w:t>解码方式与定长</w:t>
      </w:r>
      <w:r w:rsidRPr="0048714D">
        <w:rPr>
          <w:rFonts w:hint="eastAsia"/>
          <w:sz w:val="24"/>
        </w:rPr>
        <w:t>187</w:t>
      </w:r>
      <w:r w:rsidRPr="0048714D">
        <w:rPr>
          <w:rFonts w:hint="eastAsia"/>
          <w:sz w:val="24"/>
        </w:rPr>
        <w:t>字节的一致。话单文件样本</w:t>
      </w:r>
    </w:p>
    <w:p w14:paraId="2CFB3C03" w14:textId="77777777" w:rsidR="00073EA0" w:rsidRPr="0048714D" w:rsidRDefault="004F32EF" w:rsidP="00073EA0">
      <w:pPr>
        <w:pStyle w:val="af5"/>
        <w:ind w:left="420" w:firstLine="0"/>
        <w:jc w:val="center"/>
      </w:pPr>
      <w:r w:rsidRPr="0048714D">
        <w:object w:dxaOrig="1551" w:dyaOrig="1064" w14:anchorId="5712C1D3">
          <v:shape id="_x0000_i1029" type="#_x0000_t75" style="width:77.25pt;height:53.25pt" o:ole="">
            <v:imagedata r:id="rId27" o:title=""/>
          </v:shape>
          <o:OLEObject Type="Embed" ProgID="Package" ShapeID="_x0000_i1029" DrawAspect="Icon" ObjectID="_1587990520" r:id="rId28"/>
        </w:object>
      </w:r>
    </w:p>
    <w:p w14:paraId="3D3A1D5A" w14:textId="77777777" w:rsidR="00DF7F9C" w:rsidRPr="0048714D" w:rsidRDefault="00DF7F9C" w:rsidP="00DF7F9C">
      <w:pPr>
        <w:pStyle w:val="af5"/>
        <w:ind w:left="420" w:firstLine="0"/>
        <w:jc w:val="left"/>
        <w:rPr>
          <w:sz w:val="24"/>
        </w:rPr>
      </w:pPr>
      <w:r w:rsidRPr="0048714D">
        <w:rPr>
          <w:rFonts w:hint="eastAsia"/>
          <w:sz w:val="24"/>
        </w:rPr>
        <w:t>话单文件样本及解码结果</w:t>
      </w:r>
    </w:p>
    <w:p w14:paraId="7984CC80" w14:textId="77777777" w:rsidR="00DF7F9C" w:rsidRPr="0048714D" w:rsidRDefault="004F32EF" w:rsidP="00073EA0">
      <w:pPr>
        <w:pStyle w:val="af5"/>
        <w:ind w:left="420" w:firstLine="0"/>
        <w:jc w:val="center"/>
      </w:pPr>
      <w:r w:rsidRPr="0048714D">
        <w:object w:dxaOrig="1551" w:dyaOrig="1064" w14:anchorId="05A291E6">
          <v:shape id="_x0000_i1030" type="#_x0000_t75" style="width:77.25pt;height:53.25pt" o:ole="">
            <v:imagedata r:id="rId29" o:title=""/>
          </v:shape>
          <o:OLEObject Type="Embed" ProgID="Package" ShapeID="_x0000_i1030" DrawAspect="Icon" ObjectID="_1587990521" r:id="rId30"/>
        </w:object>
      </w:r>
      <w:r w:rsidRPr="0048714D">
        <w:object w:dxaOrig="1551" w:dyaOrig="1064" w14:anchorId="48C3DAA7">
          <v:shape id="_x0000_i1031" type="#_x0000_t75" style="width:77.25pt;height:53.25pt" o:ole="">
            <v:imagedata r:id="rId31" o:title=""/>
          </v:shape>
          <o:OLEObject Type="Embed" ProgID="Package" ShapeID="_x0000_i1031" DrawAspect="Icon" ObjectID="_1587990522" r:id="rId32"/>
        </w:object>
      </w:r>
    </w:p>
    <w:p w14:paraId="76A63D4A" w14:textId="77777777" w:rsidR="00073EA0" w:rsidRPr="0048714D" w:rsidRDefault="00073EA0" w:rsidP="00073EA0">
      <w:pPr>
        <w:ind w:firstLine="480"/>
      </w:pPr>
    </w:p>
    <w:p w14:paraId="628A2436" w14:textId="77777777" w:rsidR="00DF7F9C" w:rsidRPr="0048714D" w:rsidRDefault="00DF7F9C" w:rsidP="00073EA0">
      <w:pPr>
        <w:ind w:firstLine="480"/>
      </w:pPr>
    </w:p>
    <w:p w14:paraId="689C0DD9" w14:textId="77777777" w:rsidR="00DF7F9C" w:rsidRPr="0048714D" w:rsidRDefault="00DF7F9C" w:rsidP="00073EA0">
      <w:pPr>
        <w:ind w:firstLine="480"/>
      </w:pPr>
    </w:p>
    <w:p w14:paraId="45CC1CB1" w14:textId="77777777" w:rsidR="006C5722" w:rsidRPr="0048714D" w:rsidRDefault="006C5722">
      <w:pPr>
        <w:pStyle w:val="51"/>
      </w:pPr>
      <w:r w:rsidRPr="0048714D">
        <w:rPr>
          <w:rFonts w:hint="eastAsia"/>
        </w:rPr>
        <w:t xml:space="preserve"> </w:t>
      </w:r>
      <w:r w:rsidRPr="0048714D">
        <w:rPr>
          <w:rFonts w:hint="eastAsia"/>
        </w:rPr>
        <w:t>华为关口局</w:t>
      </w:r>
      <w:r w:rsidRPr="0048714D">
        <w:rPr>
          <w:rFonts w:hint="eastAsia"/>
        </w:rPr>
        <w:t>ASN.1</w:t>
      </w:r>
      <w:r w:rsidRPr="0048714D">
        <w:rPr>
          <w:rFonts w:hint="eastAsia"/>
        </w:rPr>
        <w:t>编码</w:t>
      </w:r>
    </w:p>
    <w:p w14:paraId="4F66A90F" w14:textId="0C40FB35" w:rsidR="00E06C8E" w:rsidRPr="0048714D" w:rsidRDefault="00E06C8E" w:rsidP="00866B2F">
      <w:pPr>
        <w:pStyle w:val="af5"/>
        <w:numPr>
          <w:ilvl w:val="0"/>
          <w:numId w:val="32"/>
        </w:numPr>
      </w:pPr>
      <w:r w:rsidRPr="0048714D">
        <w:rPr>
          <w:rFonts w:hint="eastAsia"/>
        </w:rPr>
        <w:t>文件格式</w:t>
      </w:r>
    </w:p>
    <w:p w14:paraId="727B9AC2" w14:textId="77777777" w:rsidR="00E06C8E" w:rsidRPr="0048714D" w:rsidRDefault="00E06C8E" w:rsidP="00E06C8E">
      <w:pPr>
        <w:ind w:firstLine="480"/>
      </w:pPr>
      <w:r w:rsidRPr="0048714D">
        <w:rPr>
          <w:rFonts w:hint="eastAsia"/>
        </w:rPr>
        <w:t>一个话单文件是</w:t>
      </w:r>
      <w:r w:rsidRPr="0048714D">
        <w:rPr>
          <w:rFonts w:hint="eastAsia"/>
        </w:rPr>
        <w:t>Sequence</w:t>
      </w:r>
      <w:r w:rsidRPr="0048714D">
        <w:rPr>
          <w:rFonts w:hint="eastAsia"/>
        </w:rPr>
        <w:t>类型，采用</w:t>
      </w:r>
      <w:r w:rsidRPr="0048714D">
        <w:rPr>
          <w:rFonts w:hint="eastAsia"/>
        </w:rPr>
        <w:t>TLV</w:t>
      </w:r>
      <w:r w:rsidRPr="0048714D">
        <w:rPr>
          <w:rFonts w:hint="eastAsia"/>
        </w:rPr>
        <w:t>格式，其</w:t>
      </w:r>
      <w:r w:rsidRPr="0048714D">
        <w:rPr>
          <w:rFonts w:hint="eastAsia"/>
        </w:rPr>
        <w:t>Valve</w:t>
      </w:r>
      <w:r w:rsidRPr="0048714D">
        <w:rPr>
          <w:rFonts w:hint="eastAsia"/>
        </w:rPr>
        <w:t>部分由以下四部分组成：</w:t>
      </w:r>
    </w:p>
    <w:p w14:paraId="0AECF64C" w14:textId="77777777" w:rsidR="00E06C8E" w:rsidRPr="0048714D" w:rsidRDefault="00E06C8E" w:rsidP="00E06C8E">
      <w:pPr>
        <w:pStyle w:val="ItemList"/>
        <w:numPr>
          <w:ilvl w:val="0"/>
          <w:numId w:val="6"/>
        </w:numPr>
        <w:ind w:firstLine="360"/>
      </w:pPr>
      <w:bookmarkStart w:id="59" w:name="_Ref187469606"/>
      <w:r w:rsidRPr="0048714D">
        <w:rPr>
          <w:rFonts w:hint="eastAsia"/>
        </w:rPr>
        <w:lastRenderedPageBreak/>
        <w:t>第一部分是文件头部</w:t>
      </w:r>
      <w:r w:rsidRPr="0048714D">
        <w:t>headerRecord</w:t>
      </w:r>
      <w:r w:rsidRPr="0048714D">
        <w:rPr>
          <w:rFonts w:hint="eastAsia"/>
        </w:rPr>
        <w:t>，</w:t>
      </w:r>
      <w:r w:rsidRPr="0048714D">
        <w:rPr>
          <w:rFonts w:hint="eastAsia"/>
        </w:rPr>
        <w:t>Tag</w:t>
      </w:r>
      <w:r w:rsidRPr="0048714D">
        <w:rPr>
          <w:rFonts w:hint="eastAsia"/>
        </w:rPr>
        <w:t>是</w:t>
      </w:r>
      <w:r w:rsidRPr="0048714D">
        <w:rPr>
          <w:rFonts w:hint="eastAsia"/>
        </w:rPr>
        <w:t>A0</w:t>
      </w:r>
      <w:r w:rsidRPr="0048714D">
        <w:rPr>
          <w:rFonts w:hint="eastAsia"/>
        </w:rPr>
        <w:t>。</w:t>
      </w:r>
      <w:bookmarkEnd w:id="59"/>
    </w:p>
    <w:p w14:paraId="3FB171CA" w14:textId="77777777" w:rsidR="00E06C8E" w:rsidRPr="0048714D" w:rsidRDefault="00E06C8E" w:rsidP="00E06C8E">
      <w:pPr>
        <w:pStyle w:val="ItemList"/>
        <w:numPr>
          <w:ilvl w:val="0"/>
          <w:numId w:val="6"/>
        </w:numPr>
        <w:ind w:firstLine="360"/>
      </w:pPr>
      <w:bookmarkStart w:id="60" w:name="_Ref187469607"/>
      <w:r w:rsidRPr="0048714D">
        <w:rPr>
          <w:rFonts w:hint="eastAsia"/>
        </w:rPr>
        <w:t>第二部分是话单内容，</w:t>
      </w:r>
      <w:r w:rsidRPr="0048714D">
        <w:t>SEQUENCE OF</w:t>
      </w:r>
      <w:r w:rsidRPr="0048714D">
        <w:rPr>
          <w:rFonts w:hint="eastAsia"/>
        </w:rPr>
        <w:t>表示可以由多张话单组成，</w:t>
      </w:r>
      <w:r w:rsidRPr="0048714D">
        <w:t>callEventRecords</w:t>
      </w:r>
      <w:r w:rsidRPr="0048714D">
        <w:rPr>
          <w:rFonts w:hint="eastAsia"/>
        </w:rPr>
        <w:t>的</w:t>
      </w:r>
      <w:r w:rsidRPr="0048714D">
        <w:rPr>
          <w:rFonts w:hint="eastAsia"/>
        </w:rPr>
        <w:t>Tag</w:t>
      </w:r>
      <w:r w:rsidRPr="0048714D">
        <w:rPr>
          <w:rFonts w:hint="eastAsia"/>
        </w:rPr>
        <w:t>值是</w:t>
      </w:r>
      <w:r w:rsidRPr="0048714D">
        <w:rPr>
          <w:rFonts w:hint="eastAsia"/>
        </w:rPr>
        <w:t>A1</w:t>
      </w:r>
      <w:r w:rsidRPr="0048714D">
        <w:rPr>
          <w:rFonts w:hint="eastAsia"/>
        </w:rPr>
        <w:t>。</w:t>
      </w:r>
      <w:bookmarkEnd w:id="60"/>
    </w:p>
    <w:p w14:paraId="1567245B" w14:textId="77777777" w:rsidR="00E06C8E" w:rsidRPr="0048714D" w:rsidRDefault="00E06C8E" w:rsidP="00E06C8E">
      <w:pPr>
        <w:pStyle w:val="ItemList"/>
        <w:numPr>
          <w:ilvl w:val="0"/>
          <w:numId w:val="6"/>
        </w:numPr>
        <w:ind w:firstLine="360"/>
      </w:pPr>
      <w:bookmarkStart w:id="61" w:name="_Ref187469608"/>
      <w:r w:rsidRPr="0048714D">
        <w:rPr>
          <w:rFonts w:hint="eastAsia"/>
        </w:rPr>
        <w:t>第三部分是文件尾部</w:t>
      </w:r>
      <w:r w:rsidRPr="0048714D">
        <w:t>trailerRecord</w:t>
      </w:r>
      <w:r w:rsidRPr="0048714D">
        <w:rPr>
          <w:rFonts w:hint="eastAsia"/>
        </w:rPr>
        <w:t>，</w:t>
      </w:r>
      <w:r w:rsidRPr="0048714D">
        <w:rPr>
          <w:rFonts w:hint="eastAsia"/>
        </w:rPr>
        <w:t>Tag</w:t>
      </w:r>
      <w:r w:rsidRPr="0048714D">
        <w:rPr>
          <w:rFonts w:hint="eastAsia"/>
        </w:rPr>
        <w:t>值是</w:t>
      </w:r>
      <w:r w:rsidRPr="0048714D">
        <w:rPr>
          <w:rFonts w:hint="eastAsia"/>
        </w:rPr>
        <w:t>A2</w:t>
      </w:r>
      <w:r w:rsidRPr="0048714D">
        <w:rPr>
          <w:rFonts w:hint="eastAsia"/>
        </w:rPr>
        <w:t>。</w:t>
      </w:r>
      <w:bookmarkEnd w:id="61"/>
    </w:p>
    <w:p w14:paraId="22C25EBF" w14:textId="30EA85F6" w:rsidR="00E06C8E" w:rsidRPr="0048714D" w:rsidRDefault="00E06C8E" w:rsidP="00866B2F">
      <w:pPr>
        <w:ind w:left="480" w:firstLineChars="0" w:firstLine="0"/>
      </w:pPr>
      <w:bookmarkStart w:id="62" w:name="_Ref187469609"/>
      <w:r w:rsidRPr="0048714D">
        <w:rPr>
          <w:rFonts w:hint="eastAsia"/>
        </w:rPr>
        <w:t>第四部分是扩展，</w:t>
      </w:r>
      <w:r w:rsidRPr="0048714D">
        <w:rPr>
          <w:rFonts w:hint="eastAsia"/>
        </w:rPr>
        <w:t>Tag</w:t>
      </w:r>
      <w:r w:rsidRPr="0048714D">
        <w:rPr>
          <w:rFonts w:hint="eastAsia"/>
        </w:rPr>
        <w:t>值是</w:t>
      </w:r>
      <w:r w:rsidRPr="0048714D">
        <w:rPr>
          <w:rFonts w:hint="eastAsia"/>
        </w:rPr>
        <w:t>A3</w:t>
      </w:r>
      <w:r w:rsidRPr="0048714D">
        <w:rPr>
          <w:rFonts w:hint="eastAsia"/>
        </w:rPr>
        <w:t>，该部分没有内容，长度为</w:t>
      </w:r>
      <w:r w:rsidRPr="0048714D">
        <w:rPr>
          <w:rFonts w:hint="eastAsia"/>
        </w:rPr>
        <w:t>0</w:t>
      </w:r>
      <w:r w:rsidRPr="0048714D">
        <w:rPr>
          <w:rFonts w:hint="eastAsia"/>
        </w:rPr>
        <w:t>。</w:t>
      </w:r>
      <w:bookmarkEnd w:id="62"/>
    </w:p>
    <w:p w14:paraId="5A2C891D" w14:textId="77777777" w:rsidR="00E06C8E" w:rsidRPr="0048714D" w:rsidRDefault="00E06C8E" w:rsidP="00866B2F">
      <w:pPr>
        <w:pStyle w:val="FigureDescription"/>
        <w:numPr>
          <w:ilvl w:val="7"/>
          <w:numId w:val="31"/>
        </w:numPr>
        <w:ind w:firstLine="480"/>
        <w:outlineLvl w:val="9"/>
      </w:pPr>
      <w:bookmarkStart w:id="63" w:name="_Toc173318481"/>
      <w:bookmarkStart w:id="64" w:name="_Ref187469610"/>
      <w:bookmarkStart w:id="65" w:name="_Ref187469630"/>
      <w:bookmarkStart w:id="66" w:name="_Toc287551425"/>
      <w:r w:rsidRPr="0048714D">
        <w:rPr>
          <w:rFonts w:hint="eastAsia"/>
        </w:rPr>
        <w:t>话单文件的结构</w:t>
      </w:r>
      <w:bookmarkEnd w:id="63"/>
      <w:bookmarkEnd w:id="64"/>
      <w:bookmarkEnd w:id="65"/>
      <w:bookmarkEnd w:id="66"/>
    </w:p>
    <w:p w14:paraId="79950216" w14:textId="499B28B4" w:rsidR="00E06C8E" w:rsidRPr="0048714D" w:rsidRDefault="00E06C8E" w:rsidP="00866B2F">
      <w:pPr>
        <w:ind w:firstLine="480"/>
        <w:jc w:val="center"/>
      </w:pPr>
      <w:r w:rsidRPr="0048714D">
        <w:rPr>
          <w:rFonts w:hint="eastAsia"/>
          <w:noProof/>
        </w:rPr>
        <w:drawing>
          <wp:inline distT="0" distB="0" distL="0" distR="0" wp14:anchorId="1F71573D" wp14:editId="10989BBC">
            <wp:extent cx="2019300" cy="5467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300" cy="5467350"/>
                    </a:xfrm>
                    <a:prstGeom prst="rect">
                      <a:avLst/>
                    </a:prstGeom>
                    <a:noFill/>
                    <a:ln>
                      <a:noFill/>
                    </a:ln>
                  </pic:spPr>
                </pic:pic>
              </a:graphicData>
            </a:graphic>
          </wp:inline>
        </w:drawing>
      </w:r>
    </w:p>
    <w:p w14:paraId="36529FA2" w14:textId="77777777" w:rsidR="00E06C8E" w:rsidRPr="0048714D" w:rsidRDefault="00E06C8E" w:rsidP="00866B2F">
      <w:pPr>
        <w:ind w:left="480" w:firstLineChars="0" w:firstLine="0"/>
      </w:pPr>
    </w:p>
    <w:p w14:paraId="6D9F9F2E" w14:textId="294D223F" w:rsidR="007E78E0" w:rsidRPr="0048714D" w:rsidRDefault="00E06C8E" w:rsidP="00E06C8E">
      <w:pPr>
        <w:ind w:firstLine="480"/>
      </w:pPr>
      <w:r w:rsidRPr="0048714D">
        <w:t>2</w:t>
      </w:r>
      <w:r w:rsidRPr="0048714D">
        <w:rPr>
          <w:rFonts w:hint="eastAsia"/>
        </w:rPr>
        <w:t>、</w:t>
      </w:r>
      <w:bookmarkStart w:id="67" w:name="_Toc105995730"/>
      <w:bookmarkStart w:id="68" w:name="_Toc106014617"/>
      <w:bookmarkStart w:id="69" w:name="_Toc163555510"/>
      <w:bookmarkStart w:id="70" w:name="_Ref181523194"/>
      <w:bookmarkStart w:id="71" w:name="_Toc182731662"/>
      <w:bookmarkStart w:id="72" w:name="_Ref187467748"/>
      <w:bookmarkStart w:id="73" w:name="_Ref188783698"/>
      <w:bookmarkStart w:id="74" w:name="_Toc287551167"/>
      <w:bookmarkStart w:id="75" w:name="_Toc435195542"/>
      <w:r w:rsidRPr="0048714D">
        <w:rPr>
          <w:rFonts w:hint="eastAsia"/>
        </w:rPr>
        <w:t>标识符的编码规则</w:t>
      </w:r>
      <w:bookmarkEnd w:id="67"/>
      <w:bookmarkEnd w:id="68"/>
      <w:bookmarkEnd w:id="69"/>
      <w:bookmarkEnd w:id="70"/>
      <w:bookmarkEnd w:id="71"/>
      <w:bookmarkEnd w:id="72"/>
      <w:bookmarkEnd w:id="73"/>
      <w:bookmarkEnd w:id="74"/>
      <w:bookmarkEnd w:id="75"/>
    </w:p>
    <w:p w14:paraId="6BC77E6C" w14:textId="77777777" w:rsidR="00E06C8E" w:rsidRPr="0048714D" w:rsidRDefault="00E06C8E" w:rsidP="00E06C8E">
      <w:pPr>
        <w:pStyle w:val="BlockLabel"/>
        <w:numPr>
          <w:ilvl w:val="3"/>
          <w:numId w:val="31"/>
        </w:numPr>
        <w:ind w:firstLine="480"/>
        <w:outlineLvl w:val="9"/>
      </w:pPr>
      <w:r w:rsidRPr="0048714D">
        <w:rPr>
          <w:rFonts w:hint="eastAsia"/>
        </w:rPr>
        <w:lastRenderedPageBreak/>
        <w:t>情况一</w:t>
      </w:r>
    </w:p>
    <w:p w14:paraId="5F49EF24" w14:textId="3D965682" w:rsidR="00E06C8E" w:rsidRPr="0048714D" w:rsidRDefault="00E06C8E" w:rsidP="00E06C8E">
      <w:pPr>
        <w:ind w:firstLine="480"/>
      </w:pPr>
      <w:r w:rsidRPr="0048714D">
        <w:rPr>
          <w:rFonts w:hint="eastAsia"/>
        </w:rPr>
        <w:t>标识符值在</w:t>
      </w:r>
      <w:r w:rsidRPr="0048714D">
        <w:rPr>
          <w:rFonts w:hint="eastAsia"/>
        </w:rPr>
        <w:t>0-30</w:t>
      </w:r>
      <w:r w:rsidRPr="0048714D">
        <w:rPr>
          <w:rFonts w:hint="eastAsia"/>
        </w:rPr>
        <w:t>之间时，用一个字节表示，其中各位含义如下，具体编码示意图如</w:t>
      </w:r>
      <w:r w:rsidRPr="0048714D">
        <w:fldChar w:fldCharType="begin"/>
      </w:r>
      <w:r w:rsidRPr="0048714D">
        <w:instrText xml:space="preserve"> </w:instrText>
      </w:r>
      <w:r w:rsidRPr="0048714D">
        <w:rPr>
          <w:rFonts w:hint="eastAsia"/>
        </w:rPr>
        <w:instrText>REF _Ref145655065 \r \h</w:instrText>
      </w:r>
      <w:r w:rsidRPr="0048714D">
        <w:instrText xml:space="preserve">  \* MERGEFORMAT </w:instrText>
      </w:r>
      <w:r w:rsidRPr="0048714D">
        <w:fldChar w:fldCharType="separate"/>
      </w:r>
      <w:r w:rsidR="00227801" w:rsidRPr="0048714D">
        <w:rPr>
          <w:rFonts w:hint="eastAsia"/>
        </w:rPr>
        <w:t>图</w:t>
      </w:r>
      <w:r w:rsidR="00227801" w:rsidRPr="0048714D">
        <w:rPr>
          <w:rFonts w:hint="eastAsia"/>
        </w:rPr>
        <w:t>1-2</w:t>
      </w:r>
      <w:r w:rsidRPr="0048714D">
        <w:fldChar w:fldCharType="end"/>
      </w:r>
      <w:r w:rsidRPr="0048714D">
        <w:rPr>
          <w:rFonts w:hint="eastAsia"/>
        </w:rPr>
        <w:t>所示。</w:t>
      </w:r>
    </w:p>
    <w:p w14:paraId="3268264C" w14:textId="77777777" w:rsidR="00E06C8E" w:rsidRPr="0048714D" w:rsidRDefault="00E06C8E" w:rsidP="00E06C8E">
      <w:pPr>
        <w:pStyle w:val="ItemList"/>
        <w:numPr>
          <w:ilvl w:val="0"/>
          <w:numId w:val="6"/>
        </w:numPr>
        <w:ind w:firstLine="360"/>
      </w:pPr>
      <w:r w:rsidRPr="0048714D">
        <w:rPr>
          <w:rFonts w:hint="eastAsia"/>
        </w:rPr>
        <w:t>位</w:t>
      </w:r>
      <w:r w:rsidRPr="0048714D">
        <w:t>8</w:t>
      </w:r>
      <w:r w:rsidRPr="0048714D">
        <w:rPr>
          <w:rFonts w:hint="eastAsia"/>
        </w:rPr>
        <w:t>和位</w:t>
      </w:r>
      <w:r w:rsidRPr="0048714D">
        <w:t>7</w:t>
      </w:r>
      <w:r w:rsidRPr="0048714D">
        <w:rPr>
          <w:rFonts w:hint="eastAsia"/>
        </w:rPr>
        <w:t>代表数据的类型标记（</w:t>
      </w:r>
      <w:r w:rsidRPr="0048714D">
        <w:t>Universal-00</w:t>
      </w:r>
      <w:r w:rsidRPr="0048714D">
        <w:rPr>
          <w:rFonts w:hint="eastAsia"/>
        </w:rPr>
        <w:t>，</w:t>
      </w:r>
      <w:r w:rsidRPr="0048714D">
        <w:t>Application-01</w:t>
      </w:r>
      <w:r w:rsidRPr="0048714D">
        <w:rPr>
          <w:rFonts w:hint="eastAsia"/>
        </w:rPr>
        <w:t>，</w:t>
      </w:r>
      <w:r w:rsidRPr="0048714D">
        <w:t>Context-</w:t>
      </w:r>
      <w:r w:rsidRPr="0048714D">
        <w:rPr>
          <w:rFonts w:hint="eastAsia"/>
        </w:rPr>
        <w:t>s</w:t>
      </w:r>
      <w:r w:rsidRPr="0048714D">
        <w:t>pecific-10</w:t>
      </w:r>
      <w:r w:rsidRPr="0048714D">
        <w:rPr>
          <w:rFonts w:hint="eastAsia"/>
        </w:rPr>
        <w:t>，</w:t>
      </w:r>
      <w:r w:rsidRPr="0048714D">
        <w:t>Private-11</w:t>
      </w:r>
      <w:r w:rsidRPr="0048714D">
        <w:rPr>
          <w:rFonts w:hint="eastAsia"/>
        </w:rPr>
        <w:t>）。</w:t>
      </w:r>
    </w:p>
    <w:p w14:paraId="609212DD" w14:textId="77777777" w:rsidR="00E06C8E" w:rsidRPr="0048714D" w:rsidRDefault="00E06C8E" w:rsidP="00E06C8E">
      <w:pPr>
        <w:pStyle w:val="ItemList"/>
        <w:numPr>
          <w:ilvl w:val="0"/>
          <w:numId w:val="6"/>
        </w:numPr>
        <w:ind w:firstLine="360"/>
      </w:pPr>
      <w:r w:rsidRPr="0048714D">
        <w:rPr>
          <w:rFonts w:hint="eastAsia"/>
        </w:rPr>
        <w:t>位</w:t>
      </w:r>
      <w:r w:rsidRPr="0048714D">
        <w:t>6</w:t>
      </w:r>
      <w:r w:rsidRPr="0048714D">
        <w:rPr>
          <w:rFonts w:hint="eastAsia"/>
        </w:rPr>
        <w:t>代表该数据单元是原子式还是结构类型（</w:t>
      </w:r>
      <w:r w:rsidRPr="0048714D">
        <w:t>Primitive-0</w:t>
      </w:r>
      <w:r w:rsidRPr="0048714D">
        <w:rPr>
          <w:rFonts w:hint="eastAsia"/>
        </w:rPr>
        <w:t>，</w:t>
      </w:r>
      <w:r w:rsidRPr="0048714D">
        <w:t>Construct-1</w:t>
      </w:r>
      <w:r w:rsidRPr="0048714D">
        <w:rPr>
          <w:rFonts w:hint="eastAsia"/>
        </w:rPr>
        <w:t>）。</w:t>
      </w:r>
    </w:p>
    <w:p w14:paraId="5EEA9FA5" w14:textId="77777777" w:rsidR="00E06C8E" w:rsidRPr="0048714D" w:rsidRDefault="00E06C8E" w:rsidP="00E06C8E">
      <w:pPr>
        <w:pStyle w:val="ItemList"/>
        <w:numPr>
          <w:ilvl w:val="0"/>
          <w:numId w:val="6"/>
        </w:numPr>
        <w:ind w:firstLine="360"/>
      </w:pPr>
      <w:bookmarkStart w:id="76" w:name="_Ref187469581"/>
      <w:r w:rsidRPr="0048714D">
        <w:rPr>
          <w:rFonts w:hint="eastAsia"/>
        </w:rPr>
        <w:t>位</w:t>
      </w:r>
      <w:r w:rsidRPr="0048714D">
        <w:t>5</w:t>
      </w:r>
      <w:r w:rsidRPr="0048714D">
        <w:rPr>
          <w:rFonts w:hint="eastAsia"/>
        </w:rPr>
        <w:t>到位</w:t>
      </w:r>
      <w:r w:rsidRPr="0048714D">
        <w:t>1</w:t>
      </w:r>
      <w:r w:rsidRPr="0048714D">
        <w:rPr>
          <w:rFonts w:hint="eastAsia"/>
        </w:rPr>
        <w:t>代表具体分配的</w:t>
      </w:r>
      <w:r w:rsidRPr="0048714D">
        <w:rPr>
          <w:rFonts w:hint="eastAsia"/>
        </w:rPr>
        <w:t>Tag</w:t>
      </w:r>
      <w:r w:rsidRPr="0048714D">
        <w:rPr>
          <w:rFonts w:hint="eastAsia"/>
        </w:rPr>
        <w:t>值</w:t>
      </w:r>
      <w:r w:rsidRPr="0048714D">
        <w:t xml:space="preserve">(Number of </w:t>
      </w:r>
      <w:r w:rsidRPr="0048714D">
        <w:rPr>
          <w:rFonts w:hint="eastAsia"/>
        </w:rPr>
        <w:t>Tag</w:t>
      </w:r>
      <w:r w:rsidRPr="0048714D">
        <w:t>)</w:t>
      </w:r>
      <w:r w:rsidRPr="0048714D">
        <w:rPr>
          <w:rFonts w:hint="eastAsia"/>
        </w:rPr>
        <w:t>。</w:t>
      </w:r>
      <w:bookmarkEnd w:id="76"/>
    </w:p>
    <w:p w14:paraId="69FB6457" w14:textId="5877E45B" w:rsidR="00E06C8E" w:rsidRPr="0048714D" w:rsidRDefault="00E06C8E" w:rsidP="00DF438E">
      <w:pPr>
        <w:pStyle w:val="NotesHeading"/>
        <w:keepNext w:val="0"/>
        <w:ind w:firstLine="482"/>
      </w:pPr>
      <w:r w:rsidRPr="0048714D">
        <w:drawing>
          <wp:inline distT="0" distB="0" distL="0" distR="0" wp14:anchorId="787997F5" wp14:editId="22920FE1">
            <wp:extent cx="495300" cy="200025"/>
            <wp:effectExtent l="0" t="0" r="0" b="9525"/>
            <wp:docPr id="2" name="图片 2"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0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300" cy="200025"/>
                    </a:xfrm>
                    <a:prstGeom prst="rect">
                      <a:avLst/>
                    </a:prstGeom>
                    <a:noFill/>
                    <a:ln>
                      <a:noFill/>
                    </a:ln>
                  </pic:spPr>
                </pic:pic>
              </a:graphicData>
            </a:graphic>
          </wp:inline>
        </w:drawing>
      </w:r>
    </w:p>
    <w:p w14:paraId="6C4550EB" w14:textId="77777777" w:rsidR="00E06C8E" w:rsidRPr="0048714D" w:rsidRDefault="00E06C8E" w:rsidP="00DF438E">
      <w:pPr>
        <w:pStyle w:val="NotesTextList"/>
        <w:keepNext w:val="0"/>
        <w:keepLines w:val="0"/>
        <w:ind w:firstLine="482"/>
      </w:pPr>
      <w:r w:rsidRPr="0048714D">
        <w:rPr>
          <w:rFonts w:hint="eastAsia"/>
        </w:rPr>
        <w:t>UNIVERSAL</w:t>
      </w:r>
      <w:r w:rsidRPr="0048714D">
        <w:rPr>
          <w:rFonts w:hint="eastAsia"/>
        </w:rPr>
        <w:t>类型是</w:t>
      </w:r>
      <w:r w:rsidRPr="0048714D">
        <w:rPr>
          <w:rFonts w:hint="eastAsia"/>
        </w:rPr>
        <w:t>ASN.1</w:t>
      </w:r>
      <w:r w:rsidRPr="0048714D">
        <w:rPr>
          <w:rFonts w:hint="eastAsia"/>
        </w:rPr>
        <w:t>规范中定义的基本类型使用的，即是为基本类型进行分配</w:t>
      </w:r>
      <w:r w:rsidRPr="0048714D">
        <w:rPr>
          <w:rFonts w:hint="eastAsia"/>
        </w:rPr>
        <w:t>Tag</w:t>
      </w:r>
      <w:r w:rsidRPr="0048714D">
        <w:rPr>
          <w:rFonts w:hint="eastAsia"/>
        </w:rPr>
        <w:t>值用的，如</w:t>
      </w:r>
      <w:r w:rsidRPr="0048714D">
        <w:t>BOOLEAN</w:t>
      </w:r>
      <w:r w:rsidRPr="0048714D">
        <w:rPr>
          <w:rFonts w:hint="eastAsia"/>
        </w:rPr>
        <w:t>类型定义</w:t>
      </w:r>
      <w:r w:rsidRPr="0048714D">
        <w:rPr>
          <w:rFonts w:hint="eastAsia"/>
        </w:rPr>
        <w:t>Tag</w:t>
      </w:r>
      <w:r w:rsidRPr="0048714D">
        <w:rPr>
          <w:rFonts w:hint="eastAsia"/>
        </w:rPr>
        <w:t>值为</w:t>
      </w:r>
      <w:r w:rsidRPr="0048714D">
        <w:rPr>
          <w:rFonts w:hint="eastAsia"/>
        </w:rPr>
        <w:t>1</w:t>
      </w:r>
      <w:r w:rsidRPr="0048714D">
        <w:rPr>
          <w:rFonts w:hint="eastAsia"/>
        </w:rPr>
        <w:t>时使用。</w:t>
      </w:r>
    </w:p>
    <w:p w14:paraId="3A3E361E" w14:textId="77777777" w:rsidR="00E06C8E" w:rsidRPr="0048714D" w:rsidRDefault="00E06C8E" w:rsidP="00DF438E">
      <w:pPr>
        <w:pStyle w:val="NotesTextList"/>
        <w:keepNext w:val="0"/>
        <w:keepLines w:val="0"/>
        <w:ind w:firstLine="482"/>
      </w:pPr>
      <w:r w:rsidRPr="0048714D">
        <w:t>Application</w:t>
      </w:r>
      <w:r w:rsidRPr="0048714D">
        <w:rPr>
          <w:rFonts w:hint="eastAsia"/>
        </w:rPr>
        <w:t>类型很少用到，不详述。</w:t>
      </w:r>
    </w:p>
    <w:p w14:paraId="7FAEE25A" w14:textId="77777777" w:rsidR="00E06C8E" w:rsidRPr="0048714D" w:rsidRDefault="00E06C8E" w:rsidP="00DF438E">
      <w:pPr>
        <w:pStyle w:val="NotesTextList"/>
        <w:keepNext w:val="0"/>
        <w:keepLines w:val="0"/>
        <w:ind w:firstLine="482"/>
      </w:pPr>
      <w:r w:rsidRPr="0048714D">
        <w:t>Context-Specific</w:t>
      </w:r>
      <w:r w:rsidRPr="0048714D">
        <w:rPr>
          <w:rFonts w:hint="eastAsia"/>
        </w:rPr>
        <w:t>主要是定义结构类型时使用。</w:t>
      </w:r>
    </w:p>
    <w:p w14:paraId="732EA581" w14:textId="77777777" w:rsidR="00E06C8E" w:rsidRPr="0048714D" w:rsidRDefault="00E06C8E" w:rsidP="00DF438E">
      <w:pPr>
        <w:pStyle w:val="NotesTextList"/>
        <w:keepNext w:val="0"/>
        <w:keepLines w:val="0"/>
        <w:ind w:firstLine="482"/>
      </w:pPr>
      <w:r w:rsidRPr="0048714D">
        <w:t>Private</w:t>
      </w:r>
      <w:r w:rsidRPr="0048714D">
        <w:rPr>
          <w:rFonts w:hint="eastAsia"/>
        </w:rPr>
        <w:t>私有的，可以根据具体协商而定。</w:t>
      </w:r>
    </w:p>
    <w:p w14:paraId="5F904E28" w14:textId="77777777" w:rsidR="00E06C8E" w:rsidRPr="0048714D" w:rsidRDefault="00E06C8E" w:rsidP="00DF438E">
      <w:pPr>
        <w:pStyle w:val="NotesTextList"/>
        <w:keepNext w:val="0"/>
        <w:keepLines w:val="0"/>
        <w:ind w:firstLine="482"/>
      </w:pPr>
      <w:r w:rsidRPr="0048714D">
        <w:t>Primitive</w:t>
      </w:r>
      <w:r w:rsidRPr="0048714D">
        <w:rPr>
          <w:rFonts w:hint="eastAsia"/>
        </w:rPr>
        <w:t>原子式代表该域采用</w:t>
      </w:r>
      <w:r w:rsidRPr="0048714D">
        <w:rPr>
          <w:rFonts w:hint="eastAsia"/>
        </w:rPr>
        <w:t>ASN</w:t>
      </w:r>
      <w:r w:rsidRPr="0048714D">
        <w:rPr>
          <w:rFonts w:hint="eastAsia"/>
        </w:rPr>
        <w:t>最小编码单元编码。</w:t>
      </w:r>
    </w:p>
    <w:p w14:paraId="3E133DF5" w14:textId="77777777" w:rsidR="00E06C8E" w:rsidRPr="0048714D" w:rsidRDefault="00E06C8E" w:rsidP="00DF438E">
      <w:pPr>
        <w:pStyle w:val="NotesTextList"/>
        <w:keepNext w:val="0"/>
        <w:keepLines w:val="0"/>
        <w:ind w:firstLine="482"/>
      </w:pPr>
      <w:r w:rsidRPr="0048714D">
        <w:t>Construct</w:t>
      </w:r>
      <w:r w:rsidRPr="0048714D">
        <w:rPr>
          <w:rFonts w:hint="eastAsia"/>
        </w:rPr>
        <w:t>结构式代表该域由多个</w:t>
      </w:r>
      <w:r w:rsidRPr="0048714D">
        <w:rPr>
          <w:rFonts w:hint="eastAsia"/>
        </w:rPr>
        <w:t>ASN</w:t>
      </w:r>
      <w:r w:rsidRPr="0048714D">
        <w:rPr>
          <w:rFonts w:hint="eastAsia"/>
        </w:rPr>
        <w:t>最小编码单元组成。</w:t>
      </w:r>
    </w:p>
    <w:p w14:paraId="033CA94A" w14:textId="77777777" w:rsidR="00E06C8E" w:rsidRPr="0048714D" w:rsidRDefault="00E06C8E" w:rsidP="00DF438E">
      <w:pPr>
        <w:pStyle w:val="FigureDescription"/>
        <w:keepNext w:val="0"/>
        <w:numPr>
          <w:ilvl w:val="7"/>
          <w:numId w:val="31"/>
        </w:numPr>
        <w:ind w:firstLine="482"/>
        <w:outlineLvl w:val="9"/>
      </w:pPr>
      <w:bookmarkStart w:id="77" w:name="_Ref145655065"/>
      <w:bookmarkStart w:id="78" w:name="_Toc146618367"/>
      <w:bookmarkStart w:id="79" w:name="_Toc173318479"/>
      <w:bookmarkStart w:id="80" w:name="_Toc287551423"/>
      <w:r w:rsidRPr="0048714D">
        <w:rPr>
          <w:rFonts w:hint="eastAsia"/>
        </w:rPr>
        <w:t>标识符值在</w:t>
      </w:r>
      <w:r w:rsidRPr="0048714D">
        <w:rPr>
          <w:rFonts w:hint="eastAsia"/>
        </w:rPr>
        <w:t>0-30</w:t>
      </w:r>
      <w:r w:rsidRPr="0048714D">
        <w:rPr>
          <w:rFonts w:hint="eastAsia"/>
        </w:rPr>
        <w:t>之间编码示意图</w:t>
      </w:r>
      <w:bookmarkEnd w:id="77"/>
      <w:bookmarkEnd w:id="78"/>
      <w:bookmarkEnd w:id="79"/>
      <w:bookmarkEnd w:id="80"/>
    </w:p>
    <w:p w14:paraId="493721B9" w14:textId="77777777" w:rsidR="00E06C8E" w:rsidRPr="0048714D" w:rsidRDefault="00E06C8E" w:rsidP="00E06C8E">
      <w:pPr>
        <w:pStyle w:val="TerminalDisplay"/>
      </w:pPr>
      <w:r w:rsidRPr="0048714D">
        <w:t xml:space="preserve">                </w:t>
      </w:r>
      <w:r w:rsidRPr="0048714D">
        <w:rPr>
          <w:rFonts w:hint="eastAsia"/>
        </w:rPr>
        <w:t xml:space="preserve">  </w:t>
      </w:r>
      <w:r w:rsidRPr="0048714D">
        <w:t xml:space="preserve">8 </w:t>
      </w:r>
      <w:r w:rsidRPr="0048714D">
        <w:rPr>
          <w:rFonts w:hint="eastAsia"/>
        </w:rPr>
        <w:t xml:space="preserve">  </w:t>
      </w:r>
      <w:r w:rsidRPr="0048714D">
        <w:t>7   6   5   4   3   2   1</w:t>
      </w:r>
    </w:p>
    <w:p w14:paraId="631585A2" w14:textId="77777777" w:rsidR="00E06C8E" w:rsidRPr="0048714D" w:rsidRDefault="00E06C8E" w:rsidP="00E06C8E">
      <w:pPr>
        <w:pStyle w:val="TerminalDisplay"/>
      </w:pPr>
      <w:r w:rsidRPr="0048714D">
        <w:t xml:space="preserve">              +-------+---+------------------</w:t>
      </w:r>
      <w:r w:rsidRPr="0048714D">
        <w:rPr>
          <w:rFonts w:hint="eastAsia"/>
        </w:rPr>
        <w:t>+</w:t>
      </w:r>
    </w:p>
    <w:p w14:paraId="4BB47703" w14:textId="77777777" w:rsidR="00E06C8E" w:rsidRPr="0048714D" w:rsidRDefault="00E06C8E" w:rsidP="00E06C8E">
      <w:pPr>
        <w:pStyle w:val="TerminalDisplay"/>
      </w:pPr>
      <w:r w:rsidRPr="0048714D">
        <w:t xml:space="preserve">          </w:t>
      </w:r>
      <w:r w:rsidRPr="0048714D">
        <w:rPr>
          <w:rFonts w:hint="eastAsia"/>
        </w:rPr>
        <w:t xml:space="preserve"> </w:t>
      </w:r>
      <w:r w:rsidRPr="0048714D">
        <w:t xml:space="preserve"> </w:t>
      </w:r>
      <w:r w:rsidRPr="0048714D">
        <w:rPr>
          <w:b/>
        </w:rPr>
        <w:t>1</w:t>
      </w:r>
      <w:r w:rsidRPr="0048714D">
        <w:t xml:space="preserve"> ¦ CLASS ¦P/C¦  TAG </w:t>
      </w:r>
      <w:r w:rsidRPr="0048714D">
        <w:rPr>
          <w:rFonts w:hint="eastAsia"/>
        </w:rPr>
        <w:t xml:space="preserve">NUMBER   </w:t>
      </w:r>
      <w:r w:rsidRPr="0048714D">
        <w:rPr>
          <w:rFonts w:hint="eastAsia"/>
          <w:sz w:val="18"/>
          <w:szCs w:val="18"/>
        </w:rPr>
        <w:t xml:space="preserve">  </w:t>
      </w:r>
      <w:r w:rsidRPr="0048714D">
        <w:t xml:space="preserve">  ¦</w:t>
      </w:r>
    </w:p>
    <w:p w14:paraId="65467BCA" w14:textId="77777777" w:rsidR="00E06C8E" w:rsidRPr="0048714D" w:rsidRDefault="00E06C8E" w:rsidP="00E06C8E">
      <w:pPr>
        <w:pStyle w:val="TerminalDisplay"/>
      </w:pPr>
      <w:r w:rsidRPr="0048714D">
        <w:t xml:space="preserve">              +------------------------------+</w:t>
      </w:r>
    </w:p>
    <w:p w14:paraId="5C07DC15" w14:textId="77777777" w:rsidR="00E06C8E" w:rsidRPr="0048714D" w:rsidRDefault="00E06C8E" w:rsidP="00E06C8E">
      <w:pPr>
        <w:pStyle w:val="TerminalDisplay"/>
      </w:pPr>
      <w:r w:rsidRPr="0048714D">
        <w:t xml:space="preserve">               Bits 8-7: </w:t>
      </w:r>
      <w:r w:rsidRPr="0048714D">
        <w:rPr>
          <w:rFonts w:ascii="楷体_GB2312" w:eastAsia="楷体_GB2312" w:cs="楷体_GB2312" w:hint="eastAsia"/>
        </w:rPr>
        <w:t>数据的类型标记</w:t>
      </w:r>
      <w:r w:rsidRPr="0048714D">
        <w:t>:</w:t>
      </w:r>
    </w:p>
    <w:p w14:paraId="3492FA74" w14:textId="77777777" w:rsidR="00E06C8E" w:rsidRPr="0048714D" w:rsidRDefault="00E06C8E" w:rsidP="00E06C8E">
      <w:pPr>
        <w:pStyle w:val="TerminalDisplay"/>
      </w:pPr>
      <w:r w:rsidRPr="0048714D">
        <w:t xml:space="preserve">              +----------------------</w:t>
      </w:r>
      <w:r w:rsidRPr="0048714D">
        <w:rPr>
          <w:rFonts w:hint="eastAsia"/>
        </w:rPr>
        <w:t>--</w:t>
      </w:r>
      <w:r w:rsidRPr="0048714D">
        <w:t>------+</w:t>
      </w:r>
    </w:p>
    <w:p w14:paraId="059F1268" w14:textId="77777777" w:rsidR="00E06C8E" w:rsidRPr="0048714D" w:rsidRDefault="00E06C8E" w:rsidP="00E06C8E">
      <w:pPr>
        <w:pStyle w:val="TerminalDisplay"/>
      </w:pPr>
      <w:r w:rsidRPr="0048714D">
        <w:t xml:space="preserve">              ¦                </w:t>
      </w:r>
      <w:r w:rsidRPr="0048714D">
        <w:rPr>
          <w:rFonts w:hint="eastAsia"/>
        </w:rPr>
        <w:t xml:space="preserve">  </w:t>
      </w:r>
      <w:r w:rsidRPr="0048714D">
        <w:t>Bit: 8   7</w:t>
      </w:r>
      <w:r w:rsidRPr="0048714D">
        <w:rPr>
          <w:rFonts w:hint="eastAsia"/>
        </w:rPr>
        <w:t xml:space="preserve"> </w:t>
      </w:r>
      <w:r w:rsidRPr="0048714D">
        <w:rPr>
          <w:rFonts w:hint="eastAsia"/>
          <w:sz w:val="15"/>
          <w:szCs w:val="15"/>
        </w:rPr>
        <w:t xml:space="preserve"> </w:t>
      </w:r>
      <w:r w:rsidRPr="0048714D">
        <w:rPr>
          <w:rFonts w:hint="eastAsia"/>
          <w:sz w:val="14"/>
          <w:szCs w:val="14"/>
        </w:rPr>
        <w:t xml:space="preserve">   </w:t>
      </w:r>
      <w:r w:rsidRPr="0048714D">
        <w:rPr>
          <w:rFonts w:hint="eastAsia"/>
          <w:sz w:val="15"/>
          <w:szCs w:val="15"/>
        </w:rPr>
        <w:t xml:space="preserve"> </w:t>
      </w:r>
      <w:r w:rsidRPr="0048714D">
        <w:rPr>
          <w:rFonts w:hint="eastAsia"/>
        </w:rPr>
        <w:t xml:space="preserve"> </w:t>
      </w:r>
      <w:r w:rsidRPr="0048714D">
        <w:t>¦</w:t>
      </w:r>
    </w:p>
    <w:p w14:paraId="4291C03A" w14:textId="77777777" w:rsidR="00E06C8E" w:rsidRPr="0048714D" w:rsidRDefault="00E06C8E" w:rsidP="00E06C8E">
      <w:pPr>
        <w:pStyle w:val="TerminalDisplay"/>
      </w:pPr>
      <w:r w:rsidRPr="0048714D">
        <w:t xml:space="preserve">              +-----------------</w:t>
      </w:r>
      <w:r w:rsidRPr="0048714D">
        <w:rPr>
          <w:sz w:val="13"/>
          <w:szCs w:val="13"/>
        </w:rPr>
        <w:t>---</w:t>
      </w:r>
      <w:r w:rsidRPr="0048714D">
        <w:t>------</w:t>
      </w:r>
      <w:r w:rsidRPr="0048714D">
        <w:rPr>
          <w:rFonts w:hint="eastAsia"/>
        </w:rPr>
        <w:t>--</w:t>
      </w:r>
      <w:r w:rsidRPr="0048714D">
        <w:rPr>
          <w:rFonts w:hint="eastAsia"/>
          <w:sz w:val="11"/>
          <w:szCs w:val="11"/>
        </w:rPr>
        <w:t>-</w:t>
      </w:r>
      <w:r w:rsidRPr="0048714D">
        <w:rPr>
          <w:sz w:val="13"/>
          <w:szCs w:val="13"/>
        </w:rPr>
        <w:t>-</w:t>
      </w:r>
      <w:r w:rsidRPr="0048714D">
        <w:t>-¦</w:t>
      </w:r>
    </w:p>
    <w:p w14:paraId="6C883D7F" w14:textId="77777777" w:rsidR="00E06C8E" w:rsidRPr="0048714D" w:rsidRDefault="00E06C8E" w:rsidP="00E06C8E">
      <w:pPr>
        <w:pStyle w:val="TerminalDisplay"/>
      </w:pPr>
      <w:r w:rsidRPr="0048714D">
        <w:t xml:space="preserve">              ¦ Universal           </w:t>
      </w:r>
      <w:r w:rsidRPr="0048714D">
        <w:rPr>
          <w:rFonts w:hint="eastAsia"/>
        </w:rPr>
        <w:t xml:space="preserve"> </w:t>
      </w:r>
      <w:r w:rsidRPr="0048714D">
        <w:t>0   0</w:t>
      </w:r>
      <w:r w:rsidRPr="0048714D">
        <w:rPr>
          <w:sz w:val="15"/>
          <w:szCs w:val="15"/>
        </w:rPr>
        <w:t xml:space="preserve">  </w:t>
      </w:r>
      <w:r w:rsidRPr="0048714D">
        <w:rPr>
          <w:rFonts w:hint="eastAsia"/>
          <w:sz w:val="15"/>
          <w:szCs w:val="15"/>
        </w:rPr>
        <w:t xml:space="preserve">     </w:t>
      </w:r>
      <w:r w:rsidRPr="0048714D">
        <w:t>¦</w:t>
      </w:r>
    </w:p>
    <w:p w14:paraId="41AC1577" w14:textId="77777777" w:rsidR="00E06C8E" w:rsidRPr="0048714D" w:rsidRDefault="00E06C8E" w:rsidP="00E06C8E">
      <w:pPr>
        <w:pStyle w:val="TerminalDisplay"/>
      </w:pPr>
      <w:r w:rsidRPr="0048714D">
        <w:t xml:space="preserve">              ¦ Application         </w:t>
      </w:r>
      <w:r w:rsidRPr="0048714D">
        <w:rPr>
          <w:rFonts w:hint="eastAsia"/>
        </w:rPr>
        <w:t xml:space="preserve"> </w:t>
      </w:r>
      <w:r w:rsidRPr="0048714D">
        <w:t>0   1</w:t>
      </w:r>
      <w:r w:rsidRPr="0048714D">
        <w:rPr>
          <w:rFonts w:hint="eastAsia"/>
        </w:rPr>
        <w:t xml:space="preserve">    </w:t>
      </w:r>
      <w:r w:rsidRPr="0048714D">
        <w:t xml:space="preserve">  ¦</w:t>
      </w:r>
    </w:p>
    <w:p w14:paraId="01C05877" w14:textId="77777777" w:rsidR="00E06C8E" w:rsidRPr="0048714D" w:rsidRDefault="00E06C8E" w:rsidP="00E06C8E">
      <w:pPr>
        <w:pStyle w:val="TerminalDisplay"/>
      </w:pPr>
      <w:r w:rsidRPr="0048714D">
        <w:t xml:space="preserve">              ¦ Context-specific    1   0  </w:t>
      </w:r>
      <w:r w:rsidRPr="0048714D">
        <w:rPr>
          <w:rFonts w:hint="eastAsia"/>
        </w:rPr>
        <w:t xml:space="preserve">    </w:t>
      </w:r>
      <w:r w:rsidRPr="0048714D">
        <w:t>¦</w:t>
      </w:r>
    </w:p>
    <w:p w14:paraId="4B0E85BA" w14:textId="77777777" w:rsidR="00E06C8E" w:rsidRPr="0048714D" w:rsidRDefault="00E06C8E" w:rsidP="00E06C8E">
      <w:pPr>
        <w:pStyle w:val="TerminalDisplay"/>
      </w:pPr>
      <w:r w:rsidRPr="0048714D">
        <w:t xml:space="preserve">              ¦ Private             </w:t>
      </w:r>
      <w:r w:rsidRPr="0048714D">
        <w:rPr>
          <w:rFonts w:hint="eastAsia"/>
        </w:rPr>
        <w:t xml:space="preserve">  </w:t>
      </w:r>
      <w:r w:rsidRPr="0048714D">
        <w:t xml:space="preserve">1   1  </w:t>
      </w:r>
      <w:r w:rsidRPr="0048714D">
        <w:rPr>
          <w:rFonts w:hint="eastAsia"/>
        </w:rPr>
        <w:t xml:space="preserve">    </w:t>
      </w:r>
      <w:r w:rsidRPr="0048714D">
        <w:t>¦</w:t>
      </w:r>
    </w:p>
    <w:p w14:paraId="072D08C4" w14:textId="77777777" w:rsidR="00E06C8E" w:rsidRPr="0048714D" w:rsidRDefault="00E06C8E" w:rsidP="00E06C8E">
      <w:pPr>
        <w:pStyle w:val="TerminalDisplay"/>
      </w:pPr>
      <w:r w:rsidRPr="0048714D">
        <w:t xml:space="preserve">              +--------------------------</w:t>
      </w:r>
      <w:r w:rsidRPr="0048714D">
        <w:rPr>
          <w:rFonts w:hint="eastAsia"/>
        </w:rPr>
        <w:t>--</w:t>
      </w:r>
      <w:r w:rsidRPr="0048714D">
        <w:t>--+</w:t>
      </w:r>
    </w:p>
    <w:p w14:paraId="65B609AA" w14:textId="77777777" w:rsidR="00E06C8E" w:rsidRPr="0048714D" w:rsidRDefault="00E06C8E" w:rsidP="00E06C8E">
      <w:pPr>
        <w:pStyle w:val="TerminalDisplay"/>
      </w:pPr>
      <w:r w:rsidRPr="0048714D">
        <w:t xml:space="preserve">               Bit</w:t>
      </w:r>
      <w:r w:rsidRPr="0048714D">
        <w:rPr>
          <w:rFonts w:hint="eastAsia"/>
        </w:rPr>
        <w:t xml:space="preserve">  </w:t>
      </w:r>
      <w:r w:rsidRPr="0048714D">
        <w:t>6</w:t>
      </w:r>
      <w:r w:rsidRPr="0048714D">
        <w:rPr>
          <w:rFonts w:hint="eastAsia"/>
        </w:rPr>
        <w:t xml:space="preserve">  </w:t>
      </w:r>
      <w:r w:rsidRPr="0048714D">
        <w:t>:</w:t>
      </w:r>
      <w:r w:rsidRPr="0048714D">
        <w:rPr>
          <w:rFonts w:ascii="楷体_GB2312" w:eastAsia="楷体_GB2312" w:hAnsi="Arial" w:cs="楷体_GB2312" w:hint="eastAsia"/>
        </w:rPr>
        <w:t>原子式</w:t>
      </w:r>
      <w:r w:rsidRPr="0048714D">
        <w:t xml:space="preserve"> (0) </w:t>
      </w:r>
      <w:r w:rsidRPr="0048714D">
        <w:rPr>
          <w:rFonts w:hint="eastAsia"/>
        </w:rPr>
        <w:t>或</w:t>
      </w:r>
      <w:r w:rsidRPr="0048714D">
        <w:t xml:space="preserve">  </w:t>
      </w:r>
      <w:r w:rsidRPr="0048714D">
        <w:rPr>
          <w:rFonts w:ascii="楷体_GB2312" w:eastAsia="楷体_GB2312" w:hAnsi="Arial" w:cs="楷体_GB2312" w:hint="eastAsia"/>
        </w:rPr>
        <w:t>结构类型</w:t>
      </w:r>
      <w:r w:rsidRPr="0048714D">
        <w:t xml:space="preserve"> (1)</w:t>
      </w:r>
    </w:p>
    <w:p w14:paraId="139D9D05" w14:textId="77777777" w:rsidR="00E06C8E" w:rsidRPr="0048714D" w:rsidRDefault="00E06C8E" w:rsidP="00E06C8E">
      <w:pPr>
        <w:pStyle w:val="TerminalDisplay"/>
      </w:pPr>
      <w:r w:rsidRPr="0048714D">
        <w:t xml:space="preserve">               Bits 5-1: </w:t>
      </w:r>
      <w:r w:rsidRPr="0048714D">
        <w:rPr>
          <w:rFonts w:hint="eastAsia"/>
        </w:rPr>
        <w:t>5</w:t>
      </w:r>
      <w:r w:rsidRPr="0048714D">
        <w:rPr>
          <w:rFonts w:ascii="楷体_GB2312" w:eastAsia="楷体_GB2312" w:hAnsi="Arial" w:cs="楷体_GB2312" w:hint="eastAsia"/>
        </w:rPr>
        <w:t>个比特的二进制数</w:t>
      </w:r>
    </w:p>
    <w:p w14:paraId="209D8FA0" w14:textId="77777777" w:rsidR="00E06C8E" w:rsidRPr="0048714D" w:rsidRDefault="00E06C8E" w:rsidP="00E06C8E">
      <w:pPr>
        <w:pStyle w:val="BlockLabel"/>
        <w:numPr>
          <w:ilvl w:val="3"/>
          <w:numId w:val="31"/>
        </w:numPr>
        <w:ind w:firstLine="480"/>
        <w:outlineLvl w:val="9"/>
      </w:pPr>
      <w:r w:rsidRPr="0048714D">
        <w:rPr>
          <w:rFonts w:hint="eastAsia"/>
        </w:rPr>
        <w:t>情况二</w:t>
      </w:r>
    </w:p>
    <w:p w14:paraId="579BB98D" w14:textId="77777777" w:rsidR="00E06C8E" w:rsidRPr="0048714D" w:rsidRDefault="00E06C8E" w:rsidP="00E06C8E">
      <w:pPr>
        <w:ind w:firstLine="480"/>
      </w:pPr>
      <w:r w:rsidRPr="0048714D">
        <w:rPr>
          <w:rFonts w:hint="eastAsia"/>
        </w:rPr>
        <w:t>标识符值大于等于</w:t>
      </w:r>
      <w:r w:rsidRPr="0048714D">
        <w:rPr>
          <w:rFonts w:hint="eastAsia"/>
        </w:rPr>
        <w:t>31</w:t>
      </w:r>
      <w:r w:rsidRPr="0048714D">
        <w:rPr>
          <w:rFonts w:hint="eastAsia"/>
        </w:rPr>
        <w:t>时，用一个前字节和若干后续字节表示。</w:t>
      </w:r>
    </w:p>
    <w:p w14:paraId="0C2A3A8E" w14:textId="77777777" w:rsidR="00E06C8E" w:rsidRPr="0048714D" w:rsidRDefault="00E06C8E" w:rsidP="00E06C8E">
      <w:pPr>
        <w:pStyle w:val="ItemList"/>
        <w:numPr>
          <w:ilvl w:val="0"/>
          <w:numId w:val="6"/>
        </w:numPr>
        <w:ind w:firstLine="360"/>
      </w:pPr>
      <w:bookmarkStart w:id="81" w:name="_Ref187469582"/>
      <w:r w:rsidRPr="0048714D">
        <w:rPr>
          <w:rFonts w:hint="eastAsia"/>
        </w:rPr>
        <w:t>前字节的位</w:t>
      </w:r>
      <w:r w:rsidRPr="0048714D">
        <w:t>8</w:t>
      </w:r>
      <w:r w:rsidRPr="0048714D">
        <w:rPr>
          <w:rFonts w:hint="eastAsia"/>
        </w:rPr>
        <w:t>、</w:t>
      </w:r>
      <w:r w:rsidRPr="0048714D">
        <w:t>7</w:t>
      </w:r>
      <w:r w:rsidRPr="0048714D">
        <w:rPr>
          <w:rFonts w:hint="eastAsia"/>
        </w:rPr>
        <w:t>、</w:t>
      </w:r>
      <w:r w:rsidRPr="0048714D">
        <w:t>6</w:t>
      </w:r>
      <w:r w:rsidRPr="0048714D">
        <w:rPr>
          <w:rFonts w:hint="eastAsia"/>
        </w:rPr>
        <w:t>与第一种情况一样，位</w:t>
      </w:r>
      <w:r w:rsidRPr="0048714D">
        <w:t>5</w:t>
      </w:r>
      <w:r w:rsidRPr="0048714D">
        <w:rPr>
          <w:rFonts w:hint="eastAsia"/>
        </w:rPr>
        <w:t>到位</w:t>
      </w:r>
      <w:r w:rsidRPr="0048714D">
        <w:t>1</w:t>
      </w:r>
      <w:r w:rsidRPr="0048714D">
        <w:rPr>
          <w:rFonts w:hint="eastAsia"/>
        </w:rPr>
        <w:t>为</w:t>
      </w:r>
      <w:r w:rsidRPr="0048714D">
        <w:t>11111</w:t>
      </w:r>
      <w:r w:rsidRPr="0048714D">
        <w:rPr>
          <w:rFonts w:hint="eastAsia"/>
        </w:rPr>
        <w:t>。</w:t>
      </w:r>
      <w:bookmarkEnd w:id="81"/>
    </w:p>
    <w:p w14:paraId="4B151561" w14:textId="77777777" w:rsidR="00E06C8E" w:rsidRPr="0048714D" w:rsidRDefault="00E06C8E" w:rsidP="00E06C8E">
      <w:pPr>
        <w:pStyle w:val="ItemList"/>
        <w:numPr>
          <w:ilvl w:val="0"/>
          <w:numId w:val="6"/>
        </w:numPr>
        <w:ind w:firstLine="360"/>
      </w:pPr>
      <w:bookmarkStart w:id="82" w:name="_Ref187469583"/>
      <w:r w:rsidRPr="0048714D">
        <w:rPr>
          <w:rFonts w:hint="eastAsia"/>
        </w:rPr>
        <w:t>后续字节遵守以下规则：</w:t>
      </w:r>
      <w:bookmarkEnd w:id="82"/>
    </w:p>
    <w:p w14:paraId="02E20222" w14:textId="77777777" w:rsidR="00E06C8E" w:rsidRPr="0048714D" w:rsidRDefault="00E06C8E" w:rsidP="00E06C8E">
      <w:pPr>
        <w:pStyle w:val="SubItemList"/>
      </w:pPr>
      <w:bookmarkStart w:id="83" w:name="_Ref187469584"/>
      <w:r w:rsidRPr="0048714D">
        <w:rPr>
          <w:rFonts w:hint="eastAsia"/>
        </w:rPr>
        <w:t>除最后一个字节外，其他字节的第</w:t>
      </w:r>
      <w:r w:rsidRPr="0048714D">
        <w:t>8</w:t>
      </w:r>
      <w:r w:rsidRPr="0048714D">
        <w:rPr>
          <w:rFonts w:hint="eastAsia"/>
        </w:rPr>
        <w:t>位为</w:t>
      </w:r>
      <w:r w:rsidRPr="0048714D">
        <w:t>1</w:t>
      </w:r>
      <w:r w:rsidRPr="0048714D">
        <w:rPr>
          <w:rFonts w:hint="eastAsia"/>
        </w:rPr>
        <w:t>。</w:t>
      </w:r>
      <w:bookmarkEnd w:id="83"/>
    </w:p>
    <w:p w14:paraId="3378884D" w14:textId="77777777" w:rsidR="00E06C8E" w:rsidRPr="0048714D" w:rsidRDefault="00E06C8E" w:rsidP="00E06C8E">
      <w:pPr>
        <w:pStyle w:val="SubItemList"/>
      </w:pPr>
      <w:bookmarkStart w:id="84" w:name="_Ref187469585"/>
      <w:r w:rsidRPr="0048714D">
        <w:rPr>
          <w:rFonts w:hint="eastAsia"/>
        </w:rPr>
        <w:lastRenderedPageBreak/>
        <w:t>从第一个字节到最后一个字节的第</w:t>
      </w:r>
      <w:r w:rsidRPr="0048714D">
        <w:t>7</w:t>
      </w:r>
      <w:r w:rsidRPr="0048714D">
        <w:rPr>
          <w:rFonts w:hint="eastAsia"/>
        </w:rPr>
        <w:t>位到第</w:t>
      </w:r>
      <w:r w:rsidRPr="0048714D">
        <w:t>1</w:t>
      </w:r>
      <w:r w:rsidRPr="0048714D">
        <w:rPr>
          <w:rFonts w:hint="eastAsia"/>
        </w:rPr>
        <w:t>位加起来表示</w:t>
      </w:r>
      <w:r w:rsidRPr="0048714D">
        <w:t>Tag</w:t>
      </w:r>
      <w:r w:rsidRPr="0048714D">
        <w:rPr>
          <w:rFonts w:hint="eastAsia"/>
        </w:rPr>
        <w:t>值。</w:t>
      </w:r>
      <w:bookmarkEnd w:id="84"/>
    </w:p>
    <w:p w14:paraId="3211C36C" w14:textId="77777777" w:rsidR="00E06C8E" w:rsidRPr="0048714D" w:rsidRDefault="00E06C8E" w:rsidP="00E06C8E">
      <w:pPr>
        <w:pStyle w:val="SubItemList"/>
      </w:pPr>
      <w:bookmarkStart w:id="85" w:name="_Ref187469586"/>
      <w:r w:rsidRPr="0048714D">
        <w:rPr>
          <w:rFonts w:hint="eastAsia"/>
        </w:rPr>
        <w:t>第一个字节的第</w:t>
      </w:r>
      <w:r w:rsidRPr="0048714D">
        <w:t>7</w:t>
      </w:r>
      <w:r w:rsidRPr="0048714D">
        <w:rPr>
          <w:rFonts w:hint="eastAsia"/>
        </w:rPr>
        <w:t>位到第</w:t>
      </w:r>
      <w:r w:rsidRPr="0048714D">
        <w:t>1</w:t>
      </w:r>
      <w:r w:rsidRPr="0048714D">
        <w:rPr>
          <w:rFonts w:hint="eastAsia"/>
        </w:rPr>
        <w:t>位不能全为</w:t>
      </w:r>
      <w:r w:rsidRPr="0048714D">
        <w:t>0</w:t>
      </w:r>
      <w:r w:rsidRPr="0048714D">
        <w:rPr>
          <w:rFonts w:hint="eastAsia"/>
        </w:rPr>
        <w:t>。</w:t>
      </w:r>
      <w:bookmarkEnd w:id="85"/>
    </w:p>
    <w:p w14:paraId="6E82E1B8" w14:textId="410DF9C5" w:rsidR="00E06C8E" w:rsidRPr="0048714D" w:rsidRDefault="00E06C8E" w:rsidP="00E06C8E">
      <w:pPr>
        <w:ind w:firstLine="480"/>
      </w:pPr>
      <w:r w:rsidRPr="0048714D">
        <w:rPr>
          <w:rFonts w:hint="eastAsia"/>
        </w:rPr>
        <w:t>如</w:t>
      </w:r>
      <w:r w:rsidRPr="0048714D">
        <w:fldChar w:fldCharType="begin"/>
      </w:r>
      <w:r w:rsidRPr="0048714D">
        <w:instrText xml:space="preserve"> </w:instrText>
      </w:r>
      <w:r w:rsidRPr="0048714D">
        <w:rPr>
          <w:rFonts w:hint="eastAsia"/>
        </w:rPr>
        <w:instrText>REF _Ref173148439 \r \h</w:instrText>
      </w:r>
      <w:r w:rsidRPr="0048714D">
        <w:instrText xml:space="preserve">  \* MERGEFORMAT </w:instrText>
      </w:r>
      <w:r w:rsidRPr="0048714D">
        <w:fldChar w:fldCharType="separate"/>
      </w:r>
      <w:r w:rsidR="00227801" w:rsidRPr="0048714D">
        <w:rPr>
          <w:rFonts w:hint="eastAsia"/>
        </w:rPr>
        <w:t>图</w:t>
      </w:r>
      <w:r w:rsidR="00227801" w:rsidRPr="0048714D">
        <w:rPr>
          <w:rFonts w:hint="eastAsia"/>
        </w:rPr>
        <w:t>1-3</w:t>
      </w:r>
      <w:r w:rsidRPr="0048714D">
        <w:fldChar w:fldCharType="end"/>
      </w:r>
      <w:r w:rsidRPr="0048714D">
        <w:rPr>
          <w:rFonts w:hint="eastAsia"/>
        </w:rPr>
        <w:t>所示。</w:t>
      </w:r>
    </w:p>
    <w:p w14:paraId="2E1A47BB" w14:textId="77777777" w:rsidR="00E06C8E" w:rsidRPr="0048714D" w:rsidRDefault="00E06C8E" w:rsidP="00E06C8E">
      <w:pPr>
        <w:pStyle w:val="FigureDescription"/>
        <w:numPr>
          <w:ilvl w:val="7"/>
          <w:numId w:val="31"/>
        </w:numPr>
        <w:ind w:firstLine="480"/>
        <w:outlineLvl w:val="9"/>
      </w:pPr>
      <w:bookmarkStart w:id="86" w:name="_Toc146618368"/>
      <w:bookmarkStart w:id="87" w:name="_Ref173148439"/>
      <w:bookmarkStart w:id="88" w:name="_Toc173318480"/>
      <w:bookmarkStart w:id="89" w:name="_Ref187469587"/>
      <w:bookmarkStart w:id="90" w:name="_Ref187469625"/>
      <w:bookmarkStart w:id="91" w:name="_Toc287551424"/>
      <w:r w:rsidRPr="0048714D">
        <w:rPr>
          <w:rFonts w:hint="eastAsia"/>
        </w:rPr>
        <w:t>标识符值大于等于</w:t>
      </w:r>
      <w:r w:rsidRPr="0048714D">
        <w:rPr>
          <w:rFonts w:hint="eastAsia"/>
        </w:rPr>
        <w:t>31</w:t>
      </w:r>
      <w:r w:rsidRPr="0048714D">
        <w:rPr>
          <w:rFonts w:hint="eastAsia"/>
        </w:rPr>
        <w:t>时编码示意图</w:t>
      </w:r>
      <w:bookmarkEnd w:id="86"/>
      <w:bookmarkEnd w:id="87"/>
      <w:bookmarkEnd w:id="88"/>
      <w:bookmarkEnd w:id="89"/>
      <w:bookmarkEnd w:id="90"/>
      <w:bookmarkEnd w:id="91"/>
    </w:p>
    <w:p w14:paraId="413E9C63" w14:textId="77777777" w:rsidR="00E06C8E" w:rsidRPr="0048714D" w:rsidRDefault="00E06C8E" w:rsidP="00E06C8E">
      <w:pPr>
        <w:pStyle w:val="TerminalDisplay"/>
      </w:pPr>
      <w:r w:rsidRPr="0048714D">
        <w:rPr>
          <w:rFonts w:hint="eastAsia"/>
        </w:rPr>
        <w:t xml:space="preserve"> </w:t>
      </w:r>
      <w:r w:rsidRPr="0048714D">
        <w:t xml:space="preserve">               </w:t>
      </w:r>
      <w:r w:rsidRPr="0048714D">
        <w:rPr>
          <w:rFonts w:hint="eastAsia"/>
        </w:rPr>
        <w:t xml:space="preserve">  </w:t>
      </w:r>
      <w:r w:rsidRPr="0048714D">
        <w:t xml:space="preserve">8   7   6   5   </w:t>
      </w:r>
      <w:r w:rsidRPr="0048714D">
        <w:rPr>
          <w:rFonts w:hint="eastAsia"/>
        </w:rPr>
        <w:t xml:space="preserve"> </w:t>
      </w:r>
      <w:r w:rsidRPr="0048714D">
        <w:t xml:space="preserve">4 </w:t>
      </w:r>
      <w:r w:rsidRPr="0048714D">
        <w:rPr>
          <w:rFonts w:hint="eastAsia"/>
        </w:rPr>
        <w:t xml:space="preserve">  </w:t>
      </w:r>
      <w:r w:rsidRPr="0048714D">
        <w:t>3   2   1</w:t>
      </w:r>
    </w:p>
    <w:p w14:paraId="1A02586F" w14:textId="77777777" w:rsidR="00E06C8E" w:rsidRPr="0048714D" w:rsidRDefault="00E06C8E" w:rsidP="00E06C8E">
      <w:pPr>
        <w:pStyle w:val="TerminalDisplay"/>
      </w:pPr>
      <w:r w:rsidRPr="0048714D">
        <w:t xml:space="preserve">              +-------+---+---+---+---+---+---¦</w:t>
      </w:r>
    </w:p>
    <w:p w14:paraId="67076553" w14:textId="77777777" w:rsidR="00E06C8E" w:rsidRPr="0048714D" w:rsidRDefault="00E06C8E" w:rsidP="00E06C8E">
      <w:pPr>
        <w:pStyle w:val="TerminalDisplay"/>
      </w:pPr>
      <w:r w:rsidRPr="0048714D">
        <w:t xml:space="preserve">            </w:t>
      </w:r>
      <w:r w:rsidRPr="0048714D">
        <w:rPr>
          <w:b/>
        </w:rPr>
        <w:t>1</w:t>
      </w:r>
      <w:r w:rsidRPr="0048714D">
        <w:t xml:space="preserve"> ¦ CLASS ¦P/C¦ 1 ¦ 1 ¦ 1 ¦ 1 ¦ 1 ¦</w:t>
      </w:r>
    </w:p>
    <w:p w14:paraId="21C71A8A" w14:textId="77777777" w:rsidR="00E06C8E" w:rsidRPr="0048714D" w:rsidRDefault="00E06C8E" w:rsidP="00E06C8E">
      <w:pPr>
        <w:pStyle w:val="TerminalDisplay"/>
      </w:pPr>
      <w:r w:rsidRPr="0048714D">
        <w:t xml:space="preserve">              +-------------------------------+</w:t>
      </w:r>
    </w:p>
    <w:p w14:paraId="6E51DD7F" w14:textId="77777777" w:rsidR="00E06C8E" w:rsidRPr="0048714D" w:rsidRDefault="00E06C8E" w:rsidP="00E06C8E">
      <w:pPr>
        <w:pStyle w:val="TerminalDisplay"/>
      </w:pPr>
    </w:p>
    <w:p w14:paraId="55AB4846" w14:textId="77777777" w:rsidR="00E06C8E" w:rsidRPr="0048714D" w:rsidRDefault="00E06C8E" w:rsidP="00E06C8E">
      <w:pPr>
        <w:pStyle w:val="TerminalDisplay"/>
      </w:pPr>
      <w:r w:rsidRPr="0048714D">
        <w:t xml:space="preserve">               Bits 8-7: </w:t>
      </w:r>
      <w:r w:rsidRPr="0048714D">
        <w:rPr>
          <w:rFonts w:ascii="楷体_GB2312" w:eastAsia="楷体_GB2312" w:cs="楷体_GB2312" w:hint="eastAsia"/>
        </w:rPr>
        <w:t>数据的类型标记</w:t>
      </w:r>
    </w:p>
    <w:p w14:paraId="27007814" w14:textId="77777777" w:rsidR="00E06C8E" w:rsidRPr="0048714D" w:rsidRDefault="00E06C8E" w:rsidP="00E06C8E">
      <w:pPr>
        <w:pStyle w:val="TerminalDisplay"/>
      </w:pPr>
      <w:r w:rsidRPr="0048714D">
        <w:t xml:space="preserve">               Bit  6  : </w:t>
      </w:r>
      <w:r w:rsidRPr="0048714D">
        <w:rPr>
          <w:rFonts w:ascii="楷体_GB2312" w:eastAsia="楷体_GB2312" w:hAnsi="Arial" w:cs="楷体_GB2312" w:hint="eastAsia"/>
        </w:rPr>
        <w:t>原子式</w:t>
      </w:r>
      <w:r w:rsidRPr="0048714D">
        <w:t xml:space="preserve"> (0) </w:t>
      </w:r>
      <w:r w:rsidRPr="0048714D">
        <w:rPr>
          <w:rFonts w:hint="eastAsia"/>
        </w:rPr>
        <w:t>或</w:t>
      </w:r>
      <w:r w:rsidRPr="0048714D">
        <w:t xml:space="preserve">  </w:t>
      </w:r>
      <w:r w:rsidRPr="0048714D">
        <w:rPr>
          <w:rFonts w:ascii="楷体_GB2312" w:eastAsia="楷体_GB2312" w:hAnsi="Arial" w:cs="楷体_GB2312" w:hint="eastAsia"/>
        </w:rPr>
        <w:t>结构类型</w:t>
      </w:r>
      <w:r w:rsidRPr="0048714D">
        <w:t xml:space="preserve"> (1)</w:t>
      </w:r>
    </w:p>
    <w:p w14:paraId="580B5827" w14:textId="77777777" w:rsidR="00E06C8E" w:rsidRPr="0048714D" w:rsidRDefault="00E06C8E" w:rsidP="00E06C8E">
      <w:pPr>
        <w:pStyle w:val="TerminalDisplay"/>
      </w:pPr>
      <w:r w:rsidRPr="0048714D">
        <w:t xml:space="preserve">               Bits 5-1: </w:t>
      </w:r>
      <w:r w:rsidRPr="0048714D">
        <w:rPr>
          <w:rFonts w:ascii="楷体_GB2312" w:eastAsia="楷体_GB2312" w:hAnsi="Arial" w:cs="楷体_GB2312" w:hint="eastAsia"/>
        </w:rPr>
        <w:t>全部设置为1</w:t>
      </w:r>
    </w:p>
    <w:p w14:paraId="4641B58C" w14:textId="77777777" w:rsidR="00E06C8E" w:rsidRPr="0048714D" w:rsidRDefault="00E06C8E" w:rsidP="00E06C8E">
      <w:pPr>
        <w:ind w:firstLine="480"/>
      </w:pPr>
    </w:p>
    <w:p w14:paraId="61DE8C7B" w14:textId="77777777" w:rsidR="00E06C8E" w:rsidRPr="0048714D" w:rsidRDefault="00E06C8E" w:rsidP="00E06C8E">
      <w:pPr>
        <w:ind w:firstLine="480"/>
      </w:pPr>
      <w:r w:rsidRPr="0048714D">
        <w:rPr>
          <w:rFonts w:hint="eastAsia"/>
        </w:rPr>
        <w:t>后续字节编码如下：</w:t>
      </w:r>
    </w:p>
    <w:p w14:paraId="31C0359C" w14:textId="77777777" w:rsidR="00E06C8E" w:rsidRPr="0048714D" w:rsidRDefault="00E06C8E" w:rsidP="00E06C8E">
      <w:pPr>
        <w:pStyle w:val="TerminalDisplay"/>
      </w:pPr>
      <w:r w:rsidRPr="0048714D">
        <w:t xml:space="preserve">                </w:t>
      </w:r>
      <w:r w:rsidRPr="0048714D">
        <w:rPr>
          <w:rFonts w:hint="eastAsia"/>
        </w:rPr>
        <w:t xml:space="preserve"> </w:t>
      </w:r>
      <w:r w:rsidRPr="0048714D">
        <w:t>8   7   6   5   4   3   2   1</w:t>
      </w:r>
    </w:p>
    <w:p w14:paraId="35D55CDE" w14:textId="77777777" w:rsidR="00E06C8E" w:rsidRPr="0048714D" w:rsidRDefault="00E06C8E" w:rsidP="00E06C8E">
      <w:pPr>
        <w:pStyle w:val="TerminalDisplay"/>
      </w:pPr>
      <w:r w:rsidRPr="0048714D">
        <w:t xml:space="preserve">              +---+---------------------------¦ first</w:t>
      </w:r>
    </w:p>
    <w:p w14:paraId="55587728" w14:textId="77777777" w:rsidR="00E06C8E" w:rsidRPr="0048714D" w:rsidRDefault="00E06C8E" w:rsidP="00E06C8E">
      <w:pPr>
        <w:pStyle w:val="TerminalDisplay"/>
      </w:pPr>
      <w:r w:rsidRPr="0048714D">
        <w:t xml:space="preserve">            </w:t>
      </w:r>
      <w:r w:rsidRPr="0048714D">
        <w:rPr>
          <w:b/>
        </w:rPr>
        <w:t>2</w:t>
      </w:r>
      <w:r w:rsidRPr="0048714D">
        <w:t xml:space="preserve"> ¦ 1 ¦  NUMBER of TAG (msb)      </w:t>
      </w:r>
      <w:r w:rsidRPr="0048714D">
        <w:rPr>
          <w:rFonts w:hint="eastAsia"/>
        </w:rPr>
        <w:t xml:space="preserve"> </w:t>
      </w:r>
      <w:r w:rsidRPr="0048714D">
        <w:t>¦ subsequent</w:t>
      </w:r>
    </w:p>
    <w:p w14:paraId="3DE01073" w14:textId="77777777" w:rsidR="00E06C8E" w:rsidRPr="0048714D" w:rsidRDefault="00E06C8E" w:rsidP="00E06C8E">
      <w:pPr>
        <w:pStyle w:val="TerminalDisplay"/>
      </w:pPr>
      <w:r w:rsidRPr="0048714D">
        <w:t xml:space="preserve">              +-------------------------------¦</w:t>
      </w:r>
    </w:p>
    <w:p w14:paraId="57E3DA3A" w14:textId="77777777" w:rsidR="00E06C8E" w:rsidRPr="0048714D" w:rsidRDefault="00E06C8E" w:rsidP="00E06C8E">
      <w:pPr>
        <w:pStyle w:val="TerminalDisplay"/>
      </w:pPr>
      <w:r w:rsidRPr="0048714D">
        <w:t xml:space="preserve">              .                               .</w:t>
      </w:r>
    </w:p>
    <w:p w14:paraId="5B37C3BA" w14:textId="77777777" w:rsidR="00E06C8E" w:rsidRPr="0048714D" w:rsidRDefault="00E06C8E" w:rsidP="00E06C8E">
      <w:pPr>
        <w:pStyle w:val="TerminalDisplay"/>
      </w:pPr>
      <w:r w:rsidRPr="0048714D">
        <w:t xml:space="preserve">              .                               .</w:t>
      </w:r>
    </w:p>
    <w:p w14:paraId="055C9C8D" w14:textId="77777777" w:rsidR="00E06C8E" w:rsidRPr="0048714D" w:rsidRDefault="00E06C8E" w:rsidP="00E06C8E">
      <w:pPr>
        <w:pStyle w:val="TerminalDisplay"/>
      </w:pPr>
      <w:r w:rsidRPr="0048714D">
        <w:t xml:space="preserve">              +-------------------------------¦ last</w:t>
      </w:r>
    </w:p>
    <w:p w14:paraId="4CEE88DD" w14:textId="77777777" w:rsidR="00E06C8E" w:rsidRPr="0048714D" w:rsidRDefault="00E06C8E" w:rsidP="00E06C8E">
      <w:pPr>
        <w:pStyle w:val="TerminalDisplay"/>
      </w:pPr>
      <w:r w:rsidRPr="0048714D">
        <w:t xml:space="preserve">              ¦ 0 ¦  NUMBER of TAG (lsb)      </w:t>
      </w:r>
      <w:r w:rsidRPr="0048714D">
        <w:rPr>
          <w:rFonts w:hint="eastAsia"/>
        </w:rPr>
        <w:t xml:space="preserve">  </w:t>
      </w:r>
      <w:r w:rsidRPr="0048714D">
        <w:t>¦ subsequent</w:t>
      </w:r>
    </w:p>
    <w:p w14:paraId="7605769A" w14:textId="77777777" w:rsidR="00E06C8E" w:rsidRPr="0048714D" w:rsidRDefault="00E06C8E" w:rsidP="00E06C8E">
      <w:pPr>
        <w:pStyle w:val="TerminalDisplay"/>
      </w:pPr>
      <w:r w:rsidRPr="0048714D">
        <w:t xml:space="preserve">              +-------------------------------+</w:t>
      </w:r>
    </w:p>
    <w:p w14:paraId="4AA3D680" w14:textId="77777777" w:rsidR="00E06C8E" w:rsidRPr="0048714D" w:rsidRDefault="00E06C8E" w:rsidP="00E06C8E">
      <w:pPr>
        <w:pStyle w:val="TerminalDisplay"/>
      </w:pPr>
    </w:p>
    <w:p w14:paraId="0A68BD5A" w14:textId="77777777" w:rsidR="00E06C8E" w:rsidRPr="0048714D" w:rsidRDefault="00E06C8E" w:rsidP="00E06C8E">
      <w:pPr>
        <w:pStyle w:val="TerminalDisplay"/>
        <w:rPr>
          <w:rFonts w:ascii="楷体_GB2312" w:eastAsia="楷体_GB2312" w:hAnsi="Arial" w:cs="楷体_GB2312"/>
        </w:rPr>
      </w:pPr>
      <w:r w:rsidRPr="0048714D">
        <w:t xml:space="preserve">               Bits 8 :  </w:t>
      </w:r>
      <w:r w:rsidRPr="0048714D">
        <w:rPr>
          <w:rFonts w:ascii="楷体_GB2312" w:eastAsia="楷体_GB2312" w:hAnsi="Arial" w:cs="楷体_GB2312" w:hint="eastAsia"/>
        </w:rPr>
        <w:t>最后一个字节时，设置为0，其他均设置为1</w:t>
      </w:r>
    </w:p>
    <w:p w14:paraId="70550B17" w14:textId="6F34D8CB" w:rsidR="00E06C8E" w:rsidRPr="0048714D" w:rsidRDefault="00E06C8E" w:rsidP="00E06C8E">
      <w:pPr>
        <w:ind w:firstLine="480"/>
        <w:rPr>
          <w:rFonts w:ascii="楷体_GB2312" w:eastAsia="楷体_GB2312" w:hAnsi="Arial" w:cs="楷体_GB2312"/>
        </w:rPr>
      </w:pPr>
      <w:r w:rsidRPr="0048714D">
        <w:t xml:space="preserve">               Bits 7-1: </w:t>
      </w:r>
      <w:r w:rsidRPr="0048714D">
        <w:rPr>
          <w:rFonts w:ascii="楷体_GB2312" w:eastAsia="楷体_GB2312" w:hAnsi="Arial" w:cs="楷体_GB2312" w:hint="eastAsia"/>
        </w:rPr>
        <w:t>所有字节的比特7－1都加起来，就是实际的</w:t>
      </w:r>
      <w:r w:rsidRPr="0048714D">
        <w:rPr>
          <w:rFonts w:hint="eastAsia"/>
        </w:rPr>
        <w:t>Tag</w:t>
      </w:r>
      <w:r w:rsidRPr="0048714D">
        <w:rPr>
          <w:rFonts w:ascii="楷体_GB2312" w:eastAsia="楷体_GB2312" w:hAnsi="Arial" w:cs="楷体_GB2312" w:hint="eastAsia"/>
        </w:rPr>
        <w:t>值。</w:t>
      </w:r>
    </w:p>
    <w:p w14:paraId="436FA2E2" w14:textId="000A21D9" w:rsidR="00E06C8E" w:rsidRPr="0048714D" w:rsidRDefault="00E06C8E" w:rsidP="00E06C8E">
      <w:pPr>
        <w:ind w:firstLine="480"/>
      </w:pPr>
      <w:r w:rsidRPr="0048714D">
        <w:rPr>
          <w:rFonts w:ascii="楷体_GB2312" w:eastAsia="楷体_GB2312" w:hAnsi="Arial" w:cs="楷体_GB2312" w:hint="eastAsia"/>
        </w:rPr>
        <w:t>3、</w:t>
      </w:r>
      <w:bookmarkStart w:id="92" w:name="_Toc105995731"/>
      <w:bookmarkStart w:id="93" w:name="_Toc106014618"/>
      <w:bookmarkStart w:id="94" w:name="_Toc163555511"/>
      <w:bookmarkStart w:id="95" w:name="_Ref181523220"/>
      <w:bookmarkStart w:id="96" w:name="_Toc182731663"/>
      <w:bookmarkStart w:id="97" w:name="_Ref187467764"/>
      <w:bookmarkStart w:id="98" w:name="_Ref187469588"/>
      <w:bookmarkStart w:id="99" w:name="_Ref187469626"/>
      <w:bookmarkStart w:id="100" w:name="_Ref188783719"/>
      <w:bookmarkStart w:id="101" w:name="_Toc287551168"/>
      <w:bookmarkStart w:id="102" w:name="_Toc435195543"/>
      <w:r w:rsidRPr="0048714D">
        <w:rPr>
          <w:rFonts w:hint="eastAsia"/>
        </w:rPr>
        <w:t>长度的编码规则</w:t>
      </w:r>
      <w:bookmarkEnd w:id="92"/>
      <w:bookmarkEnd w:id="93"/>
      <w:bookmarkEnd w:id="94"/>
      <w:bookmarkEnd w:id="95"/>
      <w:bookmarkEnd w:id="96"/>
      <w:bookmarkEnd w:id="97"/>
      <w:bookmarkEnd w:id="98"/>
      <w:bookmarkEnd w:id="99"/>
      <w:bookmarkEnd w:id="100"/>
      <w:bookmarkEnd w:id="101"/>
      <w:bookmarkEnd w:id="102"/>
    </w:p>
    <w:p w14:paraId="77599864" w14:textId="2E15C8B4" w:rsidR="00E06C8E" w:rsidRPr="0048714D" w:rsidRDefault="00E06C8E" w:rsidP="00E06C8E">
      <w:pPr>
        <w:ind w:firstLine="480"/>
      </w:pPr>
      <w:r w:rsidRPr="0048714D">
        <w:rPr>
          <w:rFonts w:hint="eastAsia"/>
        </w:rPr>
        <w:t>短编码方式</w:t>
      </w:r>
    </w:p>
    <w:p w14:paraId="0EDA650A" w14:textId="77777777" w:rsidR="00E06C8E" w:rsidRPr="0048714D" w:rsidRDefault="00E06C8E" w:rsidP="00E06C8E">
      <w:pPr>
        <w:ind w:firstLine="480"/>
      </w:pPr>
      <w:r w:rsidRPr="0048714D">
        <w:rPr>
          <w:rFonts w:hint="eastAsia"/>
        </w:rPr>
        <w:t>当长度</w:t>
      </w:r>
      <w:r w:rsidRPr="0048714D">
        <w:t>&lt;=127</w:t>
      </w:r>
      <w:r w:rsidRPr="0048714D">
        <w:rPr>
          <w:rFonts w:hint="eastAsia"/>
        </w:rPr>
        <w:t>时，用一个字节表示，即为短编码方式：</w:t>
      </w:r>
    </w:p>
    <w:p w14:paraId="6B62DA71" w14:textId="77777777" w:rsidR="00E06C8E" w:rsidRPr="0048714D" w:rsidRDefault="00E06C8E" w:rsidP="00E06C8E">
      <w:pPr>
        <w:pStyle w:val="ItemList"/>
        <w:numPr>
          <w:ilvl w:val="0"/>
          <w:numId w:val="6"/>
        </w:numPr>
        <w:ind w:firstLine="360"/>
      </w:pPr>
      <w:bookmarkStart w:id="103" w:name="_Ref187469589"/>
      <w:r w:rsidRPr="0048714D">
        <w:rPr>
          <w:rFonts w:hint="eastAsia"/>
        </w:rPr>
        <w:t>第</w:t>
      </w:r>
      <w:r w:rsidRPr="0048714D">
        <w:t>8</w:t>
      </w:r>
      <w:r w:rsidRPr="0048714D">
        <w:rPr>
          <w:rFonts w:hint="eastAsia"/>
        </w:rPr>
        <w:t>位为</w:t>
      </w:r>
      <w:r w:rsidRPr="0048714D">
        <w:t>0</w:t>
      </w:r>
      <w:bookmarkEnd w:id="103"/>
      <w:r w:rsidRPr="0048714D">
        <w:rPr>
          <w:rFonts w:hint="eastAsia"/>
        </w:rPr>
        <w:t>。</w:t>
      </w:r>
    </w:p>
    <w:p w14:paraId="4A630887" w14:textId="77777777" w:rsidR="00E06C8E" w:rsidRPr="0048714D" w:rsidRDefault="00E06C8E" w:rsidP="00E06C8E">
      <w:pPr>
        <w:pStyle w:val="ItemList"/>
        <w:numPr>
          <w:ilvl w:val="0"/>
          <w:numId w:val="6"/>
        </w:numPr>
        <w:ind w:firstLine="360"/>
      </w:pPr>
      <w:bookmarkStart w:id="104" w:name="_Ref187469590"/>
      <w:r w:rsidRPr="0048714D">
        <w:rPr>
          <w:rFonts w:hint="eastAsia"/>
        </w:rPr>
        <w:t>第</w:t>
      </w:r>
      <w:r w:rsidRPr="0048714D">
        <w:t>7</w:t>
      </w:r>
      <w:r w:rsidRPr="0048714D">
        <w:rPr>
          <w:rFonts w:hint="eastAsia"/>
        </w:rPr>
        <w:t>到第</w:t>
      </w:r>
      <w:r w:rsidRPr="0048714D">
        <w:t>1</w:t>
      </w:r>
      <w:r w:rsidRPr="0048714D">
        <w:rPr>
          <w:rFonts w:hint="eastAsia"/>
        </w:rPr>
        <w:t>位表示长度</w:t>
      </w:r>
      <w:bookmarkEnd w:id="104"/>
      <w:r w:rsidRPr="0048714D">
        <w:rPr>
          <w:rFonts w:hint="eastAsia"/>
        </w:rPr>
        <w:t>。</w:t>
      </w:r>
    </w:p>
    <w:p w14:paraId="544AF709" w14:textId="77777777" w:rsidR="00E06C8E" w:rsidRPr="0048714D" w:rsidRDefault="00E06C8E" w:rsidP="00E06C8E">
      <w:pPr>
        <w:ind w:firstLine="480"/>
        <w:rPr>
          <w:rFonts w:eastAsia="Times New Roman"/>
          <w:lang w:val="en-GB"/>
        </w:rPr>
      </w:pPr>
      <w:r w:rsidRPr="0048714D">
        <w:rPr>
          <w:rFonts w:ascii="楷体_GB2312" w:eastAsia="楷体_GB2312" w:cs="楷体_GB2312" w:hint="eastAsia"/>
        </w:rPr>
        <w:t>如</w:t>
      </w:r>
      <w:r w:rsidRPr="0048714D">
        <w:t>L</w:t>
      </w:r>
      <w:r w:rsidRPr="0048714D">
        <w:rPr>
          <w:rFonts w:ascii="楷体_GB2312" w:eastAsia="楷体_GB2312" w:cs="楷体_GB2312" w:hint="eastAsia"/>
        </w:rPr>
        <w:t>=</w:t>
      </w:r>
      <w:r w:rsidRPr="0048714D">
        <w:t>26H</w:t>
      </w:r>
      <w:r w:rsidRPr="0048714D">
        <w:rPr>
          <w:rFonts w:ascii="楷体_GB2312" w:eastAsia="楷体_GB2312" w:cs="楷体_GB2312" w:hint="eastAsia"/>
        </w:rPr>
        <w:t>，则编码为</w:t>
      </w:r>
      <w:r w:rsidRPr="0048714D">
        <w:t xml:space="preserve"> 0010,0110</w:t>
      </w:r>
      <w:r w:rsidRPr="0048714D">
        <w:rPr>
          <w:rFonts w:hint="eastAsia"/>
        </w:rPr>
        <w:t>。</w:t>
      </w:r>
    </w:p>
    <w:p w14:paraId="5AF405DC" w14:textId="77777777" w:rsidR="00E06C8E" w:rsidRPr="0048714D" w:rsidRDefault="00E06C8E" w:rsidP="00E06C8E">
      <w:pPr>
        <w:pStyle w:val="TerminalDisplay"/>
      </w:pPr>
      <w:r w:rsidRPr="0048714D">
        <w:t xml:space="preserve">                8   7   6   5   4   3   2   1</w:t>
      </w:r>
    </w:p>
    <w:p w14:paraId="5E91B0D9" w14:textId="77777777" w:rsidR="00E06C8E" w:rsidRPr="0048714D" w:rsidRDefault="00E06C8E" w:rsidP="00E06C8E">
      <w:pPr>
        <w:pStyle w:val="TerminalDisplay"/>
      </w:pPr>
      <w:r w:rsidRPr="0048714D">
        <w:t xml:space="preserve">              +----------------------------¦</w:t>
      </w:r>
    </w:p>
    <w:p w14:paraId="163A4C34" w14:textId="77777777" w:rsidR="00E06C8E" w:rsidRPr="0048714D" w:rsidRDefault="00E06C8E" w:rsidP="00E06C8E">
      <w:pPr>
        <w:pStyle w:val="TerminalDisplay"/>
      </w:pPr>
      <w:r w:rsidRPr="0048714D">
        <w:t xml:space="preserve">            1 ¦ </w:t>
      </w:r>
      <w:smartTag w:uri="urn:schemas-microsoft-com:office:smarttags" w:element="chmetcnv">
        <w:smartTagPr>
          <w:attr w:name="TCSC" w:val="0"/>
          <w:attr w:name="NumberType" w:val="1"/>
          <w:attr w:name="Negative" w:val="False"/>
          <w:attr w:name="HasSpace" w:val="True"/>
          <w:attr w:name="SourceValue" w:val="0"/>
          <w:attr w:name="UnitName" w:val="l"/>
        </w:smartTagPr>
        <w:smartTag w:uri="urn:schemas-microsoft-com:office:smarttags" w:element="State">
          <w:smartTagPr>
            <w:attr w:name="UnitName" w:val="l"/>
            <w:attr w:name="SourceValue" w:val="0"/>
            <w:attr w:name="HasSpace" w:val="True"/>
            <w:attr w:name="Negative" w:val="False"/>
            <w:attr w:name="NumberType" w:val="1"/>
            <w:attr w:name="TCSC" w:val="0"/>
          </w:smartTagPr>
          <w:smartTag w:uri="urn:schemas-microsoft-com:office:smarttags" w:element="PlaceName">
            <w:smartTagPr>
              <w:attr w:name="TCSC" w:val="0"/>
              <w:attr w:name="NumberType" w:val="1"/>
              <w:attr w:name="Negative" w:val="False"/>
              <w:attr w:name="HasSpace" w:val="True"/>
              <w:attr w:name="SourceValue" w:val="0"/>
              <w:attr w:name="UnitName" w:val="l"/>
            </w:smartTagPr>
            <w:r w:rsidRPr="0048714D">
              <w:t>0   L</w:t>
            </w:r>
          </w:smartTag>
        </w:smartTag>
      </w:smartTag>
      <w:r w:rsidRPr="0048714D">
        <w:t xml:space="preserve">   L   L   L   L   L   L ¦</w:t>
      </w:r>
    </w:p>
    <w:p w14:paraId="558A126C" w14:textId="77777777" w:rsidR="00E06C8E" w:rsidRPr="0048714D" w:rsidRDefault="00E06C8E" w:rsidP="00E06C8E">
      <w:pPr>
        <w:pStyle w:val="TerminalDisplay"/>
      </w:pPr>
      <w:r w:rsidRPr="0048714D">
        <w:t xml:space="preserve">              +----------------------------+</w:t>
      </w:r>
    </w:p>
    <w:p w14:paraId="14C16A00" w14:textId="2CF1A788" w:rsidR="00E06C8E" w:rsidRPr="0048714D" w:rsidRDefault="00E06C8E" w:rsidP="00E06C8E">
      <w:pPr>
        <w:ind w:firstLine="480"/>
        <w:rPr>
          <w:rFonts w:ascii="楷体_GB2312" w:eastAsia="楷体_GB2312" w:cs="楷体_GB2312"/>
        </w:rPr>
      </w:pPr>
      <w:r w:rsidRPr="0048714D">
        <w:tab/>
      </w:r>
      <w:r w:rsidRPr="0048714D">
        <w:rPr>
          <w:rFonts w:hint="eastAsia"/>
        </w:rPr>
        <w:t xml:space="preserve">                             </w:t>
      </w:r>
      <w:r w:rsidRPr="0048714D">
        <w:rPr>
          <w:rFonts w:ascii="Arial" w:hAnsi="Arial"/>
        </w:rPr>
        <w:t xml:space="preserve">LLLLLLL </w:t>
      </w:r>
      <w:r w:rsidRPr="0048714D">
        <w:rPr>
          <w:rFonts w:ascii="楷体_GB2312" w:eastAsia="楷体_GB2312" w:cs="楷体_GB2312" w:hint="eastAsia"/>
        </w:rPr>
        <w:t>表示实际长度的值</w:t>
      </w:r>
    </w:p>
    <w:p w14:paraId="27DC7ABE" w14:textId="64719BD2" w:rsidR="00E06C8E" w:rsidRPr="0048714D" w:rsidRDefault="00E06C8E" w:rsidP="00E06C8E">
      <w:pPr>
        <w:ind w:firstLine="480"/>
      </w:pPr>
      <w:r w:rsidRPr="0048714D">
        <w:rPr>
          <w:rFonts w:hint="eastAsia"/>
        </w:rPr>
        <w:lastRenderedPageBreak/>
        <w:t>长编码方式</w:t>
      </w:r>
    </w:p>
    <w:p w14:paraId="2678398C" w14:textId="77777777" w:rsidR="00E06C8E" w:rsidRPr="0048714D" w:rsidRDefault="00E06C8E" w:rsidP="00E06C8E">
      <w:pPr>
        <w:ind w:firstLine="480"/>
      </w:pPr>
      <w:r w:rsidRPr="0048714D">
        <w:rPr>
          <w:rFonts w:hint="eastAsia"/>
        </w:rPr>
        <w:t>当长度</w:t>
      </w:r>
      <w:r w:rsidRPr="0048714D">
        <w:rPr>
          <w:rFonts w:hint="eastAsia"/>
        </w:rPr>
        <w:t>&gt;</w:t>
      </w:r>
      <w:r w:rsidRPr="0048714D">
        <w:t>127</w:t>
      </w:r>
      <w:r w:rsidRPr="0048714D">
        <w:rPr>
          <w:rFonts w:hint="eastAsia"/>
        </w:rPr>
        <w:t>时，用多个字节表示，即为长编码方式：</w:t>
      </w:r>
    </w:p>
    <w:p w14:paraId="6D4487E6" w14:textId="77777777" w:rsidR="00E06C8E" w:rsidRPr="0048714D" w:rsidRDefault="00E06C8E" w:rsidP="00E06C8E">
      <w:pPr>
        <w:pStyle w:val="TerminalDisplay"/>
        <w:rPr>
          <w:lang w:val="pt-BR"/>
        </w:rPr>
      </w:pPr>
      <w:r w:rsidRPr="0048714D">
        <w:t xml:space="preserve">                </w:t>
      </w:r>
      <w:r w:rsidRPr="0048714D">
        <w:rPr>
          <w:lang w:val="pt-BR"/>
        </w:rPr>
        <w:t>8   7   6   5   4   3   2   1</w:t>
      </w:r>
    </w:p>
    <w:p w14:paraId="791E6CCD" w14:textId="77777777" w:rsidR="00E06C8E" w:rsidRPr="0048714D" w:rsidRDefault="00E06C8E" w:rsidP="00E06C8E">
      <w:pPr>
        <w:pStyle w:val="TerminalDisplay"/>
        <w:rPr>
          <w:lang w:val="pt-BR"/>
        </w:rPr>
      </w:pPr>
      <w:r w:rsidRPr="0048714D">
        <w:rPr>
          <w:lang w:val="pt-BR"/>
        </w:rPr>
        <w:t xml:space="preserve">              +---+-------------------------¦</w:t>
      </w:r>
    </w:p>
    <w:p w14:paraId="1F40E431" w14:textId="77777777" w:rsidR="00E06C8E" w:rsidRPr="0048714D" w:rsidRDefault="00E06C8E" w:rsidP="00E06C8E">
      <w:pPr>
        <w:pStyle w:val="TerminalDisplay"/>
        <w:rPr>
          <w:lang w:val="pt-BR"/>
        </w:rPr>
      </w:pPr>
      <w:r w:rsidRPr="0048714D">
        <w:rPr>
          <w:lang w:val="pt-BR"/>
        </w:rPr>
        <w:t xml:space="preserve">            1 ¦ 1 ¦      0 &lt; n &lt; 127          ¦</w:t>
      </w:r>
    </w:p>
    <w:p w14:paraId="177EFF0D" w14:textId="77777777" w:rsidR="00E06C8E" w:rsidRPr="0048714D" w:rsidRDefault="00E06C8E" w:rsidP="00E06C8E">
      <w:pPr>
        <w:pStyle w:val="TerminalDisplay"/>
        <w:rPr>
          <w:lang w:val="pt-BR"/>
        </w:rPr>
      </w:pPr>
      <w:r w:rsidRPr="0048714D">
        <w:rPr>
          <w:lang w:val="pt-BR"/>
        </w:rPr>
        <w:t xml:space="preserve">              +-----------------------------+</w:t>
      </w:r>
    </w:p>
    <w:p w14:paraId="7E0B41A1" w14:textId="77777777" w:rsidR="00E06C8E" w:rsidRPr="0048714D" w:rsidRDefault="00E06C8E" w:rsidP="00E06C8E">
      <w:pPr>
        <w:pStyle w:val="TerminalDisplay"/>
        <w:rPr>
          <w:lang w:val="pt-BR"/>
        </w:rPr>
      </w:pPr>
      <w:r w:rsidRPr="0048714D">
        <w:rPr>
          <w:lang w:val="pt-BR"/>
        </w:rPr>
        <w:t xml:space="preserve">              +-----------------------------¦</w:t>
      </w:r>
    </w:p>
    <w:p w14:paraId="10E1A844" w14:textId="77777777" w:rsidR="00E06C8E" w:rsidRPr="0048714D" w:rsidRDefault="00E06C8E" w:rsidP="00E06C8E">
      <w:pPr>
        <w:pStyle w:val="TerminalDisplay"/>
        <w:rPr>
          <w:lang w:val="pt-BR"/>
        </w:rPr>
      </w:pPr>
      <w:r w:rsidRPr="0048714D">
        <w:rPr>
          <w:lang w:val="pt-BR"/>
        </w:rPr>
        <w:t xml:space="preserve">            2 ¦ L   L   L   L   L   L   L   L </w:t>
      </w:r>
      <w:r w:rsidRPr="0048714D">
        <w:rPr>
          <w:rFonts w:hint="eastAsia"/>
          <w:lang w:val="pt-BR"/>
        </w:rPr>
        <w:t xml:space="preserve"> </w:t>
      </w:r>
      <w:r w:rsidRPr="0048714D">
        <w:rPr>
          <w:lang w:val="pt-BR"/>
        </w:rPr>
        <w:t>¦</w:t>
      </w:r>
    </w:p>
    <w:p w14:paraId="3C00E609" w14:textId="77777777" w:rsidR="00E06C8E" w:rsidRPr="0048714D" w:rsidRDefault="00E06C8E" w:rsidP="00E06C8E">
      <w:pPr>
        <w:pStyle w:val="TerminalDisplay"/>
        <w:rPr>
          <w:lang w:val="pt-BR"/>
        </w:rPr>
      </w:pPr>
      <w:r w:rsidRPr="0048714D">
        <w:rPr>
          <w:lang w:val="pt-BR"/>
        </w:rPr>
        <w:t xml:space="preserve">              +-----------------------------+</w:t>
      </w:r>
    </w:p>
    <w:p w14:paraId="0985BCFE" w14:textId="77777777" w:rsidR="00E06C8E" w:rsidRPr="0048714D" w:rsidRDefault="00E06C8E" w:rsidP="00E06C8E">
      <w:pPr>
        <w:pStyle w:val="TerminalDisplay"/>
        <w:rPr>
          <w:lang w:val="pt-BR"/>
        </w:rPr>
      </w:pPr>
      <w:r w:rsidRPr="0048714D">
        <w:rPr>
          <w:lang w:val="pt-BR"/>
        </w:rPr>
        <w:t xml:space="preserve">                           ...</w:t>
      </w:r>
    </w:p>
    <w:p w14:paraId="6AB007F4" w14:textId="77777777" w:rsidR="00E06C8E" w:rsidRPr="0048714D" w:rsidRDefault="00E06C8E" w:rsidP="00E06C8E">
      <w:pPr>
        <w:pStyle w:val="TerminalDisplay"/>
        <w:rPr>
          <w:lang w:val="pt-BR"/>
        </w:rPr>
      </w:pPr>
      <w:r w:rsidRPr="0048714D">
        <w:rPr>
          <w:lang w:val="pt-BR"/>
        </w:rPr>
        <w:t xml:space="preserve">              +-----------------------------¦</w:t>
      </w:r>
    </w:p>
    <w:p w14:paraId="7E2E17DE" w14:textId="77777777" w:rsidR="00E06C8E" w:rsidRPr="0048714D" w:rsidRDefault="00E06C8E" w:rsidP="00E06C8E">
      <w:pPr>
        <w:pStyle w:val="TerminalDisplay"/>
        <w:rPr>
          <w:lang w:val="pt-BR"/>
        </w:rPr>
      </w:pPr>
      <w:r w:rsidRPr="0048714D">
        <w:rPr>
          <w:lang w:val="pt-BR"/>
        </w:rPr>
        <w:t xml:space="preserve">           n+1¦ L   L   L   L   L   L   L   L </w:t>
      </w:r>
      <w:r w:rsidRPr="0048714D">
        <w:rPr>
          <w:rFonts w:hint="eastAsia"/>
          <w:lang w:val="pt-BR"/>
        </w:rPr>
        <w:t xml:space="preserve"> </w:t>
      </w:r>
      <w:r w:rsidRPr="0048714D">
        <w:rPr>
          <w:lang w:val="pt-BR"/>
        </w:rPr>
        <w:t>¦</w:t>
      </w:r>
    </w:p>
    <w:p w14:paraId="4956A5FF" w14:textId="77777777" w:rsidR="00E06C8E" w:rsidRPr="0048714D" w:rsidRDefault="00E06C8E" w:rsidP="00E06C8E">
      <w:pPr>
        <w:pStyle w:val="TerminalDisplay"/>
      </w:pPr>
      <w:r w:rsidRPr="0048714D">
        <w:rPr>
          <w:lang w:val="pt-BR"/>
        </w:rPr>
        <w:t xml:space="preserve">              </w:t>
      </w:r>
      <w:r w:rsidRPr="0048714D">
        <w:t>+-----------------------------+</w:t>
      </w:r>
    </w:p>
    <w:p w14:paraId="1C2AF557" w14:textId="77777777" w:rsidR="00E06C8E" w:rsidRPr="0048714D" w:rsidRDefault="00E06C8E" w:rsidP="00E06C8E">
      <w:pPr>
        <w:pStyle w:val="TerminalDisplay"/>
        <w:rPr>
          <w:rFonts w:ascii="楷体_GB2312" w:eastAsia="楷体_GB2312" w:cs="楷体_GB2312"/>
        </w:rPr>
      </w:pPr>
      <w:r w:rsidRPr="0048714D">
        <w:tab/>
      </w:r>
      <w:r w:rsidRPr="0048714D">
        <w:rPr>
          <w:rFonts w:hint="eastAsia"/>
        </w:rPr>
        <w:t xml:space="preserve">            </w:t>
      </w:r>
      <w:r w:rsidRPr="0048714D">
        <w:rPr>
          <w:rFonts w:ascii="Arial" w:hAnsi="Arial"/>
        </w:rPr>
        <w:t>LLLLLLLL</w:t>
      </w:r>
      <w:r w:rsidRPr="0048714D">
        <w:rPr>
          <w:rFonts w:ascii="楷体_GB2312" w:eastAsia="楷体_GB2312" w:cs="楷体_GB2312" w:hint="eastAsia"/>
        </w:rPr>
        <w:t>表示实际长度的值</w:t>
      </w:r>
    </w:p>
    <w:p w14:paraId="3712CBF2" w14:textId="77777777" w:rsidR="00E06C8E" w:rsidRPr="0048714D" w:rsidRDefault="00E06C8E" w:rsidP="00E06C8E">
      <w:pPr>
        <w:ind w:firstLine="480"/>
      </w:pPr>
    </w:p>
    <w:p w14:paraId="6726C560" w14:textId="77777777" w:rsidR="00E06C8E" w:rsidRPr="0048714D" w:rsidRDefault="00E06C8E" w:rsidP="00E06C8E">
      <w:pPr>
        <w:pStyle w:val="ItemList"/>
        <w:numPr>
          <w:ilvl w:val="0"/>
          <w:numId w:val="6"/>
        </w:numPr>
        <w:ind w:firstLine="360"/>
      </w:pPr>
      <w:bookmarkStart w:id="105" w:name="_Ref187469591"/>
      <w:r w:rsidRPr="0048714D">
        <w:rPr>
          <w:rFonts w:hint="eastAsia"/>
        </w:rPr>
        <w:t>第</w:t>
      </w:r>
      <w:r w:rsidRPr="0048714D">
        <w:rPr>
          <w:rFonts w:hint="eastAsia"/>
        </w:rPr>
        <w:t>1</w:t>
      </w:r>
      <w:r w:rsidRPr="0048714D">
        <w:rPr>
          <w:rFonts w:hint="eastAsia"/>
        </w:rPr>
        <w:t>个字节的位</w:t>
      </w:r>
      <w:r w:rsidRPr="0048714D">
        <w:rPr>
          <w:rFonts w:hint="eastAsia"/>
        </w:rPr>
        <w:t>8</w:t>
      </w:r>
      <w:r w:rsidRPr="0048714D">
        <w:rPr>
          <w:rFonts w:hint="eastAsia"/>
        </w:rPr>
        <w:t>固定填写为</w:t>
      </w:r>
      <w:r w:rsidRPr="0048714D">
        <w:rPr>
          <w:rFonts w:hint="eastAsia"/>
        </w:rPr>
        <w:t>1</w:t>
      </w:r>
      <w:r w:rsidRPr="0048714D">
        <w:rPr>
          <w:rFonts w:hint="eastAsia"/>
        </w:rPr>
        <w:t>，</w:t>
      </w:r>
      <w:r w:rsidRPr="0048714D">
        <w:rPr>
          <w:rFonts w:hint="eastAsia"/>
        </w:rPr>
        <w:t>BIT1~BIT7</w:t>
      </w:r>
      <w:r w:rsidRPr="0048714D">
        <w:rPr>
          <w:rFonts w:hint="eastAsia"/>
        </w:rPr>
        <w:t>表示长度所占的字节数。</w:t>
      </w:r>
      <w:bookmarkEnd w:id="105"/>
    </w:p>
    <w:p w14:paraId="7573A732" w14:textId="556ED222" w:rsidR="00E06C8E" w:rsidRPr="0048714D" w:rsidRDefault="00E06C8E" w:rsidP="00E06C8E">
      <w:pPr>
        <w:ind w:firstLine="480"/>
      </w:pPr>
      <w:bookmarkStart w:id="106" w:name="_Ref187469592"/>
      <w:r w:rsidRPr="0048714D">
        <w:rPr>
          <w:rFonts w:hint="eastAsia"/>
        </w:rPr>
        <w:t>第</w:t>
      </w:r>
      <w:r w:rsidRPr="0048714D">
        <w:rPr>
          <w:rFonts w:hint="eastAsia"/>
        </w:rPr>
        <w:t>2</w:t>
      </w:r>
      <w:r w:rsidRPr="0048714D">
        <w:rPr>
          <w:rFonts w:hint="eastAsia"/>
        </w:rPr>
        <w:t>到</w:t>
      </w:r>
      <w:r w:rsidRPr="0048714D">
        <w:rPr>
          <w:rFonts w:hint="eastAsia"/>
        </w:rPr>
        <w:t>n+1</w:t>
      </w:r>
      <w:r w:rsidRPr="0048714D">
        <w:rPr>
          <w:rFonts w:hint="eastAsia"/>
        </w:rPr>
        <w:t>字节代表长度的值</w:t>
      </w:r>
      <w:bookmarkEnd w:id="106"/>
      <w:r w:rsidRPr="0048714D">
        <w:rPr>
          <w:rFonts w:hint="eastAsia"/>
        </w:rPr>
        <w:t>。</w:t>
      </w:r>
    </w:p>
    <w:p w14:paraId="756291B2" w14:textId="6D2B8F5D" w:rsidR="00E06C8E" w:rsidRPr="0048714D" w:rsidRDefault="00E06C8E" w:rsidP="00E06C8E">
      <w:pPr>
        <w:ind w:firstLine="480"/>
      </w:pPr>
      <w:bookmarkStart w:id="107" w:name="_Toc105995732"/>
      <w:bookmarkStart w:id="108" w:name="_Toc106014619"/>
      <w:bookmarkStart w:id="109" w:name="_Toc163555512"/>
      <w:bookmarkStart w:id="110" w:name="_Ref181523242"/>
      <w:bookmarkStart w:id="111" w:name="_Toc182731664"/>
      <w:bookmarkStart w:id="112" w:name="_Ref187467776"/>
      <w:bookmarkStart w:id="113" w:name="_Ref187469593"/>
      <w:bookmarkStart w:id="114" w:name="_Ref187469627"/>
      <w:bookmarkStart w:id="115" w:name="_Ref188783737"/>
      <w:bookmarkStart w:id="116" w:name="_Toc287551169"/>
      <w:bookmarkStart w:id="117" w:name="_Toc435195544"/>
      <w:r w:rsidRPr="0048714D">
        <w:rPr>
          <w:rFonts w:hint="eastAsia"/>
        </w:rPr>
        <w:t>4</w:t>
      </w:r>
      <w:r w:rsidRPr="0048714D">
        <w:rPr>
          <w:rFonts w:hint="eastAsia"/>
        </w:rPr>
        <w:t>、内容的编码规则</w:t>
      </w:r>
      <w:bookmarkEnd w:id="107"/>
      <w:bookmarkEnd w:id="108"/>
      <w:bookmarkEnd w:id="109"/>
      <w:bookmarkEnd w:id="110"/>
      <w:bookmarkEnd w:id="111"/>
      <w:bookmarkEnd w:id="112"/>
      <w:bookmarkEnd w:id="113"/>
      <w:bookmarkEnd w:id="114"/>
      <w:bookmarkEnd w:id="115"/>
      <w:bookmarkEnd w:id="116"/>
      <w:bookmarkEnd w:id="117"/>
    </w:p>
    <w:p w14:paraId="2B5D07BF" w14:textId="77777777" w:rsidR="00E06C8E" w:rsidRPr="0048714D" w:rsidRDefault="00E06C8E" w:rsidP="00E06C8E">
      <w:pPr>
        <w:ind w:firstLine="480"/>
      </w:pPr>
      <w:r w:rsidRPr="0048714D">
        <w:rPr>
          <w:rFonts w:hint="eastAsia"/>
        </w:rPr>
        <w:t>内容包含零个、一个或更多的字节，它们的值依赖于所表示的数据类型。</w:t>
      </w:r>
    </w:p>
    <w:p w14:paraId="2AFEE1D6" w14:textId="77777777" w:rsidR="00E06C8E" w:rsidRPr="0048714D" w:rsidRDefault="00E06C8E" w:rsidP="00E06C8E">
      <w:pPr>
        <w:ind w:firstLine="480"/>
      </w:pPr>
      <w:r w:rsidRPr="0048714D">
        <w:rPr>
          <w:rFonts w:hint="eastAsia"/>
        </w:rPr>
        <w:t>如下图所示：</w:t>
      </w:r>
    </w:p>
    <w:p w14:paraId="0F2A921B" w14:textId="77777777" w:rsidR="00E06C8E" w:rsidRPr="0048714D" w:rsidRDefault="00E06C8E" w:rsidP="00E06C8E">
      <w:pPr>
        <w:pStyle w:val="TerminalDisplay"/>
      </w:pPr>
      <w:r w:rsidRPr="0048714D">
        <w:t xml:space="preserve">                8   7   6   5   4   3   2   1</w:t>
      </w:r>
    </w:p>
    <w:p w14:paraId="6F33D499" w14:textId="77777777" w:rsidR="00E06C8E" w:rsidRPr="0048714D" w:rsidRDefault="00E06C8E" w:rsidP="00E06C8E">
      <w:pPr>
        <w:pStyle w:val="TerminalDisplay"/>
      </w:pPr>
      <w:r w:rsidRPr="0048714D">
        <w:t xml:space="preserve">              +------------------------------¦</w:t>
      </w:r>
    </w:p>
    <w:p w14:paraId="326FD3AA" w14:textId="77777777" w:rsidR="00E06C8E" w:rsidRPr="0048714D" w:rsidRDefault="00E06C8E" w:rsidP="00E06C8E">
      <w:pPr>
        <w:pStyle w:val="TerminalDisplay"/>
      </w:pPr>
      <w:r w:rsidRPr="0048714D">
        <w:t xml:space="preserve">              ¦  most significant byte        </w:t>
      </w:r>
      <w:r w:rsidRPr="0048714D">
        <w:rPr>
          <w:rFonts w:hint="eastAsia"/>
        </w:rPr>
        <w:t xml:space="preserve"> </w:t>
      </w:r>
      <w:r w:rsidRPr="0048714D">
        <w:t>¦ octet 1</w:t>
      </w:r>
    </w:p>
    <w:p w14:paraId="0717F1C2" w14:textId="77777777" w:rsidR="00E06C8E" w:rsidRPr="0048714D" w:rsidRDefault="00E06C8E" w:rsidP="00E06C8E">
      <w:pPr>
        <w:pStyle w:val="TerminalDisplay"/>
      </w:pPr>
      <w:r w:rsidRPr="0048714D">
        <w:t xml:space="preserve">              +------------------------------¦</w:t>
      </w:r>
    </w:p>
    <w:p w14:paraId="3CA26084" w14:textId="77777777" w:rsidR="00E06C8E" w:rsidRPr="0048714D" w:rsidRDefault="00E06C8E" w:rsidP="00E06C8E">
      <w:pPr>
        <w:pStyle w:val="TerminalDisplay"/>
      </w:pPr>
      <w:r w:rsidRPr="0048714D">
        <w:t xml:space="preserve">              ¦                               </w:t>
      </w:r>
      <w:r w:rsidRPr="0048714D">
        <w:rPr>
          <w:rFonts w:hint="eastAsia"/>
        </w:rPr>
        <w:t xml:space="preserve">     </w:t>
      </w:r>
      <w:r w:rsidRPr="0048714D">
        <w:t>¦ octet 2</w:t>
      </w:r>
    </w:p>
    <w:p w14:paraId="3C5D74E8" w14:textId="77777777" w:rsidR="00E06C8E" w:rsidRPr="0048714D" w:rsidRDefault="00E06C8E" w:rsidP="00E06C8E">
      <w:pPr>
        <w:pStyle w:val="TerminalDisplay"/>
      </w:pPr>
      <w:r w:rsidRPr="0048714D">
        <w:t xml:space="preserve">              +------------------------------¦</w:t>
      </w:r>
    </w:p>
    <w:p w14:paraId="685AB0A9" w14:textId="77777777" w:rsidR="00E06C8E" w:rsidRPr="0048714D" w:rsidRDefault="00E06C8E" w:rsidP="00E06C8E">
      <w:pPr>
        <w:pStyle w:val="TerminalDisplay"/>
      </w:pPr>
      <w:r w:rsidRPr="0048714D">
        <w:t xml:space="preserve">              .                               .</w:t>
      </w:r>
    </w:p>
    <w:p w14:paraId="7A382F10" w14:textId="77777777" w:rsidR="00E06C8E" w:rsidRPr="0048714D" w:rsidRDefault="00E06C8E" w:rsidP="00E06C8E">
      <w:pPr>
        <w:pStyle w:val="TerminalDisplay"/>
      </w:pPr>
      <w:r w:rsidRPr="0048714D">
        <w:t xml:space="preserve">              .                               .</w:t>
      </w:r>
    </w:p>
    <w:p w14:paraId="587279B0" w14:textId="77777777" w:rsidR="00E06C8E" w:rsidRPr="0048714D" w:rsidRDefault="00E06C8E" w:rsidP="00E06C8E">
      <w:pPr>
        <w:pStyle w:val="TerminalDisplay"/>
      </w:pPr>
      <w:r w:rsidRPr="0048714D">
        <w:t xml:space="preserve">              +------------------------------¦</w:t>
      </w:r>
    </w:p>
    <w:p w14:paraId="3AB33EF6" w14:textId="77777777" w:rsidR="00E06C8E" w:rsidRPr="0048714D" w:rsidRDefault="00E06C8E" w:rsidP="00E06C8E">
      <w:pPr>
        <w:pStyle w:val="TerminalDisplay"/>
      </w:pPr>
      <w:r w:rsidRPr="0048714D">
        <w:t xml:space="preserve">              ¦ least significant byte        ¦ octet n</w:t>
      </w:r>
    </w:p>
    <w:p w14:paraId="09833E09" w14:textId="77777777" w:rsidR="00E06C8E" w:rsidRPr="0048714D" w:rsidRDefault="00E06C8E" w:rsidP="00E06C8E">
      <w:pPr>
        <w:pStyle w:val="TerminalDisplay"/>
      </w:pPr>
      <w:r w:rsidRPr="0048714D">
        <w:t xml:space="preserve">              +------------------------------+</w:t>
      </w:r>
    </w:p>
    <w:p w14:paraId="0AEF8A82" w14:textId="77777777" w:rsidR="00E06C8E" w:rsidRPr="0048714D" w:rsidRDefault="00E06C8E" w:rsidP="00E06C8E">
      <w:pPr>
        <w:ind w:firstLine="480"/>
      </w:pPr>
      <w:r w:rsidRPr="0048714D">
        <w:rPr>
          <w:rFonts w:hint="eastAsia"/>
        </w:rPr>
        <w:t>下面对不同的数据类型分别进行介绍。</w:t>
      </w:r>
    </w:p>
    <w:p w14:paraId="22A14949" w14:textId="77777777" w:rsidR="00E06C8E" w:rsidRPr="0048714D" w:rsidRDefault="00E06C8E" w:rsidP="00E06C8E">
      <w:pPr>
        <w:pStyle w:val="ItemList"/>
        <w:numPr>
          <w:ilvl w:val="0"/>
          <w:numId w:val="6"/>
        </w:numPr>
        <w:ind w:firstLine="361"/>
        <w:rPr>
          <w:b/>
        </w:rPr>
      </w:pPr>
      <w:bookmarkStart w:id="118" w:name="_Ref187469594"/>
      <w:r w:rsidRPr="0048714D">
        <w:rPr>
          <w:rFonts w:hint="eastAsia"/>
          <w:b/>
        </w:rPr>
        <w:t>BOOLEAN</w:t>
      </w:r>
      <w:bookmarkEnd w:id="118"/>
    </w:p>
    <w:p w14:paraId="208547DE" w14:textId="77777777" w:rsidR="00E06C8E" w:rsidRPr="0048714D" w:rsidRDefault="00E06C8E" w:rsidP="00E06C8E">
      <w:pPr>
        <w:ind w:leftChars="810" w:left="1944" w:firstLine="480"/>
      </w:pPr>
      <w:r w:rsidRPr="0048714D">
        <w:rPr>
          <w:rFonts w:hint="eastAsia"/>
        </w:rPr>
        <w:t>该类型只能以原子式进行编码。</w:t>
      </w:r>
    </w:p>
    <w:p w14:paraId="3422DB07" w14:textId="77777777" w:rsidR="00E06C8E" w:rsidRPr="0048714D" w:rsidRDefault="00E06C8E" w:rsidP="00E06C8E">
      <w:pPr>
        <w:ind w:leftChars="810" w:left="1944" w:firstLine="482"/>
      </w:pPr>
      <w:r w:rsidRPr="0048714D">
        <w:rPr>
          <w:rFonts w:hint="eastAsia"/>
          <w:b/>
        </w:rPr>
        <w:t>FALSE</w:t>
      </w:r>
      <w:r w:rsidRPr="0048714D">
        <w:rPr>
          <w:rFonts w:hint="eastAsia"/>
        </w:rPr>
        <w:t>编码为：</w:t>
      </w:r>
    </w:p>
    <w:p w14:paraId="38396B0B" w14:textId="77777777" w:rsidR="00E06C8E" w:rsidRPr="0048714D" w:rsidRDefault="00E06C8E" w:rsidP="00E06C8E">
      <w:pPr>
        <w:pStyle w:val="TerminalDisplay"/>
        <w:ind w:leftChars="810" w:left="1944" w:firstLineChars="550" w:firstLine="869"/>
      </w:pPr>
      <w:r w:rsidRPr="0048714D">
        <w:rPr>
          <w:rFonts w:hint="eastAsia"/>
        </w:rPr>
        <w:t>Tag    Length        Value</w:t>
      </w:r>
    </w:p>
    <w:p w14:paraId="0DCC5420" w14:textId="77777777" w:rsidR="00E06C8E" w:rsidRPr="0048714D" w:rsidRDefault="00E06C8E" w:rsidP="00E06C8E">
      <w:pPr>
        <w:pStyle w:val="TerminalDisplay"/>
        <w:ind w:leftChars="810" w:left="1944" w:firstLineChars="350" w:firstLine="553"/>
      </w:pPr>
      <w:r w:rsidRPr="0048714D">
        <w:t>+------------------------------¦</w:t>
      </w:r>
    </w:p>
    <w:p w14:paraId="72C3FBE8" w14:textId="77777777" w:rsidR="00E06C8E" w:rsidRPr="0048714D" w:rsidRDefault="00E06C8E" w:rsidP="00E06C8E">
      <w:pPr>
        <w:pStyle w:val="TerminalDisplay"/>
        <w:ind w:leftChars="810" w:left="1944" w:firstLineChars="350" w:firstLine="553"/>
      </w:pPr>
      <w:r w:rsidRPr="0048714D">
        <w:t>¦</w:t>
      </w:r>
      <w:r w:rsidRPr="0048714D">
        <w:rPr>
          <w:rFonts w:hint="eastAsia"/>
        </w:rPr>
        <w:t xml:space="preserve">  01H   </w:t>
      </w:r>
      <w:r w:rsidRPr="0048714D">
        <w:t>¦</w:t>
      </w:r>
      <w:r w:rsidRPr="0048714D">
        <w:rPr>
          <w:rFonts w:hint="eastAsia"/>
        </w:rPr>
        <w:t xml:space="preserve">   01H  </w:t>
      </w:r>
      <w:r w:rsidRPr="0048714D">
        <w:t>¦</w:t>
      </w:r>
      <w:r w:rsidRPr="0048714D">
        <w:rPr>
          <w:rFonts w:hint="eastAsia"/>
        </w:rPr>
        <w:t xml:space="preserve"> 0000, 0000   </w:t>
      </w:r>
      <w:r w:rsidRPr="0048714D">
        <w:t>¦</w:t>
      </w:r>
    </w:p>
    <w:p w14:paraId="63A3DA88" w14:textId="77777777" w:rsidR="00E06C8E" w:rsidRPr="0048714D" w:rsidRDefault="00E06C8E" w:rsidP="00E06C8E">
      <w:pPr>
        <w:pStyle w:val="TerminalDisplay"/>
        <w:ind w:leftChars="810" w:left="1944" w:firstLineChars="350" w:firstLine="553"/>
      </w:pPr>
      <w:r w:rsidRPr="0048714D">
        <w:lastRenderedPageBreak/>
        <w:t>+------------------------------¦</w:t>
      </w:r>
    </w:p>
    <w:p w14:paraId="200378F0" w14:textId="77777777" w:rsidR="00E06C8E" w:rsidRPr="0048714D" w:rsidRDefault="00E06C8E" w:rsidP="00E06C8E">
      <w:pPr>
        <w:ind w:leftChars="810" w:left="1944" w:firstLine="482"/>
      </w:pPr>
      <w:r w:rsidRPr="0048714D">
        <w:rPr>
          <w:rFonts w:hint="eastAsia"/>
          <w:b/>
        </w:rPr>
        <w:t>TRUE</w:t>
      </w:r>
      <w:r w:rsidRPr="0048714D">
        <w:rPr>
          <w:rFonts w:hint="eastAsia"/>
        </w:rPr>
        <w:t>的编码（任何不是全</w:t>
      </w:r>
      <w:r w:rsidRPr="0048714D">
        <w:rPr>
          <w:rFonts w:hint="eastAsia"/>
        </w:rPr>
        <w:t>0</w:t>
      </w:r>
      <w:r w:rsidRPr="0048714D">
        <w:rPr>
          <w:rFonts w:hint="eastAsia"/>
        </w:rPr>
        <w:t>都可以）为：</w:t>
      </w:r>
    </w:p>
    <w:p w14:paraId="40434762" w14:textId="77777777" w:rsidR="00E06C8E" w:rsidRPr="0048714D" w:rsidRDefault="00E06C8E" w:rsidP="00E06C8E">
      <w:pPr>
        <w:pStyle w:val="TerminalDisplay"/>
        <w:ind w:leftChars="810" w:left="1944" w:firstLineChars="550" w:firstLine="869"/>
      </w:pPr>
      <w:r w:rsidRPr="0048714D">
        <w:rPr>
          <w:rFonts w:hint="eastAsia"/>
        </w:rPr>
        <w:t>Tag    Length        Value</w:t>
      </w:r>
    </w:p>
    <w:p w14:paraId="70165D48" w14:textId="77777777" w:rsidR="00E06C8E" w:rsidRPr="0048714D" w:rsidRDefault="00E06C8E" w:rsidP="00E06C8E">
      <w:pPr>
        <w:pStyle w:val="TerminalDisplay"/>
        <w:ind w:leftChars="810" w:left="1944" w:firstLineChars="350" w:firstLine="553"/>
      </w:pPr>
      <w:r w:rsidRPr="0048714D">
        <w:t>+------------------------------¦</w:t>
      </w:r>
    </w:p>
    <w:p w14:paraId="25057577" w14:textId="77777777" w:rsidR="00E06C8E" w:rsidRPr="0048714D" w:rsidRDefault="00E06C8E" w:rsidP="00E06C8E">
      <w:pPr>
        <w:pStyle w:val="TerminalDisplay"/>
        <w:ind w:leftChars="810" w:left="1944" w:firstLineChars="350" w:firstLine="553"/>
      </w:pPr>
      <w:r w:rsidRPr="0048714D">
        <w:t>¦</w:t>
      </w:r>
      <w:r w:rsidRPr="0048714D">
        <w:rPr>
          <w:rFonts w:hint="eastAsia"/>
        </w:rPr>
        <w:t xml:space="preserve">  01H   </w:t>
      </w:r>
      <w:r w:rsidRPr="0048714D">
        <w:t>¦</w:t>
      </w:r>
      <w:r w:rsidRPr="0048714D">
        <w:rPr>
          <w:rFonts w:hint="eastAsia"/>
        </w:rPr>
        <w:t xml:space="preserve">   01H  </w:t>
      </w:r>
      <w:r w:rsidRPr="0048714D">
        <w:t>¦</w:t>
      </w:r>
      <w:r w:rsidRPr="0048714D">
        <w:rPr>
          <w:rFonts w:hint="eastAsia"/>
        </w:rPr>
        <w:t xml:space="preserve"> 1111, 1011   </w:t>
      </w:r>
      <w:r w:rsidRPr="0048714D">
        <w:t>¦</w:t>
      </w:r>
    </w:p>
    <w:p w14:paraId="5D7815B1" w14:textId="77777777" w:rsidR="00E06C8E" w:rsidRPr="0048714D" w:rsidRDefault="00E06C8E" w:rsidP="00E06C8E">
      <w:pPr>
        <w:pStyle w:val="TerminalDisplay"/>
        <w:ind w:leftChars="810" w:left="1944" w:firstLineChars="350" w:firstLine="553"/>
      </w:pPr>
      <w:r w:rsidRPr="0048714D">
        <w:t>+------------------------------¦</w:t>
      </w:r>
    </w:p>
    <w:p w14:paraId="62E521BB" w14:textId="77777777" w:rsidR="00E06C8E" w:rsidRPr="0048714D" w:rsidRDefault="00E06C8E" w:rsidP="00E06C8E">
      <w:pPr>
        <w:pStyle w:val="ItemList"/>
        <w:numPr>
          <w:ilvl w:val="0"/>
          <w:numId w:val="6"/>
        </w:numPr>
        <w:ind w:firstLine="361"/>
        <w:rPr>
          <w:b/>
        </w:rPr>
      </w:pPr>
      <w:bookmarkStart w:id="119" w:name="_Ref187469595"/>
      <w:r w:rsidRPr="0048714D">
        <w:rPr>
          <w:rFonts w:hint="eastAsia"/>
          <w:b/>
        </w:rPr>
        <w:t>NULL</w:t>
      </w:r>
      <w:bookmarkEnd w:id="119"/>
    </w:p>
    <w:p w14:paraId="0B4BFB7F" w14:textId="77777777" w:rsidR="00E06C8E" w:rsidRPr="0048714D" w:rsidRDefault="00E06C8E" w:rsidP="00E06C8E">
      <w:pPr>
        <w:pStyle w:val="ItemListText"/>
        <w:ind w:firstLine="360"/>
      </w:pPr>
      <w:r w:rsidRPr="0048714D">
        <w:rPr>
          <w:rFonts w:hint="eastAsia"/>
        </w:rPr>
        <w:t>该类型只能以原子式进行编码，且只有一个值，这样其</w:t>
      </w:r>
      <w:r w:rsidRPr="0048714D">
        <w:rPr>
          <w:rFonts w:hint="eastAsia"/>
        </w:rPr>
        <w:t>Value</w:t>
      </w:r>
      <w:r w:rsidRPr="0048714D">
        <w:rPr>
          <w:rFonts w:hint="eastAsia"/>
        </w:rPr>
        <w:t>中就无需填写，即</w:t>
      </w:r>
      <w:r w:rsidRPr="0048714D">
        <w:rPr>
          <w:rFonts w:hint="eastAsia"/>
        </w:rPr>
        <w:t>Value</w:t>
      </w:r>
      <w:r w:rsidRPr="0048714D">
        <w:rPr>
          <w:rFonts w:hint="eastAsia"/>
        </w:rPr>
        <w:t>处就不会占用空间。</w:t>
      </w:r>
    </w:p>
    <w:p w14:paraId="7CFBF493" w14:textId="77777777" w:rsidR="00E06C8E" w:rsidRPr="0048714D" w:rsidRDefault="00E06C8E" w:rsidP="00E06C8E">
      <w:pPr>
        <w:pStyle w:val="TerminalDisplay"/>
        <w:ind w:leftChars="810" w:left="1944" w:firstLineChars="550" w:firstLine="869"/>
      </w:pPr>
      <w:r w:rsidRPr="0048714D">
        <w:rPr>
          <w:rFonts w:hint="eastAsia"/>
        </w:rPr>
        <w:t>Tag    Length        Value</w:t>
      </w:r>
    </w:p>
    <w:p w14:paraId="68E2A981" w14:textId="77777777" w:rsidR="00E06C8E" w:rsidRPr="0048714D" w:rsidRDefault="00E06C8E" w:rsidP="00E06C8E">
      <w:pPr>
        <w:pStyle w:val="TerminalDisplay"/>
        <w:ind w:leftChars="810" w:left="1944" w:firstLineChars="350" w:firstLine="553"/>
      </w:pPr>
      <w:r w:rsidRPr="0048714D">
        <w:t>+------------------------------¦</w:t>
      </w:r>
    </w:p>
    <w:p w14:paraId="5A8DAEAD" w14:textId="77777777" w:rsidR="00E06C8E" w:rsidRPr="0048714D" w:rsidRDefault="00E06C8E" w:rsidP="00E06C8E">
      <w:pPr>
        <w:pStyle w:val="TerminalDisplay"/>
        <w:ind w:leftChars="810" w:left="1944" w:firstLineChars="350" w:firstLine="553"/>
      </w:pPr>
      <w:r w:rsidRPr="0048714D">
        <w:t>¦</w:t>
      </w:r>
      <w:r w:rsidRPr="0048714D">
        <w:rPr>
          <w:rFonts w:hint="eastAsia"/>
        </w:rPr>
        <w:t xml:space="preserve">  05H   </w:t>
      </w:r>
      <w:r w:rsidRPr="0048714D">
        <w:t>¦</w:t>
      </w:r>
      <w:r w:rsidRPr="0048714D">
        <w:rPr>
          <w:rFonts w:hint="eastAsia"/>
        </w:rPr>
        <w:t xml:space="preserve">   00H  </w:t>
      </w:r>
      <w:r w:rsidRPr="0048714D">
        <w:t>¦</w:t>
      </w:r>
    </w:p>
    <w:p w14:paraId="08730382" w14:textId="77777777" w:rsidR="00E06C8E" w:rsidRPr="0048714D" w:rsidRDefault="00E06C8E" w:rsidP="00E06C8E">
      <w:pPr>
        <w:pStyle w:val="TerminalDisplay"/>
        <w:ind w:leftChars="810" w:left="1944" w:firstLineChars="350" w:firstLine="553"/>
      </w:pPr>
      <w:r w:rsidRPr="0048714D">
        <w:t>+------------------------------¦</w:t>
      </w:r>
    </w:p>
    <w:p w14:paraId="3F5A51D7" w14:textId="77777777" w:rsidR="00E06C8E" w:rsidRPr="0048714D" w:rsidRDefault="00E06C8E" w:rsidP="00E06C8E">
      <w:pPr>
        <w:pStyle w:val="ItemList"/>
        <w:numPr>
          <w:ilvl w:val="0"/>
          <w:numId w:val="6"/>
        </w:numPr>
        <w:ind w:firstLine="361"/>
        <w:rPr>
          <w:b/>
        </w:rPr>
      </w:pPr>
      <w:bookmarkStart w:id="120" w:name="_Ref187469596"/>
      <w:r w:rsidRPr="0048714D">
        <w:rPr>
          <w:rFonts w:hint="eastAsia"/>
          <w:b/>
        </w:rPr>
        <w:t>INTEGER</w:t>
      </w:r>
      <w:bookmarkEnd w:id="120"/>
    </w:p>
    <w:p w14:paraId="0702871E" w14:textId="77777777" w:rsidR="00E06C8E" w:rsidRPr="0048714D" w:rsidRDefault="00E06C8E" w:rsidP="00E06C8E">
      <w:pPr>
        <w:pStyle w:val="ItemListText"/>
        <w:ind w:firstLine="360"/>
      </w:pPr>
      <w:r w:rsidRPr="0048714D">
        <w:rPr>
          <w:rFonts w:hint="eastAsia"/>
        </w:rPr>
        <w:t>该类型只能以原子式进行编码。整型分正数和负数两种情况，由于负数不应用于</w:t>
      </w:r>
      <w:r w:rsidRPr="0048714D">
        <w:rPr>
          <w:rFonts w:hint="eastAsia"/>
        </w:rPr>
        <w:t>ASN.1</w:t>
      </w:r>
      <w:r w:rsidRPr="0048714D">
        <w:rPr>
          <w:rFonts w:hint="eastAsia"/>
        </w:rPr>
        <w:t>话单文件，不加以详述。</w:t>
      </w:r>
    </w:p>
    <w:p w14:paraId="07062D7E" w14:textId="77777777" w:rsidR="00E06C8E" w:rsidRPr="0048714D" w:rsidRDefault="00E06C8E" w:rsidP="00E06C8E">
      <w:pPr>
        <w:pStyle w:val="ItemListText"/>
        <w:ind w:firstLine="360"/>
      </w:pPr>
      <w:r w:rsidRPr="0048714D">
        <w:rPr>
          <w:rFonts w:hint="eastAsia"/>
        </w:rPr>
        <w:t>对于正数，如果最高比特位为</w:t>
      </w:r>
      <w:r w:rsidRPr="0048714D">
        <w:rPr>
          <w:rFonts w:hint="eastAsia"/>
        </w:rPr>
        <w:t>0</w:t>
      </w:r>
      <w:r w:rsidRPr="0048714D">
        <w:rPr>
          <w:rFonts w:hint="eastAsia"/>
        </w:rPr>
        <w:t>，则直接编码；如果为</w:t>
      </w:r>
      <w:r w:rsidRPr="0048714D">
        <w:rPr>
          <w:rFonts w:hint="eastAsia"/>
        </w:rPr>
        <w:t>1</w:t>
      </w:r>
      <w:r w:rsidRPr="0048714D">
        <w:rPr>
          <w:rFonts w:hint="eastAsia"/>
        </w:rPr>
        <w:t>，则在最高比特位之前增加一个全</w:t>
      </w:r>
      <w:r w:rsidRPr="0048714D">
        <w:rPr>
          <w:rFonts w:hint="eastAsia"/>
        </w:rPr>
        <w:t>0</w:t>
      </w:r>
      <w:r w:rsidRPr="0048714D">
        <w:rPr>
          <w:rFonts w:hint="eastAsia"/>
        </w:rPr>
        <w:t>的八位数组（采用的是补码的方式存储）。如下示例</w:t>
      </w:r>
      <w:r w:rsidRPr="0048714D">
        <w:rPr>
          <w:rFonts w:hint="eastAsia"/>
        </w:rPr>
        <w:t>250</w:t>
      </w:r>
      <w:r w:rsidRPr="0048714D">
        <w:rPr>
          <w:rFonts w:hint="eastAsia"/>
        </w:rPr>
        <w:t>的编码：</w:t>
      </w:r>
    </w:p>
    <w:p w14:paraId="130BF8F8" w14:textId="77777777" w:rsidR="00E06C8E" w:rsidRPr="0048714D" w:rsidRDefault="00E06C8E" w:rsidP="00E06C8E">
      <w:pPr>
        <w:pStyle w:val="TerminalDisplay"/>
        <w:ind w:leftChars="810" w:left="1944" w:firstLineChars="550" w:firstLine="869"/>
      </w:pPr>
      <w:r w:rsidRPr="0048714D">
        <w:rPr>
          <w:rFonts w:hint="eastAsia"/>
        </w:rPr>
        <w:t>Tag     Length           Value</w:t>
      </w:r>
    </w:p>
    <w:p w14:paraId="4D5AEC6E" w14:textId="77777777" w:rsidR="00E06C8E" w:rsidRPr="0048714D" w:rsidRDefault="00E06C8E" w:rsidP="00E06C8E">
      <w:pPr>
        <w:pStyle w:val="TerminalDisplay"/>
        <w:ind w:leftChars="810" w:left="1944" w:firstLineChars="350" w:firstLine="553"/>
      </w:pPr>
      <w:r w:rsidRPr="0048714D">
        <w:t>+------------------------------</w:t>
      </w:r>
      <w:r w:rsidRPr="0048714D">
        <w:rPr>
          <w:rFonts w:hint="eastAsia"/>
        </w:rPr>
        <w:t>-------</w:t>
      </w:r>
      <w:r w:rsidRPr="0048714D">
        <w:t>¦</w:t>
      </w:r>
    </w:p>
    <w:p w14:paraId="342D037D" w14:textId="77777777" w:rsidR="00E06C8E" w:rsidRPr="0048714D" w:rsidRDefault="00E06C8E" w:rsidP="00E06C8E">
      <w:pPr>
        <w:pStyle w:val="TerminalDisplay"/>
        <w:ind w:leftChars="810" w:left="1944" w:firstLineChars="350" w:firstLine="553"/>
      </w:pPr>
      <w:r w:rsidRPr="0048714D">
        <w:t>¦</w:t>
      </w:r>
      <w:r w:rsidRPr="0048714D">
        <w:rPr>
          <w:rFonts w:hint="eastAsia"/>
        </w:rPr>
        <w:t xml:space="preserve">  02H   </w:t>
      </w:r>
      <w:r w:rsidRPr="0048714D">
        <w:t>¦</w:t>
      </w:r>
      <w:r w:rsidRPr="0048714D">
        <w:rPr>
          <w:rFonts w:hint="eastAsia"/>
        </w:rPr>
        <w:t xml:space="preserve">   02H  </w:t>
      </w:r>
      <w:r w:rsidRPr="0048714D">
        <w:t>¦</w:t>
      </w:r>
      <w:r w:rsidRPr="0048714D">
        <w:rPr>
          <w:rFonts w:hint="eastAsia"/>
        </w:rPr>
        <w:t xml:space="preserve">  0000,0000 </w:t>
      </w:r>
      <w:r w:rsidRPr="0048714D">
        <w:t>1111</w:t>
      </w:r>
      <w:r w:rsidRPr="0048714D">
        <w:rPr>
          <w:rFonts w:hint="eastAsia"/>
        </w:rPr>
        <w:t>,</w:t>
      </w:r>
      <w:r w:rsidRPr="0048714D">
        <w:t>1010¦</w:t>
      </w:r>
    </w:p>
    <w:p w14:paraId="3DEBAFD9" w14:textId="77777777" w:rsidR="00E06C8E" w:rsidRPr="0048714D" w:rsidRDefault="00E06C8E" w:rsidP="00E06C8E">
      <w:pPr>
        <w:pStyle w:val="TerminalDisplay"/>
        <w:ind w:leftChars="810" w:left="1944" w:firstLineChars="350" w:firstLine="553"/>
      </w:pPr>
      <w:r w:rsidRPr="0048714D">
        <w:t>+------------------------------</w:t>
      </w:r>
      <w:r w:rsidRPr="0048714D">
        <w:rPr>
          <w:rFonts w:hint="eastAsia"/>
        </w:rPr>
        <w:t>-------</w:t>
      </w:r>
      <w:r w:rsidRPr="0048714D">
        <w:t>¦</w:t>
      </w:r>
    </w:p>
    <w:p w14:paraId="15C5DEB8" w14:textId="77777777" w:rsidR="00E06C8E" w:rsidRPr="0048714D" w:rsidRDefault="00E06C8E" w:rsidP="00E06C8E">
      <w:pPr>
        <w:pStyle w:val="ItemList"/>
        <w:numPr>
          <w:ilvl w:val="0"/>
          <w:numId w:val="6"/>
        </w:numPr>
        <w:ind w:firstLine="361"/>
        <w:rPr>
          <w:b/>
        </w:rPr>
      </w:pPr>
      <w:bookmarkStart w:id="121" w:name="_Ref187469597"/>
      <w:r w:rsidRPr="0048714D">
        <w:rPr>
          <w:b/>
        </w:rPr>
        <w:t>ENUMERATED</w:t>
      </w:r>
      <w:bookmarkEnd w:id="121"/>
    </w:p>
    <w:p w14:paraId="62FDE5E0" w14:textId="77777777" w:rsidR="00E06C8E" w:rsidRPr="0048714D" w:rsidRDefault="00E06C8E" w:rsidP="00E06C8E">
      <w:pPr>
        <w:pStyle w:val="ItemListText"/>
        <w:ind w:firstLine="360"/>
      </w:pPr>
      <w:r w:rsidRPr="0048714D">
        <w:rPr>
          <w:rFonts w:hint="eastAsia"/>
        </w:rPr>
        <w:t>该类型编码与</w:t>
      </w:r>
      <w:r w:rsidRPr="0048714D">
        <w:rPr>
          <w:rFonts w:hint="eastAsia"/>
        </w:rPr>
        <w:t>INTEGER</w:t>
      </w:r>
      <w:r w:rsidRPr="0048714D">
        <w:rPr>
          <w:rFonts w:hint="eastAsia"/>
        </w:rPr>
        <w:t>类型编码方式相同。</w:t>
      </w:r>
    </w:p>
    <w:p w14:paraId="4168A295" w14:textId="77777777" w:rsidR="00E06C8E" w:rsidRPr="0048714D" w:rsidRDefault="00E06C8E" w:rsidP="00E06C8E">
      <w:pPr>
        <w:pStyle w:val="ItemList"/>
        <w:numPr>
          <w:ilvl w:val="0"/>
          <w:numId w:val="6"/>
        </w:numPr>
        <w:ind w:firstLine="361"/>
        <w:rPr>
          <w:b/>
        </w:rPr>
      </w:pPr>
      <w:bookmarkStart w:id="122" w:name="_Ref187469598"/>
      <w:r w:rsidRPr="0048714D">
        <w:rPr>
          <w:b/>
        </w:rPr>
        <w:t>BIT STRING</w:t>
      </w:r>
      <w:bookmarkEnd w:id="122"/>
    </w:p>
    <w:p w14:paraId="663210A8" w14:textId="77777777" w:rsidR="00E06C8E" w:rsidRPr="0048714D" w:rsidRDefault="00E06C8E" w:rsidP="00E06C8E">
      <w:pPr>
        <w:pStyle w:val="ItemListText"/>
        <w:ind w:firstLine="360"/>
      </w:pPr>
      <w:r w:rsidRPr="0048714D">
        <w:rPr>
          <w:rFonts w:hint="eastAsia"/>
        </w:rPr>
        <w:t>该类型可以采用原子式或者结构式，下面以比特串</w:t>
      </w:r>
      <w:r w:rsidRPr="0048714D">
        <w:t>'1011011101011'B</w:t>
      </w:r>
      <w:r w:rsidRPr="0048714D">
        <w:rPr>
          <w:rFonts w:hint="eastAsia"/>
        </w:rPr>
        <w:t>为例，分别介绍以这两种方式进行编码。</w:t>
      </w:r>
    </w:p>
    <w:p w14:paraId="29B5F7C4" w14:textId="77777777" w:rsidR="00E06C8E" w:rsidRPr="0048714D" w:rsidRDefault="00E06C8E" w:rsidP="00E06C8E">
      <w:pPr>
        <w:ind w:leftChars="810" w:left="1944" w:firstLine="480"/>
      </w:pPr>
      <w:r w:rsidRPr="0048714D">
        <w:t>Primitive</w:t>
      </w:r>
    </w:p>
    <w:p w14:paraId="44EEE1E9" w14:textId="77777777" w:rsidR="00E06C8E" w:rsidRPr="0048714D" w:rsidRDefault="00E06C8E" w:rsidP="00E06C8E">
      <w:pPr>
        <w:pStyle w:val="TerminalDisplay"/>
        <w:ind w:leftChars="810" w:left="1944" w:firstLineChars="550" w:firstLine="869"/>
      </w:pPr>
      <w:r w:rsidRPr="0048714D">
        <w:rPr>
          <w:rFonts w:hint="eastAsia"/>
        </w:rPr>
        <w:t>Tag    Length             Value</w:t>
      </w:r>
    </w:p>
    <w:p w14:paraId="1B5D7AF8" w14:textId="77777777" w:rsidR="00E06C8E" w:rsidRPr="0048714D" w:rsidRDefault="00E06C8E" w:rsidP="00E06C8E">
      <w:pPr>
        <w:pStyle w:val="TerminalDisplay"/>
        <w:ind w:leftChars="810" w:left="1944" w:firstLineChars="350" w:firstLine="553"/>
      </w:pPr>
      <w:r w:rsidRPr="0048714D">
        <w:t>+------------------------------</w:t>
      </w:r>
      <w:r w:rsidRPr="0048714D">
        <w:rPr>
          <w:rFonts w:hint="eastAsia"/>
        </w:rPr>
        <w:t>------------</w:t>
      </w:r>
      <w:r w:rsidRPr="0048714D">
        <w:t>¦</w:t>
      </w:r>
    </w:p>
    <w:p w14:paraId="6C432EF8" w14:textId="77777777" w:rsidR="00E06C8E" w:rsidRPr="0048714D" w:rsidRDefault="00E06C8E" w:rsidP="00E06C8E">
      <w:pPr>
        <w:pStyle w:val="TerminalDisplay"/>
        <w:ind w:leftChars="810" w:left="1944" w:firstLineChars="350" w:firstLine="553"/>
      </w:pPr>
      <w:r w:rsidRPr="0048714D">
        <w:t>¦</w:t>
      </w:r>
      <w:r w:rsidRPr="0048714D">
        <w:rPr>
          <w:rFonts w:hint="eastAsia"/>
        </w:rPr>
        <w:t xml:space="preserve">  03H   </w:t>
      </w:r>
      <w:r w:rsidRPr="0048714D">
        <w:t>¦</w:t>
      </w:r>
      <w:r w:rsidRPr="0048714D">
        <w:rPr>
          <w:rFonts w:hint="eastAsia"/>
        </w:rPr>
        <w:t xml:space="preserve">   03H  </w:t>
      </w:r>
      <w:r w:rsidRPr="0048714D">
        <w:t>¦</w:t>
      </w:r>
      <w:r w:rsidRPr="0048714D">
        <w:rPr>
          <w:rFonts w:hint="eastAsia"/>
        </w:rPr>
        <w:t xml:space="preserve">    03H   </w:t>
      </w:r>
      <w:r w:rsidRPr="0048714D">
        <w:t>10110111</w:t>
      </w:r>
      <w:r w:rsidRPr="0048714D">
        <w:rPr>
          <w:rFonts w:hint="eastAsia"/>
        </w:rPr>
        <w:t xml:space="preserve"> </w:t>
      </w:r>
      <w:r w:rsidRPr="0048714D">
        <w:t>01011</w:t>
      </w:r>
      <w:r w:rsidRPr="0048714D">
        <w:rPr>
          <w:rFonts w:hint="eastAsia"/>
        </w:rPr>
        <w:t>xxx</w:t>
      </w:r>
      <w:r w:rsidRPr="0048714D">
        <w:t>¦</w:t>
      </w:r>
    </w:p>
    <w:p w14:paraId="686DC6BE" w14:textId="77777777" w:rsidR="00E06C8E" w:rsidRPr="0048714D" w:rsidRDefault="00E06C8E" w:rsidP="00E06C8E">
      <w:pPr>
        <w:pStyle w:val="TerminalDisplay"/>
        <w:ind w:leftChars="810" w:left="1944" w:firstLineChars="350" w:firstLine="553"/>
      </w:pPr>
      <w:r w:rsidRPr="0048714D">
        <w:t>+------------------------------</w:t>
      </w:r>
      <w:r w:rsidRPr="0048714D">
        <w:rPr>
          <w:rFonts w:hint="eastAsia"/>
        </w:rPr>
        <w:t>------------</w:t>
      </w:r>
      <w:r w:rsidRPr="0048714D">
        <w:t>¦</w:t>
      </w:r>
    </w:p>
    <w:p w14:paraId="566E6188" w14:textId="77777777" w:rsidR="00E06C8E" w:rsidRPr="0048714D" w:rsidRDefault="00E06C8E" w:rsidP="00E06C8E">
      <w:pPr>
        <w:pStyle w:val="ItemListText"/>
        <w:ind w:firstLine="360"/>
      </w:pPr>
      <w:r w:rsidRPr="0048714D">
        <w:rPr>
          <w:rFonts w:hint="eastAsia"/>
        </w:rPr>
        <w:t>注意在比特串</w:t>
      </w:r>
      <w:r w:rsidRPr="0048714D">
        <w:t>'1011011101011'B</w:t>
      </w:r>
      <w:r w:rsidRPr="0048714D">
        <w:rPr>
          <w:rFonts w:hint="eastAsia"/>
        </w:rPr>
        <w:t>之前增加了一个八位数组，取值为</w:t>
      </w:r>
      <w:r w:rsidRPr="0048714D">
        <w:rPr>
          <w:rFonts w:hint="eastAsia"/>
        </w:rPr>
        <w:t>0~7</w:t>
      </w:r>
      <w:r w:rsidRPr="0048714D">
        <w:rPr>
          <w:rFonts w:hint="eastAsia"/>
        </w:rPr>
        <w:t>，表征这个值最后补位的个数，主要是解决比特串可能不是</w:t>
      </w:r>
      <w:r w:rsidRPr="0048714D">
        <w:rPr>
          <w:rFonts w:hint="eastAsia"/>
        </w:rPr>
        <w:t>8</w:t>
      </w:r>
      <w:r w:rsidRPr="0048714D">
        <w:rPr>
          <w:rFonts w:hint="eastAsia"/>
        </w:rPr>
        <w:t>的倍数。</w:t>
      </w:r>
    </w:p>
    <w:p w14:paraId="63A07792" w14:textId="77777777" w:rsidR="00E06C8E" w:rsidRPr="0048714D" w:rsidRDefault="00E06C8E" w:rsidP="00E06C8E">
      <w:pPr>
        <w:ind w:leftChars="810" w:left="1944" w:firstLine="482"/>
        <w:rPr>
          <w:b/>
        </w:rPr>
      </w:pPr>
      <w:r w:rsidRPr="0048714D">
        <w:rPr>
          <w:rFonts w:hint="eastAsia"/>
          <w:b/>
        </w:rPr>
        <w:t>C</w:t>
      </w:r>
      <w:r w:rsidRPr="0048714D">
        <w:rPr>
          <w:b/>
        </w:rPr>
        <w:t>onstructed</w:t>
      </w:r>
    </w:p>
    <w:p w14:paraId="1E17FBBA" w14:textId="77777777" w:rsidR="00E06C8E" w:rsidRPr="0048714D" w:rsidRDefault="00E06C8E" w:rsidP="00E06C8E">
      <w:pPr>
        <w:pStyle w:val="ItemListText"/>
        <w:ind w:firstLine="360"/>
      </w:pPr>
      <w:r w:rsidRPr="0048714D">
        <w:rPr>
          <w:rFonts w:hint="eastAsia"/>
        </w:rPr>
        <w:t>采用结构式发送时，主要是有部分编码还不能确定时采用，比特串</w:t>
      </w:r>
      <w:r w:rsidRPr="0048714D">
        <w:t>'1011011101011'B</w:t>
      </w:r>
      <w:r w:rsidRPr="0048714D">
        <w:rPr>
          <w:rFonts w:hint="eastAsia"/>
        </w:rPr>
        <w:t>的编码如下：</w:t>
      </w:r>
    </w:p>
    <w:p w14:paraId="1920C053" w14:textId="77777777" w:rsidR="00E06C8E" w:rsidRPr="0048714D" w:rsidRDefault="00E06C8E" w:rsidP="00E06C8E">
      <w:pPr>
        <w:pStyle w:val="TerminalDisplay"/>
        <w:ind w:leftChars="810" w:left="1944" w:firstLineChars="350" w:firstLine="553"/>
      </w:pPr>
      <w:r w:rsidRPr="0048714D">
        <w:rPr>
          <w:rFonts w:hint="eastAsia"/>
        </w:rPr>
        <w:t>Tag       Length               Value</w:t>
      </w:r>
    </w:p>
    <w:p w14:paraId="187EFB02" w14:textId="77777777" w:rsidR="00E06C8E" w:rsidRPr="0048714D" w:rsidRDefault="00E06C8E" w:rsidP="00E06C8E">
      <w:pPr>
        <w:pStyle w:val="TerminalDisplay"/>
        <w:ind w:leftChars="810" w:left="1944" w:firstLineChars="350" w:firstLine="553"/>
      </w:pPr>
      <w:r w:rsidRPr="0048714D">
        <w:t>+------------------------------</w:t>
      </w:r>
      <w:r w:rsidRPr="0048714D">
        <w:rPr>
          <w:rFonts w:hint="eastAsia"/>
        </w:rPr>
        <w:t>----------------</w:t>
      </w:r>
      <w:r w:rsidRPr="0048714D">
        <w:t>¦</w:t>
      </w:r>
    </w:p>
    <w:p w14:paraId="5A7040CF" w14:textId="77777777" w:rsidR="00E06C8E" w:rsidRPr="0048714D" w:rsidRDefault="00E06C8E" w:rsidP="00E06C8E">
      <w:pPr>
        <w:pStyle w:val="TerminalDisplay"/>
        <w:ind w:leftChars="810" w:left="1944" w:firstLineChars="350" w:firstLine="553"/>
      </w:pPr>
      <w:r w:rsidRPr="0048714D">
        <w:rPr>
          <w:rFonts w:hint="eastAsia"/>
        </w:rPr>
        <w:lastRenderedPageBreak/>
        <w:t xml:space="preserve"> </w:t>
      </w:r>
      <w:r w:rsidRPr="0048714D">
        <w:t>¦</w:t>
      </w:r>
      <w:r w:rsidRPr="0048714D">
        <w:rPr>
          <w:rFonts w:hint="eastAsia"/>
        </w:rPr>
        <w:t xml:space="preserve">  03H   </w:t>
      </w:r>
      <w:r w:rsidRPr="0048714D">
        <w:t>¦</w:t>
      </w:r>
      <w:r w:rsidRPr="0048714D">
        <w:rPr>
          <w:rFonts w:hint="eastAsia"/>
        </w:rPr>
        <w:t xml:space="preserve">   80H </w:t>
      </w:r>
      <w:r w:rsidRPr="0048714D">
        <w:t>¦</w:t>
      </w:r>
      <w:r w:rsidRPr="0048714D">
        <w:rPr>
          <w:rFonts w:hint="eastAsia"/>
        </w:rPr>
        <w:t xml:space="preserve">    T          L           V</w:t>
      </w:r>
    </w:p>
    <w:p w14:paraId="1F73312C" w14:textId="77777777" w:rsidR="00E06C8E" w:rsidRPr="0048714D" w:rsidRDefault="00E06C8E" w:rsidP="00E06C8E">
      <w:pPr>
        <w:pStyle w:val="TerminalDisplay"/>
        <w:ind w:leftChars="810" w:left="1944" w:firstLineChars="350" w:firstLine="553"/>
        <w:rPr>
          <w:lang w:val="pt-BR"/>
        </w:rPr>
      </w:pPr>
      <w:r w:rsidRPr="0048714D">
        <w:rPr>
          <w:lang w:val="pt-BR"/>
        </w:rPr>
        <w:t>¦</w:t>
      </w:r>
      <w:r w:rsidRPr="0048714D">
        <w:rPr>
          <w:rFonts w:hint="eastAsia"/>
          <w:lang w:val="pt-BR"/>
        </w:rPr>
        <w:t xml:space="preserve">                   </w:t>
      </w:r>
      <w:r w:rsidRPr="0048714D">
        <w:rPr>
          <w:lang w:val="pt-BR"/>
        </w:rPr>
        <w:t>¦</w:t>
      </w:r>
      <w:r w:rsidRPr="0048714D">
        <w:rPr>
          <w:rFonts w:hint="eastAsia"/>
          <w:lang w:val="pt-BR"/>
        </w:rPr>
        <w:t xml:space="preserve">    03H  </w:t>
      </w:r>
      <w:r w:rsidRPr="0048714D">
        <w:rPr>
          <w:lang w:val="pt-BR"/>
        </w:rPr>
        <w:t>¦</w:t>
      </w:r>
      <w:r w:rsidRPr="0048714D">
        <w:rPr>
          <w:rFonts w:hint="eastAsia"/>
          <w:lang w:val="pt-BR"/>
        </w:rPr>
        <w:t xml:space="preserve">   02H  </w:t>
      </w:r>
      <w:r w:rsidRPr="0048714D">
        <w:rPr>
          <w:lang w:val="pt-BR"/>
        </w:rPr>
        <w:t>¦</w:t>
      </w:r>
      <w:r w:rsidRPr="0048714D">
        <w:rPr>
          <w:rFonts w:hint="eastAsia"/>
          <w:lang w:val="pt-BR"/>
        </w:rPr>
        <w:t xml:space="preserve"> 00H </w:t>
      </w:r>
      <w:r w:rsidRPr="0048714D">
        <w:rPr>
          <w:lang w:val="pt-BR"/>
        </w:rPr>
        <w:t>10110111¦</w:t>
      </w:r>
    </w:p>
    <w:p w14:paraId="21323503" w14:textId="77777777" w:rsidR="00E06C8E" w:rsidRPr="0048714D" w:rsidRDefault="00E06C8E" w:rsidP="00E06C8E">
      <w:pPr>
        <w:pStyle w:val="TerminalDisplay"/>
        <w:ind w:leftChars="810" w:left="1944" w:firstLineChars="350" w:firstLine="553"/>
        <w:rPr>
          <w:lang w:val="pt-BR"/>
        </w:rPr>
      </w:pPr>
      <w:r w:rsidRPr="0048714D">
        <w:rPr>
          <w:lang w:val="pt-BR"/>
        </w:rPr>
        <w:t>¦</w:t>
      </w:r>
      <w:r w:rsidRPr="0048714D">
        <w:rPr>
          <w:rFonts w:hint="eastAsia"/>
          <w:lang w:val="pt-BR"/>
        </w:rPr>
        <w:t xml:space="preserve">                   </w:t>
      </w:r>
      <w:r w:rsidRPr="0048714D">
        <w:rPr>
          <w:lang w:val="pt-BR"/>
        </w:rPr>
        <w:t>¦</w:t>
      </w:r>
      <w:r w:rsidRPr="0048714D">
        <w:rPr>
          <w:rFonts w:hint="eastAsia"/>
          <w:lang w:val="pt-BR"/>
        </w:rPr>
        <w:t xml:space="preserve">    03H  </w:t>
      </w:r>
      <w:r w:rsidRPr="0048714D">
        <w:rPr>
          <w:lang w:val="pt-BR"/>
        </w:rPr>
        <w:t>¦</w:t>
      </w:r>
      <w:r w:rsidRPr="0048714D">
        <w:rPr>
          <w:rFonts w:hint="eastAsia"/>
          <w:lang w:val="pt-BR"/>
        </w:rPr>
        <w:t xml:space="preserve">   02H  </w:t>
      </w:r>
      <w:r w:rsidRPr="0048714D">
        <w:rPr>
          <w:lang w:val="pt-BR"/>
        </w:rPr>
        <w:t>¦</w:t>
      </w:r>
      <w:r w:rsidRPr="0048714D">
        <w:rPr>
          <w:rFonts w:hint="eastAsia"/>
          <w:lang w:val="pt-BR"/>
        </w:rPr>
        <w:t xml:space="preserve"> 03H </w:t>
      </w:r>
      <w:r w:rsidRPr="0048714D">
        <w:rPr>
          <w:lang w:val="pt-BR"/>
        </w:rPr>
        <w:t>01011</w:t>
      </w:r>
      <w:r w:rsidRPr="0048714D">
        <w:rPr>
          <w:rFonts w:hint="eastAsia"/>
          <w:lang w:val="pt-BR"/>
        </w:rPr>
        <w:t>xxx</w:t>
      </w:r>
      <w:r w:rsidRPr="0048714D">
        <w:rPr>
          <w:lang w:val="pt-BR"/>
        </w:rPr>
        <w:t>¦</w:t>
      </w:r>
    </w:p>
    <w:p w14:paraId="1E286745" w14:textId="77777777" w:rsidR="00E06C8E" w:rsidRPr="0048714D" w:rsidRDefault="00E06C8E" w:rsidP="00E06C8E">
      <w:pPr>
        <w:pStyle w:val="TerminalDisplay"/>
        <w:ind w:leftChars="810" w:left="1944" w:firstLineChars="350" w:firstLine="553"/>
        <w:rPr>
          <w:lang w:val="pt-BR"/>
        </w:rPr>
      </w:pPr>
      <w:r w:rsidRPr="0048714D">
        <w:rPr>
          <w:rFonts w:hint="eastAsia"/>
          <w:lang w:val="pt-BR"/>
        </w:rPr>
        <w:t xml:space="preserve">                          00H      00H</w:t>
      </w:r>
    </w:p>
    <w:p w14:paraId="0F0E77DE" w14:textId="77777777" w:rsidR="00E06C8E" w:rsidRPr="0048714D" w:rsidRDefault="00E06C8E" w:rsidP="00E06C8E">
      <w:pPr>
        <w:pStyle w:val="TerminalDisplay"/>
        <w:ind w:leftChars="810" w:left="1944" w:firstLineChars="350" w:firstLine="553"/>
      </w:pPr>
      <w:r w:rsidRPr="0048714D">
        <w:t>+------------------------------</w:t>
      </w:r>
      <w:r w:rsidRPr="0048714D">
        <w:rPr>
          <w:rFonts w:hint="eastAsia"/>
        </w:rPr>
        <w:t>-----------------</w:t>
      </w:r>
      <w:r w:rsidRPr="0048714D">
        <w:t>¦</w:t>
      </w:r>
    </w:p>
    <w:p w14:paraId="39194329" w14:textId="77777777" w:rsidR="00E06C8E" w:rsidRPr="0048714D" w:rsidRDefault="00E06C8E" w:rsidP="00E06C8E">
      <w:pPr>
        <w:ind w:leftChars="810" w:left="1944" w:firstLine="480"/>
      </w:pPr>
      <w:r w:rsidRPr="0048714D">
        <w:rPr>
          <w:rFonts w:hint="eastAsia"/>
        </w:rPr>
        <w:t>注意：此处整个比特串的</w:t>
      </w:r>
      <w:r w:rsidRPr="0048714D">
        <w:rPr>
          <w:rFonts w:hint="eastAsia"/>
        </w:rPr>
        <w:t>Length</w:t>
      </w:r>
      <w:r w:rsidRPr="0048714D">
        <w:rPr>
          <w:rFonts w:hint="eastAsia"/>
        </w:rPr>
        <w:t>采用不定长编码。</w:t>
      </w:r>
    </w:p>
    <w:p w14:paraId="193248A0" w14:textId="77777777" w:rsidR="00E06C8E" w:rsidRPr="0048714D" w:rsidRDefault="00E06C8E" w:rsidP="00E06C8E">
      <w:pPr>
        <w:pStyle w:val="ItemList"/>
        <w:numPr>
          <w:ilvl w:val="0"/>
          <w:numId w:val="6"/>
        </w:numPr>
        <w:ind w:firstLine="361"/>
        <w:rPr>
          <w:b/>
        </w:rPr>
      </w:pPr>
      <w:bookmarkStart w:id="123" w:name="_Ref187469599"/>
      <w:r w:rsidRPr="0048714D">
        <w:rPr>
          <w:b/>
        </w:rPr>
        <w:t>OCTET STRING</w:t>
      </w:r>
      <w:bookmarkEnd w:id="123"/>
    </w:p>
    <w:p w14:paraId="3918D59A" w14:textId="77777777" w:rsidR="00E06C8E" w:rsidRPr="0048714D" w:rsidRDefault="00E06C8E" w:rsidP="00E06C8E">
      <w:pPr>
        <w:pStyle w:val="ItemListText"/>
        <w:ind w:firstLine="360"/>
      </w:pPr>
      <w:r w:rsidRPr="0048714D">
        <w:rPr>
          <w:rFonts w:hint="eastAsia"/>
        </w:rPr>
        <w:t>该类型编码原则和</w:t>
      </w:r>
      <w:r w:rsidRPr="0048714D">
        <w:t>BIT STRING</w:t>
      </w:r>
      <w:r w:rsidRPr="0048714D">
        <w:rPr>
          <w:rFonts w:hint="eastAsia"/>
        </w:rPr>
        <w:t>编码原理一样，但由于该类型直接以八位组为单位，就不存在补位的情况。</w:t>
      </w:r>
    </w:p>
    <w:p w14:paraId="08C7469F" w14:textId="77777777" w:rsidR="00E06C8E" w:rsidRPr="0048714D" w:rsidRDefault="00E06C8E" w:rsidP="00E06C8E">
      <w:pPr>
        <w:pStyle w:val="ItemList"/>
        <w:numPr>
          <w:ilvl w:val="0"/>
          <w:numId w:val="6"/>
        </w:numPr>
        <w:ind w:firstLine="361"/>
        <w:rPr>
          <w:b/>
        </w:rPr>
      </w:pPr>
      <w:bookmarkStart w:id="124" w:name="_Ref187469600"/>
      <w:r w:rsidRPr="0048714D">
        <w:rPr>
          <w:b/>
        </w:rPr>
        <w:t>SE</w:t>
      </w:r>
      <w:r w:rsidRPr="0048714D">
        <w:rPr>
          <w:rFonts w:hint="eastAsia"/>
          <w:b/>
        </w:rPr>
        <w:t>T</w:t>
      </w:r>
      <w:bookmarkEnd w:id="124"/>
    </w:p>
    <w:p w14:paraId="5FECF4C9" w14:textId="77777777" w:rsidR="00E06C8E" w:rsidRPr="0048714D" w:rsidRDefault="00E06C8E" w:rsidP="00E06C8E">
      <w:pPr>
        <w:pStyle w:val="ItemListText"/>
        <w:ind w:firstLine="360"/>
      </w:pPr>
      <w:r w:rsidRPr="0048714D">
        <w:rPr>
          <w:rFonts w:hint="eastAsia"/>
        </w:rPr>
        <w:t>该类型采用</w:t>
      </w:r>
      <w:r w:rsidRPr="0048714D">
        <w:t>constructed</w:t>
      </w:r>
      <w:r w:rsidRPr="0048714D">
        <w:rPr>
          <w:rFonts w:hint="eastAsia"/>
        </w:rPr>
        <w:t>格式编码，其每个成员都是采用</w:t>
      </w:r>
      <w:r w:rsidRPr="0048714D">
        <w:rPr>
          <w:rFonts w:hint="eastAsia"/>
        </w:rPr>
        <w:t>TLV</w:t>
      </w:r>
      <w:r w:rsidRPr="0048714D">
        <w:rPr>
          <w:rFonts w:hint="eastAsia"/>
        </w:rPr>
        <w:t>格式编码。</w:t>
      </w:r>
    </w:p>
    <w:p w14:paraId="2077B79C" w14:textId="77777777" w:rsidR="00E06C8E" w:rsidRPr="0048714D" w:rsidRDefault="00E06C8E" w:rsidP="00E06C8E">
      <w:pPr>
        <w:pStyle w:val="ItemListText"/>
        <w:ind w:firstLine="360"/>
      </w:pPr>
      <w:r w:rsidRPr="0048714D">
        <w:rPr>
          <w:rFonts w:hint="eastAsia"/>
        </w:rPr>
        <w:t>以</w:t>
      </w:r>
      <w:r w:rsidRPr="0048714D">
        <w:rPr>
          <w:rFonts w:hint="eastAsia"/>
        </w:rPr>
        <w:t xml:space="preserve">MOC {recordType </w:t>
      </w:r>
      <w:r w:rsidRPr="0048714D">
        <w:t>ENUMERATED</w:t>
      </w:r>
      <w:r w:rsidRPr="0048714D">
        <w:rPr>
          <w:rFonts w:hint="eastAsia"/>
        </w:rPr>
        <w:t>,</w:t>
      </w:r>
      <w:r w:rsidRPr="0048714D">
        <w:t xml:space="preserve"> callDuration</w:t>
      </w:r>
      <w:r w:rsidRPr="0048714D">
        <w:rPr>
          <w:rFonts w:hint="eastAsia"/>
        </w:rPr>
        <w:t xml:space="preserve"> </w:t>
      </w:r>
      <w:r w:rsidRPr="0048714D">
        <w:t>INTEGER</w:t>
      </w:r>
      <w:r w:rsidRPr="0048714D">
        <w:rPr>
          <w:rFonts w:hint="eastAsia"/>
        </w:rPr>
        <w:t xml:space="preserve"> }:={ recordType  0,callDuration 11}</w:t>
      </w:r>
      <w:r w:rsidRPr="0048714D">
        <w:rPr>
          <w:rFonts w:hint="eastAsia"/>
        </w:rPr>
        <w:t>为例：</w:t>
      </w:r>
    </w:p>
    <w:p w14:paraId="2BCBA76D" w14:textId="77777777" w:rsidR="00E06C8E" w:rsidRPr="0048714D" w:rsidRDefault="00E06C8E" w:rsidP="00E06C8E">
      <w:pPr>
        <w:pStyle w:val="TerminalDisplay"/>
        <w:ind w:leftChars="810" w:left="1944" w:firstLineChars="350" w:firstLine="553"/>
      </w:pPr>
      <w:r w:rsidRPr="0048714D">
        <w:rPr>
          <w:rFonts w:hint="eastAsia"/>
        </w:rPr>
        <w:t>Tag       Length               Value</w:t>
      </w:r>
    </w:p>
    <w:p w14:paraId="3EE2CC93" w14:textId="77777777" w:rsidR="00E06C8E" w:rsidRPr="0048714D" w:rsidRDefault="00E06C8E" w:rsidP="00E06C8E">
      <w:pPr>
        <w:pStyle w:val="TerminalDisplay"/>
        <w:ind w:leftChars="810" w:left="1944" w:firstLineChars="350" w:firstLine="553"/>
      </w:pPr>
      <w:r w:rsidRPr="0048714D">
        <w:t>+------------------------------</w:t>
      </w:r>
      <w:r w:rsidRPr="0048714D">
        <w:rPr>
          <w:rFonts w:hint="eastAsia"/>
        </w:rPr>
        <w:t>--------------</w:t>
      </w:r>
      <w:r w:rsidRPr="0048714D">
        <w:t>¦</w:t>
      </w:r>
    </w:p>
    <w:p w14:paraId="1DCF0449" w14:textId="77777777" w:rsidR="00E06C8E" w:rsidRPr="0048714D" w:rsidRDefault="00E06C8E" w:rsidP="00E06C8E">
      <w:pPr>
        <w:pStyle w:val="TerminalDisplay"/>
        <w:ind w:leftChars="810" w:left="1944" w:firstLineChars="350" w:firstLine="553"/>
      </w:pPr>
      <w:r w:rsidRPr="0048714D">
        <w:rPr>
          <w:rFonts w:hint="eastAsia"/>
        </w:rPr>
        <w:t xml:space="preserve"> </w:t>
      </w:r>
      <w:r w:rsidRPr="0048714D">
        <w:t>¦</w:t>
      </w:r>
      <w:r w:rsidRPr="0048714D">
        <w:rPr>
          <w:rFonts w:hint="eastAsia"/>
        </w:rPr>
        <w:t xml:space="preserve">  16H   </w:t>
      </w:r>
      <w:r w:rsidRPr="0048714D">
        <w:t>¦</w:t>
      </w:r>
      <w:r w:rsidRPr="0048714D">
        <w:rPr>
          <w:rFonts w:hint="eastAsia"/>
        </w:rPr>
        <w:t xml:space="preserve">   80H </w:t>
      </w:r>
      <w:r w:rsidRPr="0048714D">
        <w:t>¦</w:t>
      </w:r>
      <w:r w:rsidRPr="0048714D">
        <w:rPr>
          <w:rFonts w:hint="eastAsia"/>
        </w:rPr>
        <w:t xml:space="preserve">    T          L           V</w:t>
      </w:r>
    </w:p>
    <w:p w14:paraId="29E4390A" w14:textId="77777777" w:rsidR="00E06C8E" w:rsidRPr="0048714D" w:rsidRDefault="00E06C8E" w:rsidP="00E06C8E">
      <w:pPr>
        <w:pStyle w:val="TerminalDisplay"/>
        <w:ind w:leftChars="810" w:left="1944" w:firstLineChars="350" w:firstLine="553"/>
      </w:pPr>
      <w:r w:rsidRPr="0048714D">
        <w:t>¦</w:t>
      </w:r>
      <w:r w:rsidRPr="0048714D">
        <w:rPr>
          <w:rFonts w:hint="eastAsia"/>
        </w:rPr>
        <w:t xml:space="preserve">                   </w:t>
      </w:r>
      <w:r w:rsidRPr="0048714D">
        <w:t>¦</w:t>
      </w:r>
      <w:r w:rsidRPr="0048714D">
        <w:rPr>
          <w:rFonts w:hint="eastAsia"/>
        </w:rPr>
        <w:t xml:space="preserve">    0AH  </w:t>
      </w:r>
      <w:r w:rsidRPr="0048714D">
        <w:t>¦</w:t>
      </w:r>
      <w:r w:rsidRPr="0048714D">
        <w:rPr>
          <w:rFonts w:hint="eastAsia"/>
        </w:rPr>
        <w:t xml:space="preserve">   01H  </w:t>
      </w:r>
      <w:r w:rsidRPr="0048714D">
        <w:t>¦</w:t>
      </w:r>
      <w:r w:rsidRPr="0048714D">
        <w:rPr>
          <w:rFonts w:hint="eastAsia"/>
        </w:rPr>
        <w:t xml:space="preserve"> 0000 0000</w:t>
      </w:r>
      <w:r w:rsidRPr="0048714D">
        <w:t>¦</w:t>
      </w:r>
    </w:p>
    <w:p w14:paraId="336D0A47" w14:textId="77777777" w:rsidR="00E06C8E" w:rsidRPr="0048714D" w:rsidRDefault="00E06C8E" w:rsidP="00E06C8E">
      <w:pPr>
        <w:pStyle w:val="TerminalDisplay"/>
        <w:ind w:leftChars="810" w:left="1944" w:firstLineChars="350" w:firstLine="553"/>
      </w:pPr>
      <w:r w:rsidRPr="0048714D">
        <w:t>¦</w:t>
      </w:r>
      <w:r w:rsidRPr="0048714D">
        <w:rPr>
          <w:rFonts w:hint="eastAsia"/>
        </w:rPr>
        <w:t xml:space="preserve">                   </w:t>
      </w:r>
      <w:r w:rsidRPr="0048714D">
        <w:t>¦</w:t>
      </w:r>
      <w:r w:rsidRPr="0048714D">
        <w:rPr>
          <w:rFonts w:hint="eastAsia"/>
        </w:rPr>
        <w:t xml:space="preserve">    02H  </w:t>
      </w:r>
      <w:r w:rsidRPr="0048714D">
        <w:t>¦</w:t>
      </w:r>
      <w:r w:rsidRPr="0048714D">
        <w:rPr>
          <w:rFonts w:hint="eastAsia"/>
        </w:rPr>
        <w:t xml:space="preserve">   01H  </w:t>
      </w:r>
      <w:r w:rsidRPr="0048714D">
        <w:t>¦</w:t>
      </w:r>
      <w:r w:rsidRPr="0048714D">
        <w:rPr>
          <w:rFonts w:hint="eastAsia"/>
        </w:rPr>
        <w:t xml:space="preserve"> 0000 </w:t>
      </w:r>
      <w:r w:rsidRPr="0048714D">
        <w:t>1011¦</w:t>
      </w:r>
    </w:p>
    <w:p w14:paraId="793010DE" w14:textId="77777777" w:rsidR="00E06C8E" w:rsidRPr="0048714D" w:rsidRDefault="00E06C8E" w:rsidP="00E06C8E">
      <w:pPr>
        <w:pStyle w:val="TerminalDisplay"/>
        <w:ind w:leftChars="810" w:left="1944" w:firstLineChars="350" w:firstLine="553"/>
      </w:pPr>
      <w:r w:rsidRPr="0048714D">
        <w:t>+------------------------------</w:t>
      </w:r>
      <w:r w:rsidRPr="0048714D">
        <w:rPr>
          <w:rFonts w:hint="eastAsia"/>
        </w:rPr>
        <w:t>--------------</w:t>
      </w:r>
      <w:r w:rsidRPr="0048714D">
        <w:t>¦</w:t>
      </w:r>
    </w:p>
    <w:p w14:paraId="44041500" w14:textId="77777777" w:rsidR="00E06C8E" w:rsidRPr="0048714D" w:rsidRDefault="00E06C8E" w:rsidP="00E06C8E">
      <w:pPr>
        <w:pStyle w:val="ItemList"/>
        <w:numPr>
          <w:ilvl w:val="0"/>
          <w:numId w:val="6"/>
        </w:numPr>
        <w:ind w:firstLine="361"/>
        <w:rPr>
          <w:b/>
        </w:rPr>
      </w:pPr>
      <w:bookmarkStart w:id="125" w:name="_Ref187469601"/>
      <w:r w:rsidRPr="0048714D">
        <w:rPr>
          <w:b/>
        </w:rPr>
        <w:t>SEQUENCE</w:t>
      </w:r>
      <w:bookmarkEnd w:id="125"/>
    </w:p>
    <w:p w14:paraId="6BA680AE" w14:textId="77777777" w:rsidR="00E06C8E" w:rsidRPr="0048714D" w:rsidRDefault="00E06C8E" w:rsidP="00E06C8E">
      <w:pPr>
        <w:pStyle w:val="ItemListText"/>
        <w:ind w:firstLine="360"/>
      </w:pPr>
      <w:r w:rsidRPr="0048714D">
        <w:rPr>
          <w:rFonts w:hint="eastAsia"/>
        </w:rPr>
        <w:t>该类型与</w:t>
      </w:r>
      <w:r w:rsidRPr="0048714D">
        <w:rPr>
          <w:rFonts w:hint="eastAsia"/>
        </w:rPr>
        <w:t>SET</w:t>
      </w:r>
      <w:r w:rsidRPr="0048714D">
        <w:rPr>
          <w:rFonts w:hint="eastAsia"/>
        </w:rPr>
        <w:t>类型编码方式基本一样，只是其成员顺序要与定义保持一致，而</w:t>
      </w:r>
      <w:r w:rsidRPr="0048714D">
        <w:rPr>
          <w:rFonts w:hint="eastAsia"/>
        </w:rPr>
        <w:t>SET</w:t>
      </w:r>
      <w:r w:rsidRPr="0048714D">
        <w:rPr>
          <w:rFonts w:hint="eastAsia"/>
        </w:rPr>
        <w:t>类型无需如此。</w:t>
      </w:r>
    </w:p>
    <w:p w14:paraId="6DA391B0" w14:textId="77777777" w:rsidR="00E06C8E" w:rsidRPr="0048714D" w:rsidRDefault="00E06C8E" w:rsidP="00E06C8E">
      <w:pPr>
        <w:pStyle w:val="ItemList"/>
        <w:numPr>
          <w:ilvl w:val="0"/>
          <w:numId w:val="6"/>
        </w:numPr>
        <w:ind w:firstLine="361"/>
        <w:rPr>
          <w:b/>
        </w:rPr>
      </w:pPr>
      <w:bookmarkStart w:id="126" w:name="_Ref187469602"/>
      <w:r w:rsidRPr="0048714D">
        <w:rPr>
          <w:rFonts w:hint="eastAsia"/>
          <w:b/>
        </w:rPr>
        <w:t>SET OF</w:t>
      </w:r>
      <w:bookmarkEnd w:id="126"/>
    </w:p>
    <w:p w14:paraId="3718FE28" w14:textId="77777777" w:rsidR="00E06C8E" w:rsidRPr="0048714D" w:rsidRDefault="00E06C8E" w:rsidP="00E06C8E">
      <w:pPr>
        <w:ind w:leftChars="810" w:left="1944" w:firstLine="480"/>
      </w:pPr>
      <w:r w:rsidRPr="0048714D">
        <w:rPr>
          <w:rFonts w:hint="eastAsia"/>
        </w:rPr>
        <w:t>该类型编码与</w:t>
      </w:r>
      <w:r w:rsidRPr="0048714D">
        <w:rPr>
          <w:rFonts w:hint="eastAsia"/>
        </w:rPr>
        <w:t>SET</w:t>
      </w:r>
      <w:r w:rsidRPr="0048714D">
        <w:rPr>
          <w:rFonts w:hint="eastAsia"/>
        </w:rPr>
        <w:t>相同。</w:t>
      </w:r>
    </w:p>
    <w:p w14:paraId="54DB09B0" w14:textId="77777777" w:rsidR="00E06C8E" w:rsidRPr="0048714D" w:rsidRDefault="00E06C8E" w:rsidP="00E06C8E">
      <w:pPr>
        <w:pStyle w:val="ItemList"/>
        <w:numPr>
          <w:ilvl w:val="0"/>
          <w:numId w:val="6"/>
        </w:numPr>
        <w:ind w:firstLine="361"/>
        <w:rPr>
          <w:b/>
        </w:rPr>
      </w:pPr>
      <w:bookmarkStart w:id="127" w:name="_Ref187469603"/>
      <w:r w:rsidRPr="0048714D">
        <w:rPr>
          <w:b/>
        </w:rPr>
        <w:t>SEQUENCE</w:t>
      </w:r>
      <w:r w:rsidRPr="0048714D">
        <w:rPr>
          <w:rFonts w:hint="eastAsia"/>
          <w:b/>
        </w:rPr>
        <w:t xml:space="preserve"> OF</w:t>
      </w:r>
      <w:bookmarkEnd w:id="127"/>
    </w:p>
    <w:p w14:paraId="720F97E0" w14:textId="77777777" w:rsidR="00E06C8E" w:rsidRPr="0048714D" w:rsidRDefault="00E06C8E" w:rsidP="00E06C8E">
      <w:pPr>
        <w:pStyle w:val="ItemListText"/>
        <w:ind w:firstLine="360"/>
      </w:pPr>
      <w:r w:rsidRPr="0048714D">
        <w:rPr>
          <w:rFonts w:hint="eastAsia"/>
        </w:rPr>
        <w:t>该类型编码与</w:t>
      </w:r>
      <w:r w:rsidRPr="0048714D">
        <w:rPr>
          <w:rFonts w:hint="eastAsia"/>
        </w:rPr>
        <w:t>SEQUENCE</w:t>
      </w:r>
      <w:r w:rsidRPr="0048714D">
        <w:rPr>
          <w:rFonts w:hint="eastAsia"/>
        </w:rPr>
        <w:t>相同。</w:t>
      </w:r>
    </w:p>
    <w:p w14:paraId="5B425EA4" w14:textId="008EC5BF" w:rsidR="00E06C8E" w:rsidRPr="0048714D" w:rsidRDefault="00E06C8E" w:rsidP="00E06C8E">
      <w:pPr>
        <w:pStyle w:val="NotesHeading"/>
        <w:ind w:firstLine="480"/>
      </w:pPr>
      <w:r w:rsidRPr="0048714D">
        <w:drawing>
          <wp:inline distT="0" distB="0" distL="0" distR="0" wp14:anchorId="51EDD04D" wp14:editId="14399827">
            <wp:extent cx="495300" cy="200025"/>
            <wp:effectExtent l="0" t="0" r="0" b="9525"/>
            <wp:docPr id="3" name="图片 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0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300" cy="200025"/>
                    </a:xfrm>
                    <a:prstGeom prst="rect">
                      <a:avLst/>
                    </a:prstGeom>
                    <a:noFill/>
                    <a:ln>
                      <a:noFill/>
                    </a:ln>
                  </pic:spPr>
                </pic:pic>
              </a:graphicData>
            </a:graphic>
          </wp:inline>
        </w:drawing>
      </w:r>
    </w:p>
    <w:p w14:paraId="793D3AA7" w14:textId="1C359392" w:rsidR="00E06C8E" w:rsidRPr="0048714D" w:rsidRDefault="00E06C8E" w:rsidP="00E06C8E">
      <w:pPr>
        <w:ind w:firstLine="480"/>
      </w:pPr>
      <w:r w:rsidRPr="0048714D">
        <w:rPr>
          <w:rFonts w:hint="eastAsia"/>
        </w:rPr>
        <w:t>其他的不常见的类型，在此不一一介绍。</w:t>
      </w:r>
    </w:p>
    <w:p w14:paraId="60755E13" w14:textId="11B1508C" w:rsidR="00E06C8E" w:rsidRPr="0048714D" w:rsidRDefault="00E06C8E" w:rsidP="00866B2F">
      <w:pPr>
        <w:pStyle w:val="af5"/>
        <w:numPr>
          <w:ilvl w:val="0"/>
          <w:numId w:val="14"/>
        </w:numPr>
      </w:pPr>
      <w:r w:rsidRPr="0048714D">
        <w:rPr>
          <w:rFonts w:hint="eastAsia"/>
        </w:rPr>
        <w:t>话单解码方法</w:t>
      </w:r>
    </w:p>
    <w:p w14:paraId="1CED2552" w14:textId="57D654E6" w:rsidR="00E06C8E" w:rsidRPr="0048714D" w:rsidRDefault="00E06C8E" w:rsidP="00866B2F">
      <w:pPr>
        <w:ind w:left="425" w:firstLineChars="0" w:firstLine="0"/>
        <w:jc w:val="center"/>
      </w:pPr>
      <w:r w:rsidRPr="0048714D">
        <w:rPr>
          <w:noProof/>
        </w:rPr>
        <w:lastRenderedPageBreak/>
        <w:drawing>
          <wp:inline distT="0" distB="0" distL="0" distR="0" wp14:anchorId="5483E940" wp14:editId="63981E8E">
            <wp:extent cx="4429125" cy="31242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9125" cy="3124200"/>
                    </a:xfrm>
                    <a:prstGeom prst="rect">
                      <a:avLst/>
                    </a:prstGeom>
                  </pic:spPr>
                </pic:pic>
              </a:graphicData>
            </a:graphic>
          </wp:inline>
        </w:drawing>
      </w:r>
    </w:p>
    <w:p w14:paraId="36C78CAF" w14:textId="466F9A3E" w:rsidR="00B17B29" w:rsidRPr="0048714D" w:rsidRDefault="00B17B29" w:rsidP="00866B2F">
      <w:pPr>
        <w:ind w:left="425" w:firstLineChars="0" w:firstLine="0"/>
        <w:jc w:val="left"/>
        <w:rPr>
          <w:b/>
          <w:sz w:val="32"/>
        </w:rPr>
      </w:pPr>
      <w:r w:rsidRPr="0048714D">
        <w:rPr>
          <w:b/>
          <w:sz w:val="32"/>
        </w:rPr>
        <w:t>HEADER</w:t>
      </w:r>
      <w:r w:rsidRPr="0048714D">
        <w:rPr>
          <w:rFonts w:hint="eastAsia"/>
          <w:b/>
          <w:sz w:val="32"/>
        </w:rPr>
        <w:t>：</w:t>
      </w:r>
    </w:p>
    <w:p w14:paraId="484FE572" w14:textId="333CB9DD" w:rsidR="00FF7257" w:rsidRPr="0048714D" w:rsidRDefault="00FF7257" w:rsidP="00866B2F">
      <w:pPr>
        <w:ind w:left="425" w:firstLineChars="0" w:firstLine="0"/>
        <w:jc w:val="left"/>
      </w:pPr>
      <w:r w:rsidRPr="0048714D">
        <w:rPr>
          <w:b/>
        </w:rPr>
        <w:t>TAG OF THE CDR FILE</w:t>
      </w:r>
      <w:r w:rsidRPr="0048714D">
        <w:rPr>
          <w:rFonts w:hint="eastAsia"/>
          <w:b/>
        </w:rPr>
        <w:t>：</w:t>
      </w:r>
      <w:r w:rsidRPr="0048714D">
        <w:rPr>
          <w:rFonts w:hint="eastAsia"/>
        </w:rPr>
        <w:t>30</w:t>
      </w:r>
    </w:p>
    <w:p w14:paraId="4198829E" w14:textId="14324667" w:rsidR="00FF7257" w:rsidRPr="0048714D" w:rsidRDefault="00FF7257" w:rsidP="00866B2F">
      <w:pPr>
        <w:ind w:left="425" w:firstLineChars="0" w:firstLine="0"/>
        <w:jc w:val="left"/>
      </w:pPr>
      <w:r w:rsidRPr="0048714D">
        <w:rPr>
          <w:b/>
        </w:rPr>
        <w:t>LENGTH OF THE CDR FILE</w:t>
      </w:r>
      <w:r w:rsidRPr="0048714D">
        <w:rPr>
          <w:rFonts w:hint="eastAsia"/>
          <w:b/>
        </w:rPr>
        <w:t>：</w:t>
      </w:r>
      <w:r w:rsidRPr="0048714D">
        <w:rPr>
          <w:rFonts w:hint="eastAsia"/>
        </w:rPr>
        <w:t>83</w:t>
      </w:r>
      <w:r w:rsidR="00DA1348" w:rsidRPr="0048714D">
        <w:t xml:space="preserve"> </w:t>
      </w:r>
      <w:r w:rsidRPr="0048714D">
        <w:rPr>
          <w:rFonts w:hint="eastAsia"/>
        </w:rPr>
        <w:t>4F</w:t>
      </w:r>
      <w:r w:rsidR="00DA1348" w:rsidRPr="0048714D">
        <w:t xml:space="preserve"> </w:t>
      </w:r>
      <w:r w:rsidRPr="0048714D">
        <w:rPr>
          <w:rFonts w:hint="eastAsia"/>
        </w:rPr>
        <w:t>C0</w:t>
      </w:r>
      <w:r w:rsidR="00DA1348" w:rsidRPr="0048714D">
        <w:t xml:space="preserve"> </w:t>
      </w:r>
      <w:r w:rsidRPr="0048714D">
        <w:t>27——&gt;5226535</w:t>
      </w:r>
    </w:p>
    <w:p w14:paraId="247F07D5" w14:textId="3D953A72" w:rsidR="005F5308" w:rsidRPr="0048714D" w:rsidRDefault="00C7165E" w:rsidP="00866B2F">
      <w:pPr>
        <w:ind w:left="425" w:firstLineChars="0" w:firstLine="0"/>
        <w:jc w:val="left"/>
      </w:pPr>
      <w:r w:rsidRPr="0048714D">
        <w:rPr>
          <w:b/>
        </w:rPr>
        <w:t>HEADERRECORD’S TAG OF THE CDR FILE</w:t>
      </w:r>
      <w:r w:rsidRPr="0048714D">
        <w:rPr>
          <w:rFonts w:hint="eastAsia"/>
          <w:b/>
        </w:rPr>
        <w:t>：</w:t>
      </w:r>
      <w:r w:rsidRPr="0048714D">
        <w:rPr>
          <w:rFonts w:hint="eastAsia"/>
        </w:rPr>
        <w:t>A</w:t>
      </w:r>
      <w:r w:rsidRPr="0048714D">
        <w:t>0</w:t>
      </w:r>
    </w:p>
    <w:p w14:paraId="0336B231" w14:textId="6668FC0F" w:rsidR="00C7165E" w:rsidRPr="0048714D" w:rsidRDefault="00C7165E" w:rsidP="00866B2F">
      <w:pPr>
        <w:ind w:left="425" w:firstLineChars="0" w:firstLine="0"/>
        <w:jc w:val="left"/>
      </w:pPr>
      <w:r w:rsidRPr="0048714D">
        <w:rPr>
          <w:b/>
        </w:rPr>
        <w:t>HEADERRECORD’S LENGTH OF THE CDR FILE</w:t>
      </w:r>
      <w:r w:rsidRPr="0048714D">
        <w:rPr>
          <w:rFonts w:hint="eastAsia"/>
          <w:b/>
        </w:rPr>
        <w:t>：</w:t>
      </w:r>
      <w:r w:rsidRPr="0048714D">
        <w:rPr>
          <w:rFonts w:hint="eastAsia"/>
        </w:rPr>
        <w:t>10</w:t>
      </w:r>
      <w:r w:rsidR="00B17B29" w:rsidRPr="0048714D">
        <w:rPr>
          <w:rFonts w:hint="eastAsia"/>
        </w:rPr>
        <w:t>——</w:t>
      </w:r>
      <w:r w:rsidR="00B17B29" w:rsidRPr="0048714D">
        <w:rPr>
          <w:rFonts w:hint="eastAsia"/>
        </w:rPr>
        <w:t>&gt;</w:t>
      </w:r>
      <w:r w:rsidR="00B17B29" w:rsidRPr="0048714D">
        <w:t>16</w:t>
      </w:r>
    </w:p>
    <w:p w14:paraId="56C0B982" w14:textId="2083B6B6" w:rsidR="00C7165E" w:rsidRPr="0048714D" w:rsidRDefault="00C7165E" w:rsidP="00866B2F">
      <w:pPr>
        <w:ind w:left="425" w:firstLineChars="0" w:firstLine="0"/>
        <w:jc w:val="left"/>
      </w:pPr>
      <w:r w:rsidRPr="0048714D">
        <w:rPr>
          <w:b/>
        </w:rPr>
        <w:t>TIMESTAMP OF HEADERRECORD</w:t>
      </w:r>
      <w:r w:rsidR="00DA1348" w:rsidRPr="0048714D">
        <w:rPr>
          <w:rFonts w:hint="eastAsia"/>
          <w:b/>
        </w:rPr>
        <w:t>：</w:t>
      </w:r>
      <w:r w:rsidR="00DA1348" w:rsidRPr="0048714D">
        <w:t>80 09 18 03 27 08 15 33 2B 08 00——&gt;TAG</w:t>
      </w:r>
      <w:r w:rsidR="00DA1348" w:rsidRPr="0048714D">
        <w:t>：</w:t>
      </w:r>
      <w:r w:rsidR="00DA1348" w:rsidRPr="0048714D">
        <w:rPr>
          <w:rFonts w:hint="eastAsia"/>
        </w:rPr>
        <w:t>80 LENGTH</w:t>
      </w:r>
      <w:r w:rsidR="00DA1348" w:rsidRPr="0048714D">
        <w:t>：</w:t>
      </w:r>
      <w:r w:rsidR="00DA1348" w:rsidRPr="0048714D">
        <w:rPr>
          <w:rFonts w:hint="eastAsia"/>
        </w:rPr>
        <w:t>09 VALUE</w:t>
      </w:r>
      <w:r w:rsidR="00DA1348" w:rsidRPr="0048714D">
        <w:rPr>
          <w:rFonts w:hint="eastAsia"/>
        </w:rPr>
        <w:t>：</w:t>
      </w:r>
      <w:r w:rsidR="00DA1348" w:rsidRPr="0048714D">
        <w:t>18 03 27 08 15 33 2B 08 00——&gt;20180327081533+0800</w:t>
      </w:r>
    </w:p>
    <w:p w14:paraId="427D0787" w14:textId="547A28BF" w:rsidR="00B17B29" w:rsidRPr="0048714D" w:rsidRDefault="00B17B29" w:rsidP="00866B2F">
      <w:pPr>
        <w:ind w:left="425" w:firstLineChars="0" w:firstLine="0"/>
        <w:jc w:val="left"/>
        <w:rPr>
          <w:b/>
          <w:sz w:val="32"/>
        </w:rPr>
      </w:pPr>
      <w:r w:rsidRPr="0048714D">
        <w:rPr>
          <w:b/>
          <w:sz w:val="32"/>
        </w:rPr>
        <w:t>SEQUENCE</w:t>
      </w:r>
      <w:r w:rsidRPr="0048714D">
        <w:rPr>
          <w:rFonts w:hint="eastAsia"/>
          <w:b/>
          <w:sz w:val="32"/>
        </w:rPr>
        <w:t>：</w:t>
      </w:r>
    </w:p>
    <w:p w14:paraId="1D31F4A9" w14:textId="07B66AED" w:rsidR="00DA1348" w:rsidRPr="0048714D" w:rsidRDefault="00B17B29" w:rsidP="00866B2F">
      <w:pPr>
        <w:ind w:left="425" w:firstLineChars="0" w:firstLine="0"/>
        <w:jc w:val="left"/>
      </w:pPr>
      <w:r w:rsidRPr="0048714D">
        <w:rPr>
          <w:b/>
        </w:rPr>
        <w:t>SEQUENCE’S TAG OF THE CDR FILE</w:t>
      </w:r>
      <w:r w:rsidRPr="0048714D">
        <w:rPr>
          <w:rFonts w:hint="eastAsia"/>
          <w:b/>
        </w:rPr>
        <w:t>：</w:t>
      </w:r>
      <w:r w:rsidRPr="0048714D">
        <w:rPr>
          <w:rFonts w:hint="eastAsia"/>
        </w:rPr>
        <w:t>A</w:t>
      </w:r>
      <w:r w:rsidRPr="0048714D">
        <w:t>1</w:t>
      </w:r>
    </w:p>
    <w:p w14:paraId="564BEA48" w14:textId="44E90EFE" w:rsidR="00B17B29" w:rsidRPr="0048714D" w:rsidRDefault="00B17B29" w:rsidP="00866B2F">
      <w:pPr>
        <w:ind w:left="425" w:firstLineChars="0" w:firstLine="0"/>
        <w:jc w:val="left"/>
      </w:pPr>
      <w:r w:rsidRPr="0048714D">
        <w:rPr>
          <w:b/>
        </w:rPr>
        <w:t>SEQUENCE’S LENGTH OF THE CDR FILE</w:t>
      </w:r>
      <w:r w:rsidRPr="0048714D">
        <w:rPr>
          <w:rFonts w:hint="eastAsia"/>
          <w:b/>
        </w:rPr>
        <w:t>：</w:t>
      </w:r>
      <w:r w:rsidRPr="0048714D">
        <w:rPr>
          <w:rFonts w:hint="eastAsia"/>
        </w:rPr>
        <w:t xml:space="preserve">83 </w:t>
      </w:r>
      <w:r w:rsidRPr="0048714D">
        <w:t>4</w:t>
      </w:r>
      <w:r w:rsidRPr="0048714D">
        <w:rPr>
          <w:rFonts w:hint="eastAsia"/>
        </w:rPr>
        <w:t>F</w:t>
      </w:r>
      <w:r w:rsidRPr="0048714D">
        <w:t xml:space="preserve"> </w:t>
      </w:r>
      <w:r w:rsidRPr="0048714D">
        <w:rPr>
          <w:rFonts w:hint="eastAsia"/>
        </w:rPr>
        <w:t>BF</w:t>
      </w:r>
      <w:r w:rsidRPr="0048714D">
        <w:t xml:space="preserve"> </w:t>
      </w:r>
      <w:r w:rsidRPr="0048714D">
        <w:rPr>
          <w:rFonts w:hint="eastAsia"/>
        </w:rPr>
        <w:t>E</w:t>
      </w:r>
      <w:r w:rsidRPr="0048714D">
        <w:t>2——&gt;5226446</w:t>
      </w:r>
    </w:p>
    <w:p w14:paraId="15D5CFF9" w14:textId="46983D27" w:rsidR="000C4671" w:rsidRPr="0048714D" w:rsidRDefault="000C4671" w:rsidP="00866B2F">
      <w:pPr>
        <w:ind w:left="425" w:firstLineChars="0" w:firstLine="0"/>
        <w:jc w:val="left"/>
        <w:rPr>
          <w:b/>
          <w:sz w:val="32"/>
        </w:rPr>
      </w:pPr>
      <w:r w:rsidRPr="0048714D">
        <w:rPr>
          <w:rFonts w:hint="eastAsia"/>
        </w:rPr>
        <w:t>主叫话单格式：</w:t>
      </w:r>
    </w:p>
    <w:p w14:paraId="6D79F742" w14:textId="473019ED" w:rsidR="00B17B29" w:rsidRPr="0048714D" w:rsidRDefault="00B17B29" w:rsidP="00866B2F">
      <w:pPr>
        <w:ind w:left="425" w:firstLineChars="0" w:firstLine="0"/>
        <w:jc w:val="left"/>
        <w:rPr>
          <w:sz w:val="32"/>
        </w:rPr>
      </w:pPr>
      <w:r w:rsidRPr="0048714D">
        <w:rPr>
          <w:b/>
          <w:sz w:val="32"/>
        </w:rPr>
        <w:t>CDR</w:t>
      </w:r>
      <w:r w:rsidRPr="0048714D">
        <w:rPr>
          <w:rFonts w:hint="eastAsia"/>
          <w:b/>
          <w:sz w:val="32"/>
        </w:rPr>
        <w:t>：</w:t>
      </w:r>
    </w:p>
    <w:p w14:paraId="3BF0EDE8" w14:textId="451485DC" w:rsidR="00B17B29" w:rsidRPr="0048714D" w:rsidRDefault="00B17B29" w:rsidP="00866B2F">
      <w:pPr>
        <w:ind w:left="425" w:firstLineChars="0" w:firstLine="0"/>
        <w:jc w:val="left"/>
      </w:pPr>
      <w:r w:rsidRPr="0048714D">
        <w:rPr>
          <w:rFonts w:hint="eastAsia"/>
        </w:rPr>
        <w:t>TAG</w:t>
      </w:r>
      <w:r w:rsidRPr="0048714D">
        <w:t xml:space="preserve"> </w:t>
      </w:r>
      <w:r w:rsidRPr="0048714D">
        <w:rPr>
          <w:rFonts w:hint="eastAsia"/>
        </w:rPr>
        <w:t>OF</w:t>
      </w:r>
      <w:r w:rsidRPr="0048714D">
        <w:t xml:space="preserve"> </w:t>
      </w:r>
      <w:r w:rsidRPr="0048714D">
        <w:rPr>
          <w:rFonts w:hint="eastAsia"/>
        </w:rPr>
        <w:t>ONE</w:t>
      </w:r>
      <w:r w:rsidRPr="0048714D">
        <w:t xml:space="preserve"> </w:t>
      </w:r>
      <w:r w:rsidRPr="0048714D">
        <w:rPr>
          <w:rFonts w:hint="eastAsia"/>
        </w:rPr>
        <w:t>CDR</w:t>
      </w:r>
      <w:r w:rsidRPr="0048714D">
        <w:rPr>
          <w:rFonts w:hint="eastAsia"/>
        </w:rPr>
        <w:t>：</w:t>
      </w:r>
      <w:r w:rsidRPr="0048714D">
        <w:rPr>
          <w:rFonts w:hint="eastAsia"/>
        </w:rPr>
        <w:t>A</w:t>
      </w:r>
      <w:r w:rsidRPr="0048714D">
        <w:t>0</w:t>
      </w:r>
    </w:p>
    <w:p w14:paraId="72731C60" w14:textId="739BB04E" w:rsidR="00B17B29" w:rsidRPr="0048714D" w:rsidRDefault="00B17B29" w:rsidP="00866B2F">
      <w:pPr>
        <w:ind w:left="425" w:firstLineChars="0" w:firstLine="0"/>
        <w:jc w:val="left"/>
      </w:pPr>
      <w:r w:rsidRPr="0048714D">
        <w:rPr>
          <w:rFonts w:hint="eastAsia"/>
        </w:rPr>
        <w:lastRenderedPageBreak/>
        <w:t>LENGTH</w:t>
      </w:r>
      <w:r w:rsidRPr="0048714D">
        <w:t xml:space="preserve"> </w:t>
      </w:r>
      <w:r w:rsidRPr="0048714D">
        <w:rPr>
          <w:rFonts w:hint="eastAsia"/>
        </w:rPr>
        <w:t>OF</w:t>
      </w:r>
      <w:r w:rsidRPr="0048714D">
        <w:t xml:space="preserve"> </w:t>
      </w:r>
      <w:r w:rsidRPr="0048714D">
        <w:rPr>
          <w:rFonts w:hint="eastAsia"/>
        </w:rPr>
        <w:t>ONE</w:t>
      </w:r>
      <w:r w:rsidRPr="0048714D">
        <w:t xml:space="preserve"> </w:t>
      </w:r>
      <w:r w:rsidRPr="0048714D">
        <w:rPr>
          <w:rFonts w:hint="eastAsia"/>
        </w:rPr>
        <w:t>CDR</w:t>
      </w:r>
      <w:r w:rsidRPr="0048714D">
        <w:rPr>
          <w:rFonts w:hint="eastAsia"/>
        </w:rPr>
        <w:t>：</w:t>
      </w:r>
      <w:r w:rsidRPr="0048714D">
        <w:rPr>
          <w:rFonts w:hint="eastAsia"/>
        </w:rPr>
        <w:t>82 01 20</w:t>
      </w:r>
      <w:r w:rsidRPr="0048714D">
        <w:rPr>
          <w:rFonts w:hint="eastAsia"/>
        </w:rPr>
        <w:t>——</w:t>
      </w:r>
      <w:r w:rsidRPr="0048714D">
        <w:rPr>
          <w:rFonts w:hint="eastAsia"/>
        </w:rPr>
        <w:t>&gt;</w:t>
      </w:r>
      <w:r w:rsidRPr="0048714D">
        <w:t>288</w:t>
      </w:r>
    </w:p>
    <w:p w14:paraId="1B5F6FB8" w14:textId="06FF0884" w:rsidR="00B17B29" w:rsidRPr="0048714D" w:rsidRDefault="00B17B29" w:rsidP="00866B2F">
      <w:pPr>
        <w:ind w:left="425" w:firstLineChars="0" w:firstLine="0"/>
        <w:jc w:val="left"/>
      </w:pPr>
    </w:p>
    <w:tbl>
      <w:tblPr>
        <w:tblW w:w="895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85"/>
        <w:gridCol w:w="851"/>
        <w:gridCol w:w="1276"/>
        <w:gridCol w:w="1559"/>
        <w:gridCol w:w="3685"/>
      </w:tblGrid>
      <w:tr w:rsidR="00B949E6" w:rsidRPr="0048714D" w14:paraId="76649BA6" w14:textId="77777777" w:rsidTr="00866B2F">
        <w:trPr>
          <w:cantSplit/>
          <w:tblHeader/>
        </w:trPr>
        <w:tc>
          <w:tcPr>
            <w:tcW w:w="1585"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6B534989" w14:textId="77777777" w:rsidR="00B949E6" w:rsidRPr="0048714D" w:rsidRDefault="00B949E6" w:rsidP="00B17B29">
            <w:pPr>
              <w:keepNext/>
              <w:topLinePunct/>
              <w:adjustRightInd w:val="0"/>
              <w:snapToGrid w:val="0"/>
              <w:spacing w:before="80" w:after="80" w:line="240" w:lineRule="atLeast"/>
              <w:ind w:firstLineChars="0" w:firstLine="48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字段名</w:t>
            </w:r>
          </w:p>
        </w:tc>
        <w:tc>
          <w:tcPr>
            <w:tcW w:w="851"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036AC21D" w14:textId="77777777" w:rsidR="00B949E6" w:rsidRPr="0048714D" w:rsidRDefault="00B949E6" w:rsidP="00B17B29">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Tag</w:t>
            </w:r>
            <w:r w:rsidRPr="0048714D">
              <w:rPr>
                <w:rFonts w:ascii="Book Antiqua" w:eastAsia="黑体" w:hAnsi="Book Antiqua" w:cs="Book Antiqua" w:hint="eastAsia"/>
                <w:bCs/>
                <w:snapToGrid w:val="0"/>
                <w:kern w:val="0"/>
                <w:sz w:val="21"/>
                <w:szCs w:val="21"/>
              </w:rPr>
              <w:t>值</w:t>
            </w:r>
          </w:p>
        </w:tc>
        <w:tc>
          <w:tcPr>
            <w:tcW w:w="1276"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31A5850A" w14:textId="77777777" w:rsidR="00B949E6" w:rsidRPr="0048714D" w:rsidRDefault="00B949E6" w:rsidP="00B17B29">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字段类型</w:t>
            </w:r>
          </w:p>
        </w:tc>
        <w:tc>
          <w:tcPr>
            <w:tcW w:w="1559"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59124160" w14:textId="1BAFA777" w:rsidR="00B949E6" w:rsidRPr="0048714D" w:rsidRDefault="00B949E6" w:rsidP="00B17B29">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HEX</w:t>
            </w:r>
          </w:p>
        </w:tc>
        <w:tc>
          <w:tcPr>
            <w:tcW w:w="3685"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35ED9472" w14:textId="0F65424F" w:rsidR="00B949E6" w:rsidRPr="0048714D" w:rsidRDefault="00B949E6" w:rsidP="00B17B29">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解码</w:t>
            </w:r>
          </w:p>
        </w:tc>
      </w:tr>
      <w:tr w:rsidR="00B949E6" w:rsidRPr="0048714D" w14:paraId="1FB90D46" w14:textId="77777777" w:rsidTr="00866B2F">
        <w:trPr>
          <w:cantSplit/>
        </w:trPr>
        <w:tc>
          <w:tcPr>
            <w:tcW w:w="1585" w:type="dxa"/>
          </w:tcPr>
          <w:p w14:paraId="2056EBFD"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 xml:space="preserve">recordType </w:t>
            </w:r>
          </w:p>
          <w:p w14:paraId="0CB41F07" w14:textId="5B385BE1"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话单类型</w:t>
            </w:r>
          </w:p>
        </w:tc>
        <w:tc>
          <w:tcPr>
            <w:tcW w:w="851" w:type="dxa"/>
          </w:tcPr>
          <w:p w14:paraId="33A73692"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0x80</w:t>
            </w:r>
          </w:p>
        </w:tc>
        <w:tc>
          <w:tcPr>
            <w:tcW w:w="1276" w:type="dxa"/>
          </w:tcPr>
          <w:p w14:paraId="30E56099"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ENUMERATED</w:t>
            </w:r>
          </w:p>
        </w:tc>
        <w:tc>
          <w:tcPr>
            <w:tcW w:w="1559" w:type="dxa"/>
          </w:tcPr>
          <w:p w14:paraId="68A5C35F" w14:textId="4D115228"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80</w:t>
            </w:r>
            <w:r w:rsidRPr="0048714D">
              <w:rPr>
                <w:rFonts w:cs="Arial"/>
                <w:snapToGrid w:val="0"/>
                <w:kern w:val="0"/>
                <w:sz w:val="21"/>
                <w:szCs w:val="21"/>
              </w:rPr>
              <w:t xml:space="preserve"> </w:t>
            </w:r>
            <w:r w:rsidRPr="0048714D">
              <w:rPr>
                <w:rFonts w:cs="Arial" w:hint="eastAsia"/>
                <w:snapToGrid w:val="0"/>
                <w:kern w:val="0"/>
                <w:sz w:val="21"/>
                <w:szCs w:val="21"/>
              </w:rPr>
              <w:t>01</w:t>
            </w:r>
            <w:r w:rsidRPr="0048714D">
              <w:rPr>
                <w:rFonts w:cs="Arial"/>
                <w:snapToGrid w:val="0"/>
                <w:kern w:val="0"/>
                <w:sz w:val="21"/>
                <w:szCs w:val="21"/>
              </w:rPr>
              <w:t xml:space="preserve"> </w:t>
            </w:r>
            <w:r w:rsidRPr="0048714D">
              <w:rPr>
                <w:rFonts w:cs="Arial" w:hint="eastAsia"/>
                <w:snapToGrid w:val="0"/>
                <w:kern w:val="0"/>
                <w:sz w:val="21"/>
                <w:szCs w:val="21"/>
              </w:rPr>
              <w:t>00</w:t>
            </w:r>
          </w:p>
        </w:tc>
        <w:tc>
          <w:tcPr>
            <w:tcW w:w="3685" w:type="dxa"/>
          </w:tcPr>
          <w:p w14:paraId="6AB79416" w14:textId="3CCB7EA5"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w:t>
            </w:r>
            <w:r w:rsidRPr="0048714D">
              <w:rPr>
                <w:rFonts w:cs="Arial" w:hint="eastAsia"/>
                <w:snapToGrid w:val="0"/>
                <w:kern w:val="0"/>
                <w:sz w:val="21"/>
                <w:szCs w:val="21"/>
              </w:rPr>
              <w:t>：指明本话单是主叫话单</w:t>
            </w:r>
          </w:p>
        </w:tc>
      </w:tr>
      <w:tr w:rsidR="00B949E6" w:rsidRPr="0048714D" w14:paraId="3BBA9782" w14:textId="77777777" w:rsidTr="00866B2F">
        <w:trPr>
          <w:cantSplit/>
        </w:trPr>
        <w:tc>
          <w:tcPr>
            <w:tcW w:w="1585" w:type="dxa"/>
          </w:tcPr>
          <w:p w14:paraId="65C65941"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servedIMSI</w:t>
            </w:r>
          </w:p>
          <w:p w14:paraId="193F04E2" w14:textId="27837B05"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主叫</w:t>
            </w:r>
            <w:r w:rsidRPr="0048714D">
              <w:rPr>
                <w:rFonts w:cs="Arial" w:hint="eastAsia"/>
                <w:snapToGrid w:val="0"/>
                <w:kern w:val="0"/>
                <w:sz w:val="21"/>
                <w:szCs w:val="21"/>
              </w:rPr>
              <w:t>IMSI</w:t>
            </w:r>
            <w:r w:rsidRPr="0048714D">
              <w:rPr>
                <w:rFonts w:cs="Arial" w:hint="eastAsia"/>
                <w:snapToGrid w:val="0"/>
                <w:kern w:val="0"/>
                <w:sz w:val="21"/>
                <w:szCs w:val="21"/>
              </w:rPr>
              <w:t>号</w:t>
            </w:r>
          </w:p>
        </w:tc>
        <w:tc>
          <w:tcPr>
            <w:tcW w:w="851" w:type="dxa"/>
          </w:tcPr>
          <w:p w14:paraId="48ADD621"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0x81</w:t>
            </w:r>
          </w:p>
        </w:tc>
        <w:tc>
          <w:tcPr>
            <w:tcW w:w="1276" w:type="dxa"/>
          </w:tcPr>
          <w:p w14:paraId="4FFC79F1"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TBCD-STRING(3..8)</w:t>
            </w:r>
          </w:p>
        </w:tc>
        <w:tc>
          <w:tcPr>
            <w:tcW w:w="1559" w:type="dxa"/>
          </w:tcPr>
          <w:p w14:paraId="0665ACEA" w14:textId="5EC05FA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81 08 64 00 70 93 51 19 65 F1</w:t>
            </w:r>
          </w:p>
        </w:tc>
        <w:tc>
          <w:tcPr>
            <w:tcW w:w="3685" w:type="dxa"/>
          </w:tcPr>
          <w:p w14:paraId="23DEF71B" w14:textId="3AAD8214"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460007391591561</w:t>
            </w:r>
          </w:p>
        </w:tc>
      </w:tr>
      <w:tr w:rsidR="00B949E6" w:rsidRPr="0048714D" w14:paraId="6F54D9C1" w14:textId="77777777" w:rsidTr="00866B2F">
        <w:trPr>
          <w:cantSplit/>
        </w:trPr>
        <w:tc>
          <w:tcPr>
            <w:tcW w:w="1585" w:type="dxa"/>
          </w:tcPr>
          <w:p w14:paraId="2D6407A4"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servedIMEI</w:t>
            </w:r>
          </w:p>
          <w:p w14:paraId="005321C2" w14:textId="4817E065"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主叫</w:t>
            </w:r>
            <w:r w:rsidRPr="0048714D">
              <w:rPr>
                <w:rFonts w:cs="Arial" w:hint="eastAsia"/>
                <w:snapToGrid w:val="0"/>
                <w:kern w:val="0"/>
                <w:sz w:val="21"/>
                <w:szCs w:val="21"/>
              </w:rPr>
              <w:t>IMEI</w:t>
            </w:r>
          </w:p>
        </w:tc>
        <w:tc>
          <w:tcPr>
            <w:tcW w:w="851" w:type="dxa"/>
          </w:tcPr>
          <w:p w14:paraId="496DAB92"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0x82</w:t>
            </w:r>
          </w:p>
        </w:tc>
        <w:tc>
          <w:tcPr>
            <w:tcW w:w="1276" w:type="dxa"/>
          </w:tcPr>
          <w:p w14:paraId="0F5BE353"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TBCD-STRING(8)</w:t>
            </w:r>
          </w:p>
        </w:tc>
        <w:tc>
          <w:tcPr>
            <w:tcW w:w="1559" w:type="dxa"/>
          </w:tcPr>
          <w:p w14:paraId="7EDFCA01" w14:textId="569ED294" w:rsidR="00B949E6" w:rsidRPr="0048714D" w:rsidRDefault="00B949E6"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82 08 68 57 04 30 53 68 37 F0</w:t>
            </w:r>
          </w:p>
        </w:tc>
        <w:tc>
          <w:tcPr>
            <w:tcW w:w="3685" w:type="dxa"/>
          </w:tcPr>
          <w:p w14:paraId="532C8E1D" w14:textId="5880789C"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867540033586730</w:t>
            </w:r>
          </w:p>
        </w:tc>
      </w:tr>
      <w:tr w:rsidR="00B949E6" w:rsidRPr="0048714D" w14:paraId="4CBB7941" w14:textId="77777777" w:rsidTr="00866B2F">
        <w:trPr>
          <w:cantSplit/>
        </w:trPr>
        <w:tc>
          <w:tcPr>
            <w:tcW w:w="1585" w:type="dxa"/>
          </w:tcPr>
          <w:p w14:paraId="539FE4A5"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servedMSISDN</w:t>
            </w:r>
          </w:p>
          <w:p w14:paraId="2532BE8C" w14:textId="0D945C54"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主叫</w:t>
            </w:r>
            <w:r w:rsidRPr="0048714D">
              <w:rPr>
                <w:rFonts w:cs="Arial" w:hint="eastAsia"/>
                <w:snapToGrid w:val="0"/>
                <w:kern w:val="0"/>
                <w:sz w:val="21"/>
                <w:szCs w:val="21"/>
              </w:rPr>
              <w:t>MSISDN</w:t>
            </w:r>
          </w:p>
        </w:tc>
        <w:tc>
          <w:tcPr>
            <w:tcW w:w="851" w:type="dxa"/>
          </w:tcPr>
          <w:p w14:paraId="3B7A8676"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0x83</w:t>
            </w:r>
          </w:p>
        </w:tc>
        <w:tc>
          <w:tcPr>
            <w:tcW w:w="1276" w:type="dxa"/>
          </w:tcPr>
          <w:p w14:paraId="66853894"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ADRESS(2..9)</w:t>
            </w:r>
          </w:p>
        </w:tc>
        <w:tc>
          <w:tcPr>
            <w:tcW w:w="1559" w:type="dxa"/>
          </w:tcPr>
          <w:p w14:paraId="6F33EB1C" w14:textId="4844F8DC" w:rsidR="00B949E6" w:rsidRPr="0048714D" w:rsidRDefault="00ED730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 xml:space="preserve">83 08 91 68 31 78 24 85 49 </w:t>
            </w:r>
            <w:r w:rsidR="00B949E6" w:rsidRPr="0048714D">
              <w:rPr>
                <w:rFonts w:cs="Arial"/>
                <w:snapToGrid w:val="0"/>
                <w:kern w:val="0"/>
                <w:sz w:val="21"/>
                <w:szCs w:val="21"/>
              </w:rPr>
              <w:t>F7</w:t>
            </w:r>
          </w:p>
        </w:tc>
        <w:tc>
          <w:tcPr>
            <w:tcW w:w="3685" w:type="dxa"/>
          </w:tcPr>
          <w:p w14:paraId="1FD86C32" w14:textId="714D9473" w:rsidR="00B949E6" w:rsidRPr="0048714D" w:rsidRDefault="00ED730E"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r w:rsidRPr="0048714D">
              <w:rPr>
                <w:rFonts w:cs="Arial" w:hint="eastAsia"/>
                <w:snapToGrid w:val="0"/>
                <w:kern w:val="0"/>
                <w:sz w:val="21"/>
                <w:szCs w:val="21"/>
              </w:rPr>
              <w:t>91</w:t>
            </w:r>
            <w:r w:rsidRPr="0048714D">
              <w:rPr>
                <w:rFonts w:cs="Arial" w:hint="eastAsia"/>
                <w:snapToGrid w:val="0"/>
                <w:kern w:val="0"/>
                <w:sz w:val="21"/>
                <w:szCs w:val="21"/>
              </w:rPr>
              <w:t>）</w:t>
            </w:r>
            <w:r w:rsidRPr="0048714D">
              <w:rPr>
                <w:rFonts w:cs="Arial" w:hint="eastAsia"/>
                <w:snapToGrid w:val="0"/>
                <w:kern w:val="0"/>
                <w:sz w:val="21"/>
                <w:szCs w:val="21"/>
              </w:rPr>
              <w:t>8613874258947</w:t>
            </w:r>
          </w:p>
        </w:tc>
      </w:tr>
      <w:tr w:rsidR="00B949E6" w:rsidRPr="0048714D" w14:paraId="04A37AF2" w14:textId="77777777" w:rsidTr="00866B2F">
        <w:trPr>
          <w:cantSplit/>
        </w:trPr>
        <w:tc>
          <w:tcPr>
            <w:tcW w:w="1585" w:type="dxa"/>
          </w:tcPr>
          <w:p w14:paraId="2E11903E"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callingNumber</w:t>
            </w:r>
          </w:p>
          <w:p w14:paraId="4F278A34" w14:textId="351A50CD" w:rsidR="00ED730E" w:rsidRPr="0048714D" w:rsidRDefault="00ED730E"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主叫号码</w:t>
            </w:r>
          </w:p>
        </w:tc>
        <w:tc>
          <w:tcPr>
            <w:tcW w:w="851" w:type="dxa"/>
          </w:tcPr>
          <w:p w14:paraId="185833C9"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0x84</w:t>
            </w:r>
          </w:p>
        </w:tc>
        <w:tc>
          <w:tcPr>
            <w:tcW w:w="1276" w:type="dxa"/>
          </w:tcPr>
          <w:p w14:paraId="0AC76856"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 (2..17)</w:t>
            </w:r>
          </w:p>
        </w:tc>
        <w:tc>
          <w:tcPr>
            <w:tcW w:w="1559" w:type="dxa"/>
          </w:tcPr>
          <w:p w14:paraId="73CA2712" w14:textId="21095AD1"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84 07 A1 31 78 24 85 49 F7</w:t>
            </w:r>
          </w:p>
        </w:tc>
        <w:tc>
          <w:tcPr>
            <w:tcW w:w="3685" w:type="dxa"/>
          </w:tcPr>
          <w:p w14:paraId="1EFA5534" w14:textId="15AF7D9C" w:rsidR="00B949E6" w:rsidRPr="0048714D" w:rsidRDefault="00ED730E"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r w:rsidRPr="0048714D">
              <w:rPr>
                <w:rFonts w:cs="Arial" w:hint="eastAsia"/>
                <w:snapToGrid w:val="0"/>
                <w:kern w:val="0"/>
                <w:sz w:val="21"/>
                <w:szCs w:val="21"/>
              </w:rPr>
              <w:t>A</w:t>
            </w:r>
            <w:r w:rsidRPr="0048714D">
              <w:rPr>
                <w:rFonts w:cs="Arial"/>
                <w:snapToGrid w:val="0"/>
                <w:kern w:val="0"/>
                <w:sz w:val="21"/>
                <w:szCs w:val="21"/>
              </w:rPr>
              <w:t>1</w:t>
            </w:r>
            <w:r w:rsidRPr="0048714D">
              <w:rPr>
                <w:rFonts w:cs="Arial" w:hint="eastAsia"/>
                <w:snapToGrid w:val="0"/>
                <w:kern w:val="0"/>
                <w:sz w:val="21"/>
                <w:szCs w:val="21"/>
              </w:rPr>
              <w:t>）</w:t>
            </w:r>
            <w:r w:rsidRPr="0048714D">
              <w:rPr>
                <w:rFonts w:cs="Arial" w:hint="eastAsia"/>
                <w:snapToGrid w:val="0"/>
                <w:kern w:val="0"/>
                <w:sz w:val="21"/>
                <w:szCs w:val="21"/>
              </w:rPr>
              <w:t>13874258947</w:t>
            </w:r>
          </w:p>
        </w:tc>
      </w:tr>
      <w:tr w:rsidR="00B949E6" w:rsidRPr="0048714D" w14:paraId="494D95D2" w14:textId="77777777" w:rsidTr="00866B2F">
        <w:trPr>
          <w:cantSplit/>
        </w:trPr>
        <w:tc>
          <w:tcPr>
            <w:tcW w:w="1585" w:type="dxa"/>
          </w:tcPr>
          <w:p w14:paraId="2EDBE99F"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calledNumber</w:t>
            </w:r>
          </w:p>
          <w:p w14:paraId="0EB03B3B" w14:textId="39339F5A" w:rsidR="00A80799"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被叫号码</w:t>
            </w:r>
          </w:p>
        </w:tc>
        <w:tc>
          <w:tcPr>
            <w:tcW w:w="851" w:type="dxa"/>
          </w:tcPr>
          <w:p w14:paraId="1709943C"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0x85</w:t>
            </w:r>
          </w:p>
        </w:tc>
        <w:tc>
          <w:tcPr>
            <w:tcW w:w="1276" w:type="dxa"/>
          </w:tcPr>
          <w:p w14:paraId="65887499"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 (2..17)</w:t>
            </w:r>
          </w:p>
        </w:tc>
        <w:tc>
          <w:tcPr>
            <w:tcW w:w="1559" w:type="dxa"/>
          </w:tcPr>
          <w:p w14:paraId="02545BD0" w14:textId="61E9ADE5" w:rsidR="00B949E6" w:rsidRPr="0048714D" w:rsidRDefault="00A80799" w:rsidP="00A8079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85 07 81 51 76 22 11 27 F8</w:t>
            </w:r>
          </w:p>
        </w:tc>
        <w:tc>
          <w:tcPr>
            <w:tcW w:w="3685" w:type="dxa"/>
          </w:tcPr>
          <w:p w14:paraId="3EEDF144" w14:textId="00D06014" w:rsidR="00B949E6"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r w:rsidRPr="0048714D">
              <w:rPr>
                <w:rFonts w:cs="Arial" w:hint="eastAsia"/>
                <w:snapToGrid w:val="0"/>
                <w:kern w:val="0"/>
                <w:sz w:val="21"/>
                <w:szCs w:val="21"/>
              </w:rPr>
              <w:t>81</w:t>
            </w:r>
            <w:r w:rsidRPr="0048714D">
              <w:rPr>
                <w:rFonts w:cs="Arial" w:hint="eastAsia"/>
                <w:snapToGrid w:val="0"/>
                <w:kern w:val="0"/>
                <w:sz w:val="21"/>
                <w:szCs w:val="21"/>
              </w:rPr>
              <w:t>）</w:t>
            </w:r>
            <w:r w:rsidRPr="0048714D">
              <w:rPr>
                <w:rFonts w:cs="Arial" w:hint="eastAsia"/>
                <w:snapToGrid w:val="0"/>
                <w:kern w:val="0"/>
                <w:sz w:val="21"/>
                <w:szCs w:val="21"/>
              </w:rPr>
              <w:t>15672211728</w:t>
            </w:r>
          </w:p>
        </w:tc>
      </w:tr>
      <w:tr w:rsidR="00B949E6" w:rsidRPr="0048714D" w14:paraId="1C9B6FF4" w14:textId="77777777" w:rsidTr="00866B2F">
        <w:trPr>
          <w:cantSplit/>
        </w:trPr>
        <w:tc>
          <w:tcPr>
            <w:tcW w:w="1585" w:type="dxa"/>
          </w:tcPr>
          <w:p w14:paraId="3468EAE9"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translatedNumber</w:t>
            </w:r>
          </w:p>
          <w:p w14:paraId="40796425" w14:textId="6151FE0D" w:rsidR="00A80799"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转换被叫号码</w:t>
            </w:r>
          </w:p>
        </w:tc>
        <w:tc>
          <w:tcPr>
            <w:tcW w:w="851" w:type="dxa"/>
          </w:tcPr>
          <w:p w14:paraId="57129AB1"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0x86</w:t>
            </w:r>
          </w:p>
        </w:tc>
        <w:tc>
          <w:tcPr>
            <w:tcW w:w="1276" w:type="dxa"/>
          </w:tcPr>
          <w:p w14:paraId="7FC551D7"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 (2..17)</w:t>
            </w:r>
          </w:p>
        </w:tc>
        <w:tc>
          <w:tcPr>
            <w:tcW w:w="1559" w:type="dxa"/>
          </w:tcPr>
          <w:p w14:paraId="7AE50570" w14:textId="281A69E1" w:rsidR="00B949E6"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w:t>
            </w:r>
          </w:p>
        </w:tc>
        <w:tc>
          <w:tcPr>
            <w:tcW w:w="3685" w:type="dxa"/>
          </w:tcPr>
          <w:p w14:paraId="4FE19845" w14:textId="55029763" w:rsidR="00B949E6"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r>
      <w:tr w:rsidR="00B949E6" w:rsidRPr="0048714D" w14:paraId="53D0DF35" w14:textId="77777777" w:rsidTr="00866B2F">
        <w:trPr>
          <w:cantSplit/>
        </w:trPr>
        <w:tc>
          <w:tcPr>
            <w:tcW w:w="1585" w:type="dxa"/>
          </w:tcPr>
          <w:p w14:paraId="326A3E08"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connectedNumber</w:t>
            </w:r>
          </w:p>
          <w:p w14:paraId="122291CD" w14:textId="0CB9E213" w:rsidR="00A80799"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最终被叫号码</w:t>
            </w:r>
          </w:p>
        </w:tc>
        <w:tc>
          <w:tcPr>
            <w:tcW w:w="851" w:type="dxa"/>
          </w:tcPr>
          <w:p w14:paraId="427960CA"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0x87</w:t>
            </w:r>
          </w:p>
        </w:tc>
        <w:tc>
          <w:tcPr>
            <w:tcW w:w="1276" w:type="dxa"/>
          </w:tcPr>
          <w:p w14:paraId="458304FE"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 (2..17)</w:t>
            </w:r>
          </w:p>
        </w:tc>
        <w:tc>
          <w:tcPr>
            <w:tcW w:w="1559" w:type="dxa"/>
          </w:tcPr>
          <w:p w14:paraId="2BFF2AED" w14:textId="1004BF7D" w:rsidR="00B949E6"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w:t>
            </w:r>
          </w:p>
        </w:tc>
        <w:tc>
          <w:tcPr>
            <w:tcW w:w="3685" w:type="dxa"/>
          </w:tcPr>
          <w:p w14:paraId="4E63556C" w14:textId="2AABC219" w:rsidR="00B949E6"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r>
      <w:tr w:rsidR="00B949E6" w:rsidRPr="0048714D" w14:paraId="46405C0F" w14:textId="77777777" w:rsidTr="00866B2F">
        <w:trPr>
          <w:cantSplit/>
        </w:trPr>
        <w:tc>
          <w:tcPr>
            <w:tcW w:w="1585" w:type="dxa"/>
          </w:tcPr>
          <w:p w14:paraId="218C224C"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roamingNumber</w:t>
            </w:r>
          </w:p>
          <w:p w14:paraId="0F0FDF54" w14:textId="591A4298" w:rsidR="00A80799"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被叫漫游号</w:t>
            </w:r>
          </w:p>
        </w:tc>
        <w:tc>
          <w:tcPr>
            <w:tcW w:w="851" w:type="dxa"/>
          </w:tcPr>
          <w:p w14:paraId="6ED710C7"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0x88</w:t>
            </w:r>
          </w:p>
        </w:tc>
        <w:tc>
          <w:tcPr>
            <w:tcW w:w="1276" w:type="dxa"/>
          </w:tcPr>
          <w:p w14:paraId="4BAB9708"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 (2..17)</w:t>
            </w:r>
          </w:p>
        </w:tc>
        <w:tc>
          <w:tcPr>
            <w:tcW w:w="1559" w:type="dxa"/>
          </w:tcPr>
          <w:p w14:paraId="68755F33" w14:textId="25340203" w:rsidR="00B949E6"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w:t>
            </w:r>
          </w:p>
        </w:tc>
        <w:tc>
          <w:tcPr>
            <w:tcW w:w="3685" w:type="dxa"/>
          </w:tcPr>
          <w:p w14:paraId="10CDE7C0" w14:textId="1A41FFF8" w:rsidR="00B949E6"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r>
      <w:tr w:rsidR="00B949E6" w:rsidRPr="0048714D" w14:paraId="5F0C65A3" w14:textId="77777777" w:rsidTr="00866B2F">
        <w:trPr>
          <w:cantSplit/>
        </w:trPr>
        <w:tc>
          <w:tcPr>
            <w:tcW w:w="1585" w:type="dxa"/>
          </w:tcPr>
          <w:p w14:paraId="5F799416"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recordingEntity</w:t>
            </w:r>
          </w:p>
          <w:p w14:paraId="2E1884D7" w14:textId="44C1FD8C" w:rsidR="00A80799"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交换机号</w:t>
            </w:r>
          </w:p>
        </w:tc>
        <w:tc>
          <w:tcPr>
            <w:tcW w:w="851" w:type="dxa"/>
          </w:tcPr>
          <w:p w14:paraId="24FDC4E8"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0x89</w:t>
            </w:r>
          </w:p>
        </w:tc>
        <w:tc>
          <w:tcPr>
            <w:tcW w:w="1276" w:type="dxa"/>
          </w:tcPr>
          <w:p w14:paraId="3677B9D8"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 (2..9)</w:t>
            </w:r>
          </w:p>
        </w:tc>
        <w:tc>
          <w:tcPr>
            <w:tcW w:w="1559" w:type="dxa"/>
          </w:tcPr>
          <w:p w14:paraId="0C345AAA" w14:textId="613E7705" w:rsidR="00B949E6"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89 06 91 68 31 44 71 93</w:t>
            </w:r>
          </w:p>
        </w:tc>
        <w:tc>
          <w:tcPr>
            <w:tcW w:w="3685" w:type="dxa"/>
          </w:tcPr>
          <w:p w14:paraId="2A216AD6" w14:textId="4C103A7C" w:rsidR="00B949E6" w:rsidRPr="0048714D" w:rsidRDefault="00A8079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r w:rsidRPr="0048714D">
              <w:rPr>
                <w:rFonts w:cs="Arial" w:hint="eastAsia"/>
                <w:snapToGrid w:val="0"/>
                <w:kern w:val="0"/>
                <w:sz w:val="21"/>
                <w:szCs w:val="21"/>
              </w:rPr>
              <w:t>91</w:t>
            </w:r>
            <w:r w:rsidRPr="0048714D">
              <w:rPr>
                <w:rFonts w:cs="Arial" w:hint="eastAsia"/>
                <w:snapToGrid w:val="0"/>
                <w:kern w:val="0"/>
                <w:sz w:val="21"/>
                <w:szCs w:val="21"/>
              </w:rPr>
              <w:t>）</w:t>
            </w:r>
            <w:r w:rsidRPr="0048714D">
              <w:rPr>
                <w:rFonts w:cs="Arial" w:hint="eastAsia"/>
                <w:snapToGrid w:val="0"/>
                <w:kern w:val="0"/>
                <w:sz w:val="21"/>
                <w:szCs w:val="21"/>
              </w:rPr>
              <w:t>8613441739</w:t>
            </w:r>
          </w:p>
        </w:tc>
      </w:tr>
      <w:tr w:rsidR="00B949E6" w:rsidRPr="0048714D" w14:paraId="7553ED5B" w14:textId="77777777" w:rsidTr="00866B2F">
        <w:trPr>
          <w:cantSplit/>
        </w:trPr>
        <w:tc>
          <w:tcPr>
            <w:tcW w:w="1585" w:type="dxa"/>
          </w:tcPr>
          <w:p w14:paraId="7DF7F368"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mscIncomingROUTE</w:t>
            </w:r>
          </w:p>
          <w:p w14:paraId="79A40C82" w14:textId="1342A5D7" w:rsidR="00474544" w:rsidRPr="0048714D" w:rsidRDefault="00474544"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入中继</w:t>
            </w:r>
          </w:p>
        </w:tc>
        <w:tc>
          <w:tcPr>
            <w:tcW w:w="851" w:type="dxa"/>
          </w:tcPr>
          <w:p w14:paraId="701A6B19"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0xAA</w:t>
            </w:r>
          </w:p>
        </w:tc>
        <w:tc>
          <w:tcPr>
            <w:tcW w:w="1276" w:type="dxa"/>
          </w:tcPr>
          <w:p w14:paraId="408B89C1"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CHOICE</w:t>
            </w:r>
          </w:p>
        </w:tc>
        <w:tc>
          <w:tcPr>
            <w:tcW w:w="1559" w:type="dxa"/>
          </w:tcPr>
          <w:p w14:paraId="0400D48B" w14:textId="12AECBB6" w:rsidR="00B949E6" w:rsidRPr="0048714D" w:rsidRDefault="00474544"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AA 03 80 01 74</w:t>
            </w:r>
          </w:p>
        </w:tc>
        <w:tc>
          <w:tcPr>
            <w:tcW w:w="3685" w:type="dxa"/>
          </w:tcPr>
          <w:p w14:paraId="44308BB4" w14:textId="205CC1F4" w:rsidR="00B949E6" w:rsidRPr="0048714D" w:rsidRDefault="00AC75B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w:t>
            </w:r>
            <w:r w:rsidRPr="0048714D">
              <w:rPr>
                <w:rFonts w:cs="Arial"/>
                <w:snapToGrid w:val="0"/>
                <w:kern w:val="0"/>
                <w:sz w:val="21"/>
                <w:szCs w:val="21"/>
              </w:rPr>
              <w:t>074</w:t>
            </w:r>
            <w:r w:rsidR="004C6936" w:rsidRPr="0048714D">
              <w:rPr>
                <w:rFonts w:cs="Arial"/>
                <w:snapToGrid w:val="0"/>
                <w:kern w:val="0"/>
                <w:sz w:val="21"/>
                <w:szCs w:val="21"/>
              </w:rPr>
              <w:t xml:space="preserve"> </w:t>
            </w:r>
            <w:r w:rsidR="004C6936" w:rsidRPr="0048714D">
              <w:rPr>
                <w:rFonts w:cs="Arial"/>
                <w:snapToGrid w:val="0"/>
                <w:kern w:val="0"/>
                <w:sz w:val="21"/>
                <w:szCs w:val="21"/>
              </w:rPr>
              <w:t>？？</w:t>
            </w:r>
          </w:p>
          <w:p w14:paraId="156C4306"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p>
        </w:tc>
      </w:tr>
      <w:tr w:rsidR="00B949E6" w:rsidRPr="0048714D" w14:paraId="537FBF28" w14:textId="77777777" w:rsidTr="00866B2F">
        <w:trPr>
          <w:cantSplit/>
        </w:trPr>
        <w:tc>
          <w:tcPr>
            <w:tcW w:w="1585" w:type="dxa"/>
          </w:tcPr>
          <w:p w14:paraId="4BDA4CDB"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mscOutgoingROUTE</w:t>
            </w:r>
          </w:p>
          <w:p w14:paraId="2FC5B465" w14:textId="74B11C8E" w:rsidR="00474544" w:rsidRPr="0048714D" w:rsidRDefault="00474544"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出中继</w:t>
            </w:r>
          </w:p>
        </w:tc>
        <w:tc>
          <w:tcPr>
            <w:tcW w:w="851" w:type="dxa"/>
          </w:tcPr>
          <w:p w14:paraId="11972F67"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0xAB</w:t>
            </w:r>
          </w:p>
        </w:tc>
        <w:tc>
          <w:tcPr>
            <w:tcW w:w="1276" w:type="dxa"/>
          </w:tcPr>
          <w:p w14:paraId="7002410E"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CHOICE</w:t>
            </w:r>
          </w:p>
        </w:tc>
        <w:tc>
          <w:tcPr>
            <w:tcW w:w="1559" w:type="dxa"/>
          </w:tcPr>
          <w:p w14:paraId="5BE57487" w14:textId="736D86D3" w:rsidR="00B949E6" w:rsidRPr="0048714D" w:rsidRDefault="00474544"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AB 04 80 02 07 E4</w:t>
            </w:r>
          </w:p>
        </w:tc>
        <w:tc>
          <w:tcPr>
            <w:tcW w:w="3685" w:type="dxa"/>
          </w:tcPr>
          <w:p w14:paraId="2186B099" w14:textId="218966F7" w:rsidR="00B949E6" w:rsidRPr="0048714D" w:rsidRDefault="00AC75B9"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w:t>
            </w:r>
            <w:r w:rsidRPr="0048714D">
              <w:rPr>
                <w:rFonts w:cs="Arial"/>
                <w:snapToGrid w:val="0"/>
                <w:kern w:val="0"/>
                <w:sz w:val="21"/>
                <w:szCs w:val="21"/>
              </w:rPr>
              <w:t>7</w:t>
            </w:r>
            <w:r w:rsidRPr="0048714D">
              <w:rPr>
                <w:rFonts w:cs="Arial" w:hint="eastAsia"/>
                <w:snapToGrid w:val="0"/>
                <w:kern w:val="0"/>
                <w:sz w:val="21"/>
                <w:szCs w:val="21"/>
              </w:rPr>
              <w:t>E4</w:t>
            </w:r>
            <w:r w:rsidR="004C6936" w:rsidRPr="0048714D">
              <w:rPr>
                <w:rFonts w:cs="Arial"/>
                <w:snapToGrid w:val="0"/>
                <w:kern w:val="0"/>
                <w:sz w:val="21"/>
                <w:szCs w:val="21"/>
              </w:rPr>
              <w:t xml:space="preserve"> </w:t>
            </w:r>
            <w:r w:rsidR="004C6936" w:rsidRPr="0048714D">
              <w:rPr>
                <w:rFonts w:cs="Arial"/>
                <w:snapToGrid w:val="0"/>
                <w:kern w:val="0"/>
                <w:sz w:val="21"/>
                <w:szCs w:val="21"/>
              </w:rPr>
              <w:t>？？</w:t>
            </w:r>
          </w:p>
          <w:p w14:paraId="47319075"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p>
        </w:tc>
      </w:tr>
      <w:tr w:rsidR="00B949E6" w:rsidRPr="0048714D" w14:paraId="02EB787B" w14:textId="77777777" w:rsidTr="00866B2F">
        <w:trPr>
          <w:cantSplit/>
        </w:trPr>
        <w:tc>
          <w:tcPr>
            <w:tcW w:w="1585" w:type="dxa"/>
          </w:tcPr>
          <w:p w14:paraId="1B744D58" w14:textId="2BC237AC" w:rsidR="00B949E6" w:rsidRPr="0048714D" w:rsidRDefault="00CD37B8"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lastRenderedPageBreak/>
              <w:t>L</w:t>
            </w:r>
            <w:r w:rsidR="00B949E6" w:rsidRPr="0048714D">
              <w:rPr>
                <w:rFonts w:cs="Arial"/>
                <w:snapToGrid w:val="0"/>
                <w:kern w:val="0"/>
                <w:sz w:val="21"/>
                <w:szCs w:val="21"/>
              </w:rPr>
              <w:t>ocation</w:t>
            </w:r>
          </w:p>
          <w:p w14:paraId="66D53586" w14:textId="44281FB8" w:rsidR="00CD37B8" w:rsidRPr="0048714D" w:rsidRDefault="00CD37B8"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主叫用户位置</w:t>
            </w:r>
          </w:p>
        </w:tc>
        <w:tc>
          <w:tcPr>
            <w:tcW w:w="851" w:type="dxa"/>
          </w:tcPr>
          <w:p w14:paraId="50C62CA4"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r w:rsidRPr="0048714D">
              <w:rPr>
                <w:rFonts w:cs="Arial" w:hint="eastAsia"/>
                <w:snapToGrid w:val="0"/>
                <w:kern w:val="0"/>
                <w:sz w:val="21"/>
                <w:szCs w:val="21"/>
              </w:rPr>
              <w:t>A</w:t>
            </w:r>
            <w:r w:rsidRPr="0048714D">
              <w:rPr>
                <w:rFonts w:cs="Arial"/>
                <w:snapToGrid w:val="0"/>
                <w:kern w:val="0"/>
                <w:sz w:val="21"/>
                <w:szCs w:val="21"/>
              </w:rPr>
              <w:t>C</w:t>
            </w:r>
          </w:p>
        </w:tc>
        <w:tc>
          <w:tcPr>
            <w:tcW w:w="1276" w:type="dxa"/>
          </w:tcPr>
          <w:p w14:paraId="5DAB6179"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SEQUENCE</w:t>
            </w:r>
          </w:p>
        </w:tc>
        <w:tc>
          <w:tcPr>
            <w:tcW w:w="1559" w:type="dxa"/>
          </w:tcPr>
          <w:p w14:paraId="798C810C" w14:textId="4CCE2528" w:rsidR="00B949E6" w:rsidRPr="0048714D" w:rsidRDefault="00CD37B8"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AC 08 80 02 74 2B 81 02 2D 6F</w:t>
            </w:r>
          </w:p>
        </w:tc>
        <w:tc>
          <w:tcPr>
            <w:tcW w:w="3685" w:type="dxa"/>
          </w:tcPr>
          <w:p w14:paraId="12C74D41" w14:textId="25A075E0" w:rsidR="00B949E6" w:rsidRPr="0048714D" w:rsidRDefault="00CD37B8"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LAC</w:t>
            </w:r>
            <w:r w:rsidRPr="0048714D">
              <w:rPr>
                <w:rFonts w:cs="Arial" w:hint="eastAsia"/>
                <w:snapToGrid w:val="0"/>
                <w:kern w:val="0"/>
                <w:sz w:val="21"/>
                <w:szCs w:val="21"/>
              </w:rPr>
              <w:t>：</w:t>
            </w:r>
            <w:r w:rsidRPr="0048714D">
              <w:rPr>
                <w:rFonts w:cs="Arial" w:hint="eastAsia"/>
                <w:snapToGrid w:val="0"/>
                <w:kern w:val="0"/>
                <w:sz w:val="21"/>
                <w:szCs w:val="21"/>
              </w:rPr>
              <w:t>742B</w:t>
            </w:r>
            <w:r w:rsidRPr="0048714D">
              <w:rPr>
                <w:rFonts w:cs="Arial"/>
                <w:snapToGrid w:val="0"/>
                <w:kern w:val="0"/>
                <w:sz w:val="21"/>
                <w:szCs w:val="21"/>
              </w:rPr>
              <w:t xml:space="preserve"> </w:t>
            </w:r>
            <w:r w:rsidRPr="0048714D">
              <w:rPr>
                <w:rFonts w:cs="Arial" w:hint="eastAsia"/>
                <w:snapToGrid w:val="0"/>
                <w:kern w:val="0"/>
                <w:sz w:val="21"/>
                <w:szCs w:val="21"/>
              </w:rPr>
              <w:t>CELL</w:t>
            </w:r>
            <w:r w:rsidRPr="0048714D">
              <w:rPr>
                <w:rFonts w:cs="Arial" w:hint="eastAsia"/>
                <w:snapToGrid w:val="0"/>
                <w:kern w:val="0"/>
                <w:sz w:val="21"/>
                <w:szCs w:val="21"/>
              </w:rPr>
              <w:t>：</w:t>
            </w:r>
            <w:r w:rsidRPr="0048714D">
              <w:rPr>
                <w:rFonts w:cs="Arial" w:hint="eastAsia"/>
                <w:snapToGrid w:val="0"/>
                <w:kern w:val="0"/>
                <w:sz w:val="21"/>
                <w:szCs w:val="21"/>
              </w:rPr>
              <w:t>2D</w:t>
            </w:r>
            <w:r w:rsidRPr="0048714D">
              <w:rPr>
                <w:rFonts w:cs="Arial"/>
                <w:snapToGrid w:val="0"/>
                <w:kern w:val="0"/>
                <w:sz w:val="21"/>
                <w:szCs w:val="21"/>
              </w:rPr>
              <w:t>6F</w:t>
            </w:r>
          </w:p>
        </w:tc>
      </w:tr>
      <w:tr w:rsidR="00B949E6" w:rsidRPr="0048714D" w14:paraId="3B2BB2C0" w14:textId="77777777" w:rsidTr="00866B2F">
        <w:trPr>
          <w:cantSplit/>
        </w:trPr>
        <w:tc>
          <w:tcPr>
            <w:tcW w:w="1585" w:type="dxa"/>
          </w:tcPr>
          <w:p w14:paraId="54F958F9"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basicService</w:t>
            </w:r>
          </w:p>
          <w:p w14:paraId="28E97A6D" w14:textId="7D628EA4" w:rsidR="00CD37B8" w:rsidRPr="0048714D" w:rsidRDefault="00CD37B8"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业务类型</w:t>
            </w:r>
          </w:p>
        </w:tc>
        <w:tc>
          <w:tcPr>
            <w:tcW w:w="851" w:type="dxa"/>
          </w:tcPr>
          <w:p w14:paraId="7C9E4EB9"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r w:rsidRPr="0048714D">
              <w:rPr>
                <w:rFonts w:cs="Arial" w:hint="eastAsia"/>
                <w:snapToGrid w:val="0"/>
                <w:kern w:val="0"/>
                <w:sz w:val="21"/>
                <w:szCs w:val="21"/>
              </w:rPr>
              <w:t>A</w:t>
            </w:r>
            <w:r w:rsidRPr="0048714D">
              <w:rPr>
                <w:rFonts w:cs="Arial"/>
                <w:snapToGrid w:val="0"/>
                <w:kern w:val="0"/>
                <w:sz w:val="21"/>
                <w:szCs w:val="21"/>
              </w:rPr>
              <w:t>E</w:t>
            </w:r>
          </w:p>
        </w:tc>
        <w:tc>
          <w:tcPr>
            <w:tcW w:w="1276" w:type="dxa"/>
          </w:tcPr>
          <w:p w14:paraId="603F0FB5" w14:textId="77777777" w:rsidR="00B949E6" w:rsidRPr="0048714D" w:rsidRDefault="00B949E6"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CHOICE</w:t>
            </w:r>
          </w:p>
        </w:tc>
        <w:tc>
          <w:tcPr>
            <w:tcW w:w="1559" w:type="dxa"/>
          </w:tcPr>
          <w:p w14:paraId="28A29742" w14:textId="17CD65EB" w:rsidR="00B949E6" w:rsidRPr="0048714D" w:rsidRDefault="00CD37B8"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AE 03 83 01 11</w:t>
            </w:r>
          </w:p>
        </w:tc>
        <w:tc>
          <w:tcPr>
            <w:tcW w:w="3685" w:type="dxa"/>
          </w:tcPr>
          <w:p w14:paraId="6E4A805F" w14:textId="71480A39" w:rsidR="00B949E6" w:rsidRPr="0048714D" w:rsidRDefault="00CD37B8" w:rsidP="00B17B29">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1</w:t>
            </w:r>
            <w:r w:rsidRPr="0048714D">
              <w:rPr>
                <w:rFonts w:cs="Arial"/>
                <w:snapToGrid w:val="0"/>
                <w:kern w:val="0"/>
                <w:sz w:val="21"/>
                <w:szCs w:val="21"/>
              </w:rPr>
              <w:t>1</w:t>
            </w:r>
          </w:p>
        </w:tc>
      </w:tr>
      <w:tr w:rsidR="00726B62" w:rsidRPr="0048714D" w14:paraId="0F2A9504" w14:textId="77777777" w:rsidTr="00866B2F">
        <w:trPr>
          <w:cantSplit/>
        </w:trPr>
        <w:tc>
          <w:tcPr>
            <w:tcW w:w="1585" w:type="dxa"/>
          </w:tcPr>
          <w:p w14:paraId="219CF484"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seizureTime</w:t>
            </w:r>
          </w:p>
          <w:p w14:paraId="179A3611" w14:textId="63EDF001" w:rsidR="000B6FBA" w:rsidRPr="0048714D" w:rsidRDefault="000B6FBA"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主叫侧指配完成时间</w:t>
            </w:r>
          </w:p>
        </w:tc>
        <w:tc>
          <w:tcPr>
            <w:tcW w:w="851" w:type="dxa"/>
          </w:tcPr>
          <w:p w14:paraId="24D3EA6D"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0x96</w:t>
            </w:r>
          </w:p>
        </w:tc>
        <w:tc>
          <w:tcPr>
            <w:tcW w:w="1276" w:type="dxa"/>
          </w:tcPr>
          <w:p w14:paraId="70D51C28"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lang w:val="sv-SE"/>
              </w:rPr>
            </w:pPr>
            <w:r w:rsidRPr="0048714D">
              <w:rPr>
                <w:rFonts w:cs="Arial" w:hint="eastAsia"/>
                <w:snapToGrid w:val="0"/>
                <w:kern w:val="0"/>
                <w:sz w:val="21"/>
                <w:szCs w:val="21"/>
                <w:lang w:val="sv-SE"/>
              </w:rPr>
              <w:t>OCTET STRING(</w:t>
            </w:r>
            <w:r w:rsidRPr="0048714D">
              <w:rPr>
                <w:rFonts w:cs="Arial" w:hint="eastAsia"/>
                <w:snapToGrid w:val="0"/>
                <w:kern w:val="0"/>
                <w:sz w:val="21"/>
                <w:szCs w:val="21"/>
              </w:rPr>
              <w:t>9..10</w:t>
            </w:r>
            <w:r w:rsidRPr="0048714D">
              <w:rPr>
                <w:rFonts w:cs="Arial" w:hint="eastAsia"/>
                <w:snapToGrid w:val="0"/>
                <w:kern w:val="0"/>
                <w:sz w:val="21"/>
                <w:szCs w:val="21"/>
                <w:lang w:val="sv-SE"/>
              </w:rPr>
              <w:t>)</w:t>
            </w:r>
          </w:p>
        </w:tc>
        <w:tc>
          <w:tcPr>
            <w:tcW w:w="1559" w:type="dxa"/>
          </w:tcPr>
          <w:p w14:paraId="70E3308C" w14:textId="5DD6E1E2"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w:t>
            </w:r>
          </w:p>
        </w:tc>
        <w:tc>
          <w:tcPr>
            <w:tcW w:w="3685" w:type="dxa"/>
          </w:tcPr>
          <w:p w14:paraId="3AA60C17" w14:textId="73BD31C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r>
      <w:tr w:rsidR="00726B62" w:rsidRPr="0048714D" w14:paraId="5797A2C3" w14:textId="77777777" w:rsidTr="00866B2F">
        <w:trPr>
          <w:cantSplit/>
        </w:trPr>
        <w:tc>
          <w:tcPr>
            <w:tcW w:w="1585" w:type="dxa"/>
          </w:tcPr>
          <w:p w14:paraId="3AAEB755"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answerTime</w:t>
            </w:r>
          </w:p>
          <w:p w14:paraId="6FA378F1" w14:textId="1F122A6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被叫应答时间</w:t>
            </w:r>
          </w:p>
        </w:tc>
        <w:tc>
          <w:tcPr>
            <w:tcW w:w="851" w:type="dxa"/>
          </w:tcPr>
          <w:p w14:paraId="5A3F3F00"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0x97</w:t>
            </w:r>
          </w:p>
        </w:tc>
        <w:tc>
          <w:tcPr>
            <w:tcW w:w="1276" w:type="dxa"/>
          </w:tcPr>
          <w:p w14:paraId="4760C502"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lang w:val="sv-SE"/>
              </w:rPr>
            </w:pPr>
            <w:r w:rsidRPr="0048714D">
              <w:rPr>
                <w:rFonts w:cs="Arial" w:hint="eastAsia"/>
                <w:snapToGrid w:val="0"/>
                <w:kern w:val="0"/>
                <w:sz w:val="21"/>
                <w:szCs w:val="21"/>
                <w:lang w:val="sv-SE"/>
              </w:rPr>
              <w:t>OCTET STRING(</w:t>
            </w:r>
            <w:r w:rsidRPr="0048714D">
              <w:rPr>
                <w:rFonts w:cs="Arial" w:hint="eastAsia"/>
                <w:snapToGrid w:val="0"/>
                <w:kern w:val="0"/>
                <w:sz w:val="21"/>
                <w:szCs w:val="21"/>
              </w:rPr>
              <w:t>9..10</w:t>
            </w:r>
            <w:r w:rsidRPr="0048714D">
              <w:rPr>
                <w:rFonts w:cs="Arial" w:hint="eastAsia"/>
                <w:snapToGrid w:val="0"/>
                <w:kern w:val="0"/>
                <w:sz w:val="21"/>
                <w:szCs w:val="21"/>
                <w:lang w:val="sv-SE"/>
              </w:rPr>
              <w:t>)</w:t>
            </w:r>
          </w:p>
        </w:tc>
        <w:tc>
          <w:tcPr>
            <w:tcW w:w="1559" w:type="dxa"/>
          </w:tcPr>
          <w:p w14:paraId="2A04E9FA" w14:textId="26DE56A5"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97 09 18 03 27 15 22 58 2B 08 00</w:t>
            </w:r>
          </w:p>
        </w:tc>
        <w:tc>
          <w:tcPr>
            <w:tcW w:w="3685" w:type="dxa"/>
          </w:tcPr>
          <w:p w14:paraId="6672A7AE" w14:textId="3C2B8FE9"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2</w:t>
            </w:r>
            <w:r w:rsidRPr="0048714D">
              <w:rPr>
                <w:rFonts w:cs="Arial"/>
                <w:snapToGrid w:val="0"/>
                <w:kern w:val="0"/>
                <w:sz w:val="21"/>
                <w:szCs w:val="21"/>
              </w:rPr>
              <w:t>0180327 15:22:58 +0800</w:t>
            </w:r>
          </w:p>
        </w:tc>
      </w:tr>
      <w:tr w:rsidR="00726B62" w:rsidRPr="0048714D" w14:paraId="5A8D417A" w14:textId="77777777" w:rsidTr="00866B2F">
        <w:trPr>
          <w:cantSplit/>
        </w:trPr>
        <w:tc>
          <w:tcPr>
            <w:tcW w:w="1585" w:type="dxa"/>
          </w:tcPr>
          <w:p w14:paraId="3645ABBF"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releaseTime</w:t>
            </w:r>
          </w:p>
          <w:p w14:paraId="6F4C09E6" w14:textId="1E5C99EA"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结束通话时间</w:t>
            </w:r>
          </w:p>
        </w:tc>
        <w:tc>
          <w:tcPr>
            <w:tcW w:w="851" w:type="dxa"/>
          </w:tcPr>
          <w:p w14:paraId="153CFA15"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0x98</w:t>
            </w:r>
          </w:p>
        </w:tc>
        <w:tc>
          <w:tcPr>
            <w:tcW w:w="1276" w:type="dxa"/>
          </w:tcPr>
          <w:p w14:paraId="5F52A4A9"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lang w:val="sv-SE"/>
              </w:rPr>
            </w:pPr>
            <w:r w:rsidRPr="0048714D">
              <w:rPr>
                <w:rFonts w:cs="Arial" w:hint="eastAsia"/>
                <w:snapToGrid w:val="0"/>
                <w:kern w:val="0"/>
                <w:sz w:val="21"/>
                <w:szCs w:val="21"/>
                <w:lang w:val="sv-SE"/>
              </w:rPr>
              <w:t>OCTET STRING(</w:t>
            </w:r>
            <w:r w:rsidRPr="0048714D">
              <w:rPr>
                <w:rFonts w:cs="Arial" w:hint="eastAsia"/>
                <w:snapToGrid w:val="0"/>
                <w:kern w:val="0"/>
                <w:sz w:val="21"/>
                <w:szCs w:val="21"/>
              </w:rPr>
              <w:t>9..10</w:t>
            </w:r>
            <w:r w:rsidRPr="0048714D">
              <w:rPr>
                <w:rFonts w:cs="Arial" w:hint="eastAsia"/>
                <w:snapToGrid w:val="0"/>
                <w:kern w:val="0"/>
                <w:sz w:val="21"/>
                <w:szCs w:val="21"/>
                <w:lang w:val="sv-SE"/>
              </w:rPr>
              <w:t>)</w:t>
            </w:r>
          </w:p>
        </w:tc>
        <w:tc>
          <w:tcPr>
            <w:tcW w:w="1559" w:type="dxa"/>
          </w:tcPr>
          <w:p w14:paraId="692A4632" w14:textId="3EC56878"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98 09 18 03 27 15 23 43 2B 08 00</w:t>
            </w:r>
          </w:p>
        </w:tc>
        <w:tc>
          <w:tcPr>
            <w:tcW w:w="3685" w:type="dxa"/>
          </w:tcPr>
          <w:p w14:paraId="0083C79B" w14:textId="6E3CB7C8"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2</w:t>
            </w:r>
            <w:r w:rsidRPr="0048714D">
              <w:rPr>
                <w:rFonts w:cs="Arial"/>
                <w:snapToGrid w:val="0"/>
                <w:kern w:val="0"/>
                <w:sz w:val="21"/>
                <w:szCs w:val="21"/>
              </w:rPr>
              <w:t>0180327 15:23:43 +0800</w:t>
            </w:r>
          </w:p>
        </w:tc>
      </w:tr>
      <w:tr w:rsidR="00726B62" w:rsidRPr="0048714D" w14:paraId="4A52339A" w14:textId="77777777" w:rsidTr="00866B2F">
        <w:trPr>
          <w:cantSplit/>
        </w:trPr>
        <w:tc>
          <w:tcPr>
            <w:tcW w:w="1585" w:type="dxa"/>
          </w:tcPr>
          <w:p w14:paraId="3F30EB19"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callDuration</w:t>
            </w:r>
          </w:p>
          <w:p w14:paraId="7815B9B0" w14:textId="1734927F" w:rsidR="004355A6" w:rsidRPr="0048714D" w:rsidRDefault="004355A6"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通话时长</w:t>
            </w:r>
          </w:p>
        </w:tc>
        <w:tc>
          <w:tcPr>
            <w:tcW w:w="851" w:type="dxa"/>
          </w:tcPr>
          <w:p w14:paraId="1E1529B0"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0x99</w:t>
            </w:r>
          </w:p>
        </w:tc>
        <w:tc>
          <w:tcPr>
            <w:tcW w:w="1276" w:type="dxa"/>
          </w:tcPr>
          <w:p w14:paraId="2CED16E9"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78ECBFB2" w14:textId="79F7744D"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99 01 2D</w:t>
            </w:r>
          </w:p>
        </w:tc>
        <w:tc>
          <w:tcPr>
            <w:tcW w:w="3685" w:type="dxa"/>
          </w:tcPr>
          <w:p w14:paraId="1E94B78C" w14:textId="2A636134"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4</w:t>
            </w:r>
            <w:r w:rsidRPr="0048714D">
              <w:rPr>
                <w:rFonts w:cs="Arial"/>
                <w:snapToGrid w:val="0"/>
                <w:kern w:val="0"/>
                <w:sz w:val="21"/>
                <w:szCs w:val="21"/>
              </w:rPr>
              <w:t>5</w:t>
            </w:r>
          </w:p>
        </w:tc>
      </w:tr>
      <w:tr w:rsidR="00726B62" w:rsidRPr="0048714D" w14:paraId="3A70BCAB" w14:textId="77777777" w:rsidTr="00866B2F">
        <w:trPr>
          <w:cantSplit/>
        </w:trPr>
        <w:tc>
          <w:tcPr>
            <w:tcW w:w="1585" w:type="dxa"/>
          </w:tcPr>
          <w:p w14:paraId="56E4D259"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causeForTerm</w:t>
            </w:r>
          </w:p>
          <w:p w14:paraId="0EE7C4EC" w14:textId="13FBEA1B" w:rsidR="004355A6" w:rsidRPr="0048714D" w:rsidRDefault="004355A6"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话单产生原因</w:t>
            </w:r>
          </w:p>
        </w:tc>
        <w:tc>
          <w:tcPr>
            <w:tcW w:w="851" w:type="dxa"/>
          </w:tcPr>
          <w:p w14:paraId="428E8B97"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0x9E</w:t>
            </w:r>
          </w:p>
        </w:tc>
        <w:tc>
          <w:tcPr>
            <w:tcW w:w="1276" w:type="dxa"/>
          </w:tcPr>
          <w:p w14:paraId="718E0ADA"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231D3EC5" w14:textId="4D2F23A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9E 01 00</w:t>
            </w:r>
          </w:p>
        </w:tc>
        <w:tc>
          <w:tcPr>
            <w:tcW w:w="3685" w:type="dxa"/>
          </w:tcPr>
          <w:p w14:paraId="714335B8" w14:textId="0520B194" w:rsidR="00726B62" w:rsidRPr="0048714D" w:rsidRDefault="004355A6"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w:t>
            </w:r>
          </w:p>
        </w:tc>
      </w:tr>
      <w:tr w:rsidR="00726B62" w:rsidRPr="0048714D" w14:paraId="689B4689" w14:textId="77777777" w:rsidTr="00866B2F">
        <w:trPr>
          <w:cantSplit/>
        </w:trPr>
        <w:tc>
          <w:tcPr>
            <w:tcW w:w="1585" w:type="dxa"/>
          </w:tcPr>
          <w:p w14:paraId="4250C5EE" w14:textId="5D73D969" w:rsidR="00726B62" w:rsidRPr="0048714D" w:rsidRDefault="004355A6"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D</w:t>
            </w:r>
            <w:r w:rsidR="00726B62" w:rsidRPr="0048714D">
              <w:rPr>
                <w:rFonts w:cs="Arial"/>
                <w:snapToGrid w:val="0"/>
                <w:kern w:val="0"/>
                <w:sz w:val="21"/>
                <w:szCs w:val="21"/>
              </w:rPr>
              <w:t>iagnostics</w:t>
            </w:r>
          </w:p>
          <w:p w14:paraId="1202CA75" w14:textId="56CCD064" w:rsidR="004355A6" w:rsidRPr="0048714D" w:rsidRDefault="004355A6"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诊断</w:t>
            </w:r>
          </w:p>
        </w:tc>
        <w:tc>
          <w:tcPr>
            <w:tcW w:w="851" w:type="dxa"/>
          </w:tcPr>
          <w:p w14:paraId="52881592"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 xml:space="preserve">0xBF </w:t>
            </w:r>
            <w:smartTag w:uri="urn:schemas-microsoft-com:office:smarttags" w:element="chmetcnv">
              <w:smartTagPr>
                <w:attr w:name="UnitName" w:val="F"/>
                <w:attr w:name="SourceValue" w:val="1"/>
                <w:attr w:name="HasSpace" w:val="False"/>
                <w:attr w:name="Negative" w:val="False"/>
                <w:attr w:name="NumberType" w:val="1"/>
                <w:attr w:name="TCSC" w:val="0"/>
              </w:smartTagPr>
              <w:smartTag w:uri="urn:schemas-microsoft-com:office:smarttags" w:element="State">
                <w:smartTagPr>
                  <w:attr w:name="UnitName" w:val="F"/>
                  <w:attr w:name="SourceValue" w:val="1"/>
                  <w:attr w:name="HasSpace" w:val="False"/>
                  <w:attr w:name="Negative" w:val="False"/>
                  <w:attr w:name="NumberType" w:val="1"/>
                  <w:attr w:name="TCSC" w:val="0"/>
                </w:smartTagPr>
                <w:smartTag w:uri="urn:schemas-microsoft-com:office:smarttags" w:element="PlaceName">
                  <w:smartTagPr>
                    <w:attr w:name="TCSC" w:val="0"/>
                    <w:attr w:name="NumberType" w:val="1"/>
                    <w:attr w:name="Negative" w:val="False"/>
                    <w:attr w:name="HasSpace" w:val="False"/>
                    <w:attr w:name="SourceValue" w:val="1"/>
                    <w:attr w:name="UnitName" w:val="F"/>
                  </w:smartTagPr>
                  <w:r w:rsidRPr="0048714D">
                    <w:rPr>
                      <w:rFonts w:cs="Arial"/>
                      <w:snapToGrid w:val="0"/>
                      <w:kern w:val="0"/>
                      <w:sz w:val="21"/>
                      <w:szCs w:val="21"/>
                    </w:rPr>
                    <w:t>1F</w:t>
                  </w:r>
                </w:smartTag>
              </w:smartTag>
            </w:smartTag>
          </w:p>
        </w:tc>
        <w:tc>
          <w:tcPr>
            <w:tcW w:w="1276" w:type="dxa"/>
          </w:tcPr>
          <w:p w14:paraId="49B060AC"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CHOICE</w:t>
            </w:r>
          </w:p>
        </w:tc>
        <w:tc>
          <w:tcPr>
            <w:tcW w:w="1559" w:type="dxa"/>
          </w:tcPr>
          <w:p w14:paraId="443A2665"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 xml:space="preserve">BF 1F 04 80 </w:t>
            </w:r>
          </w:p>
          <w:p w14:paraId="2C3D10A3" w14:textId="05DFB748"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02 00 90</w:t>
            </w:r>
          </w:p>
        </w:tc>
        <w:tc>
          <w:tcPr>
            <w:tcW w:w="3685" w:type="dxa"/>
          </w:tcPr>
          <w:p w14:paraId="0E799023" w14:textId="52493030" w:rsidR="00726B62" w:rsidRPr="0048714D" w:rsidRDefault="004355A6"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w:t>
            </w:r>
          </w:p>
        </w:tc>
      </w:tr>
      <w:tr w:rsidR="00726B62" w:rsidRPr="0048714D" w14:paraId="51C5481D" w14:textId="77777777" w:rsidTr="00866B2F">
        <w:trPr>
          <w:cantSplit/>
        </w:trPr>
        <w:tc>
          <w:tcPr>
            <w:tcW w:w="1585" w:type="dxa"/>
          </w:tcPr>
          <w:p w14:paraId="0A6362E0"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callReference</w:t>
            </w:r>
          </w:p>
          <w:p w14:paraId="27EDDBF9" w14:textId="39E93C59" w:rsidR="004355A6" w:rsidRPr="0048714D" w:rsidRDefault="004355A6"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呼叫参考号</w:t>
            </w:r>
          </w:p>
        </w:tc>
        <w:tc>
          <w:tcPr>
            <w:tcW w:w="851" w:type="dxa"/>
          </w:tcPr>
          <w:p w14:paraId="75C7DB40"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smartTag w:uri="urn:schemas-microsoft-com:office:smarttags" w:element="chmetcnv">
              <w:smartTagPr>
                <w:attr w:name="UnitName" w:val="F"/>
                <w:attr w:name="SourceValue" w:val="9"/>
                <w:attr w:name="HasSpace" w:val="False"/>
                <w:attr w:name="Negative" w:val="False"/>
                <w:attr w:name="NumberType" w:val="1"/>
                <w:attr w:name="TCSC" w:val="0"/>
              </w:smartTagPr>
              <w:smartTag w:uri="urn:schemas-microsoft-com:office:smarttags" w:element="State">
                <w:smartTagPr>
                  <w:attr w:name="UnitName" w:val="F"/>
                  <w:attr w:name="SourceValue" w:val="9"/>
                  <w:attr w:name="HasSpace" w:val="False"/>
                  <w:attr w:name="Negative" w:val="False"/>
                  <w:attr w:name="NumberType" w:val="1"/>
                  <w:attr w:name="TCSC" w:val="0"/>
                </w:smartTagPr>
                <w:smartTag w:uri="urn:schemas-microsoft-com:office:smarttags" w:element="PlaceName">
                  <w:smartTagPr>
                    <w:attr w:name="TCSC" w:val="0"/>
                    <w:attr w:name="NumberType" w:val="1"/>
                    <w:attr w:name="Negative" w:val="False"/>
                    <w:attr w:name="HasSpace" w:val="False"/>
                    <w:attr w:name="SourceValue" w:val="9"/>
                    <w:attr w:name="UnitName" w:val="F"/>
                  </w:smartTagPr>
                  <w:r w:rsidRPr="0048714D">
                    <w:rPr>
                      <w:rFonts w:cs="Arial"/>
                      <w:snapToGrid w:val="0"/>
                      <w:kern w:val="0"/>
                      <w:sz w:val="21"/>
                      <w:szCs w:val="21"/>
                    </w:rPr>
                    <w:t>9F</w:t>
                  </w:r>
                </w:smartTag>
              </w:smartTag>
            </w:smartTag>
            <w:r w:rsidRPr="0048714D">
              <w:rPr>
                <w:rFonts w:cs="Arial"/>
                <w:snapToGrid w:val="0"/>
                <w:kern w:val="0"/>
                <w:sz w:val="21"/>
                <w:szCs w:val="21"/>
              </w:rPr>
              <w:t xml:space="preserve"> 20</w:t>
            </w:r>
          </w:p>
        </w:tc>
        <w:tc>
          <w:tcPr>
            <w:tcW w:w="1276" w:type="dxa"/>
          </w:tcPr>
          <w:p w14:paraId="0F3320B0"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OCTET STRING(1..8)</w:t>
            </w:r>
          </w:p>
        </w:tc>
        <w:tc>
          <w:tcPr>
            <w:tcW w:w="1559" w:type="dxa"/>
          </w:tcPr>
          <w:p w14:paraId="415560B7" w14:textId="06B2E8A8"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9F 20 05 16 06 45 50 58</w:t>
            </w:r>
          </w:p>
        </w:tc>
        <w:tc>
          <w:tcPr>
            <w:tcW w:w="3685" w:type="dxa"/>
          </w:tcPr>
          <w:p w14:paraId="3779ABEC" w14:textId="4A141462" w:rsidR="00726B62" w:rsidRPr="0048714D" w:rsidRDefault="004355A6"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1</w:t>
            </w:r>
            <w:r w:rsidRPr="0048714D">
              <w:rPr>
                <w:rFonts w:cs="Arial"/>
                <w:snapToGrid w:val="0"/>
                <w:kern w:val="0"/>
                <w:sz w:val="21"/>
                <w:szCs w:val="21"/>
              </w:rPr>
              <w:t>606455058</w:t>
            </w:r>
          </w:p>
        </w:tc>
      </w:tr>
      <w:tr w:rsidR="00726B62" w:rsidRPr="0048714D" w14:paraId="21E87FCD" w14:textId="77777777" w:rsidTr="00866B2F">
        <w:trPr>
          <w:cantSplit/>
        </w:trPr>
        <w:tc>
          <w:tcPr>
            <w:tcW w:w="1585" w:type="dxa"/>
          </w:tcPr>
          <w:p w14:paraId="65E30A77"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recordNumber</w:t>
            </w:r>
          </w:p>
        </w:tc>
        <w:tc>
          <w:tcPr>
            <w:tcW w:w="851" w:type="dxa"/>
          </w:tcPr>
          <w:p w14:paraId="6B109E84"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smartTag w:uri="urn:schemas-microsoft-com:office:smarttags" w:element="chmetcnv">
              <w:smartTagPr>
                <w:attr w:name="UnitName" w:val="F"/>
                <w:attr w:name="SourceValue" w:val="9"/>
                <w:attr w:name="HasSpace" w:val="False"/>
                <w:attr w:name="Negative" w:val="False"/>
                <w:attr w:name="NumberType" w:val="1"/>
                <w:attr w:name="TCSC" w:val="0"/>
              </w:smartTagPr>
              <w:smartTag w:uri="urn:schemas-microsoft-com:office:smarttags" w:element="State">
                <w:smartTagPr>
                  <w:attr w:name="UnitName" w:val="F"/>
                  <w:attr w:name="SourceValue" w:val="9"/>
                  <w:attr w:name="HasSpace" w:val="False"/>
                  <w:attr w:name="Negative" w:val="False"/>
                  <w:attr w:name="NumberType" w:val="1"/>
                  <w:attr w:name="TCSC" w:val="0"/>
                </w:smartTagPr>
                <w:smartTag w:uri="urn:schemas-microsoft-com:office:smarttags" w:element="PlaceName">
                  <w:smartTagPr>
                    <w:attr w:name="TCSC" w:val="0"/>
                    <w:attr w:name="NumberType" w:val="1"/>
                    <w:attr w:name="Negative" w:val="False"/>
                    <w:attr w:name="HasSpace" w:val="False"/>
                    <w:attr w:name="SourceValue" w:val="9"/>
                    <w:attr w:name="UnitName" w:val="F"/>
                  </w:smartTagPr>
                  <w:r w:rsidRPr="0048714D">
                    <w:rPr>
                      <w:rFonts w:cs="Arial"/>
                      <w:snapToGrid w:val="0"/>
                      <w:kern w:val="0"/>
                      <w:sz w:val="21"/>
                      <w:szCs w:val="21"/>
                    </w:rPr>
                    <w:t>9F</w:t>
                  </w:r>
                </w:smartTag>
              </w:smartTag>
            </w:smartTag>
            <w:r w:rsidRPr="0048714D">
              <w:rPr>
                <w:rFonts w:cs="Arial"/>
                <w:snapToGrid w:val="0"/>
                <w:kern w:val="0"/>
                <w:sz w:val="21"/>
                <w:szCs w:val="21"/>
              </w:rPr>
              <w:t xml:space="preserve"> 81 6</w:t>
            </w:r>
            <w:r w:rsidRPr="0048714D">
              <w:rPr>
                <w:rFonts w:cs="Arial" w:hint="eastAsia"/>
                <w:snapToGrid w:val="0"/>
                <w:kern w:val="0"/>
                <w:sz w:val="21"/>
                <w:szCs w:val="21"/>
              </w:rPr>
              <w:t>8</w:t>
            </w:r>
          </w:p>
        </w:tc>
        <w:tc>
          <w:tcPr>
            <w:tcW w:w="1276" w:type="dxa"/>
          </w:tcPr>
          <w:p w14:paraId="779E1B58"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63895702" w14:textId="58980C69"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9F 81 68 04 7A 4C F8 8A</w:t>
            </w:r>
          </w:p>
        </w:tc>
        <w:tc>
          <w:tcPr>
            <w:tcW w:w="3685" w:type="dxa"/>
          </w:tcPr>
          <w:p w14:paraId="078C06AB" w14:textId="6D67A540" w:rsidR="00726B62" w:rsidRPr="0048714D" w:rsidRDefault="00DF438E"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7A</w:t>
            </w:r>
            <w:r w:rsidRPr="0048714D">
              <w:rPr>
                <w:rFonts w:cs="Arial"/>
                <w:snapToGrid w:val="0"/>
                <w:kern w:val="0"/>
                <w:sz w:val="21"/>
                <w:szCs w:val="21"/>
              </w:rPr>
              <w:t>4</w:t>
            </w:r>
            <w:r w:rsidRPr="0048714D">
              <w:rPr>
                <w:rFonts w:cs="Arial" w:hint="eastAsia"/>
                <w:snapToGrid w:val="0"/>
                <w:kern w:val="0"/>
                <w:sz w:val="21"/>
                <w:szCs w:val="21"/>
              </w:rPr>
              <w:t>CF</w:t>
            </w:r>
            <w:r w:rsidRPr="0048714D">
              <w:rPr>
                <w:rFonts w:cs="Arial"/>
                <w:snapToGrid w:val="0"/>
                <w:kern w:val="0"/>
                <w:sz w:val="21"/>
                <w:szCs w:val="21"/>
              </w:rPr>
              <w:t>88</w:t>
            </w:r>
            <w:r w:rsidRPr="0048714D">
              <w:rPr>
                <w:rFonts w:cs="Arial" w:hint="eastAsia"/>
                <w:snapToGrid w:val="0"/>
                <w:kern w:val="0"/>
                <w:sz w:val="21"/>
                <w:szCs w:val="21"/>
              </w:rPr>
              <w:t>A</w:t>
            </w:r>
          </w:p>
        </w:tc>
      </w:tr>
      <w:tr w:rsidR="00726B62" w:rsidRPr="0048714D" w14:paraId="101F49BD" w14:textId="77777777" w:rsidTr="00866B2F">
        <w:trPr>
          <w:cantSplit/>
        </w:trPr>
        <w:tc>
          <w:tcPr>
            <w:tcW w:w="1585" w:type="dxa"/>
          </w:tcPr>
          <w:p w14:paraId="1CFD9300"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mscOutgoingROUTENumber</w:t>
            </w:r>
          </w:p>
          <w:p w14:paraId="13E805FF" w14:textId="5E8A6912" w:rsidR="00DF438E" w:rsidRPr="0048714D" w:rsidRDefault="00DF438E"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出中继群号</w:t>
            </w:r>
          </w:p>
        </w:tc>
        <w:tc>
          <w:tcPr>
            <w:tcW w:w="851" w:type="dxa"/>
          </w:tcPr>
          <w:p w14:paraId="15CA5788"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smartTag w:uri="urn:schemas-microsoft-com:office:smarttags" w:element="chmetcnv">
              <w:smartTagPr>
                <w:attr w:name="TCSC" w:val="0"/>
                <w:attr w:name="NumberType" w:val="1"/>
                <w:attr w:name="Negative" w:val="False"/>
                <w:attr w:name="HasSpace" w:val="False"/>
                <w:attr w:name="SourceValue" w:val="9"/>
                <w:attr w:name="UnitName" w:val="F"/>
              </w:smartTagPr>
              <w:smartTag w:uri="urn:schemas-microsoft-com:office:smarttags" w:element="State">
                <w:smartTagPr>
                  <w:attr w:name="TCSC" w:val="0"/>
                  <w:attr w:name="NumberType" w:val="1"/>
                  <w:attr w:name="Negative" w:val="False"/>
                  <w:attr w:name="HasSpace" w:val="False"/>
                  <w:attr w:name="SourceValue" w:val="9"/>
                  <w:attr w:name="UnitName" w:val="F"/>
                </w:smartTagPr>
                <w:smartTag w:uri="urn:schemas-microsoft-com:office:smarttags" w:element="PlaceName">
                  <w:smartTagPr>
                    <w:attr w:name="UnitName" w:val="F"/>
                    <w:attr w:name="SourceValue" w:val="9"/>
                    <w:attr w:name="HasSpace" w:val="False"/>
                    <w:attr w:name="Negative" w:val="False"/>
                    <w:attr w:name="NumberType" w:val="1"/>
                    <w:attr w:name="TCSC" w:val="0"/>
                  </w:smartTagPr>
                  <w:r w:rsidRPr="0048714D">
                    <w:rPr>
                      <w:rFonts w:cs="Arial"/>
                      <w:snapToGrid w:val="0"/>
                      <w:kern w:val="0"/>
                      <w:sz w:val="21"/>
                      <w:szCs w:val="21"/>
                    </w:rPr>
                    <w:t>9F</w:t>
                  </w:r>
                </w:smartTag>
              </w:smartTag>
            </w:smartTag>
            <w:r w:rsidRPr="0048714D">
              <w:rPr>
                <w:rFonts w:cs="Arial"/>
                <w:snapToGrid w:val="0"/>
                <w:kern w:val="0"/>
                <w:sz w:val="21"/>
                <w:szCs w:val="21"/>
              </w:rPr>
              <w:t xml:space="preserve"> 82 05</w:t>
            </w:r>
          </w:p>
        </w:tc>
        <w:tc>
          <w:tcPr>
            <w:tcW w:w="1276" w:type="dxa"/>
          </w:tcPr>
          <w:p w14:paraId="0E8CC16B"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5CFC3B02"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p>
        </w:tc>
        <w:tc>
          <w:tcPr>
            <w:tcW w:w="3685" w:type="dxa"/>
          </w:tcPr>
          <w:p w14:paraId="48E4E483" w14:textId="640CDC0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p>
        </w:tc>
      </w:tr>
      <w:tr w:rsidR="00726B62" w:rsidRPr="0048714D" w14:paraId="625D4D46" w14:textId="77777777" w:rsidTr="00866B2F">
        <w:trPr>
          <w:cantSplit/>
        </w:trPr>
        <w:tc>
          <w:tcPr>
            <w:tcW w:w="1585" w:type="dxa"/>
          </w:tcPr>
          <w:p w14:paraId="7EEDCCB9"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mscIncomingROUTENumber</w:t>
            </w:r>
          </w:p>
          <w:p w14:paraId="1B5C8A77" w14:textId="74EE13F8" w:rsidR="00DF438E" w:rsidRPr="0048714D" w:rsidRDefault="00DF438E"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入中继群号</w:t>
            </w:r>
          </w:p>
        </w:tc>
        <w:tc>
          <w:tcPr>
            <w:tcW w:w="851" w:type="dxa"/>
          </w:tcPr>
          <w:p w14:paraId="5FD97975"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smartTag w:uri="urn:schemas-microsoft-com:office:smarttags" w:element="chmetcnv">
              <w:smartTagPr>
                <w:attr w:name="TCSC" w:val="0"/>
                <w:attr w:name="NumberType" w:val="1"/>
                <w:attr w:name="Negative" w:val="False"/>
                <w:attr w:name="HasSpace" w:val="False"/>
                <w:attr w:name="SourceValue" w:val="9"/>
                <w:attr w:name="UnitName" w:val="F"/>
              </w:smartTagPr>
              <w:smartTag w:uri="urn:schemas-microsoft-com:office:smarttags" w:element="State">
                <w:smartTagPr>
                  <w:attr w:name="TCSC" w:val="0"/>
                  <w:attr w:name="NumberType" w:val="1"/>
                  <w:attr w:name="Negative" w:val="False"/>
                  <w:attr w:name="HasSpace" w:val="False"/>
                  <w:attr w:name="SourceValue" w:val="9"/>
                  <w:attr w:name="UnitName" w:val="F"/>
                </w:smartTagPr>
                <w:smartTag w:uri="urn:schemas-microsoft-com:office:smarttags" w:element="PlaceName">
                  <w:smartTagPr>
                    <w:attr w:name="UnitName" w:val="F"/>
                    <w:attr w:name="SourceValue" w:val="9"/>
                    <w:attr w:name="HasSpace" w:val="False"/>
                    <w:attr w:name="Negative" w:val="False"/>
                    <w:attr w:name="NumberType" w:val="1"/>
                    <w:attr w:name="TCSC" w:val="0"/>
                  </w:smartTagPr>
                  <w:r w:rsidRPr="0048714D">
                    <w:rPr>
                      <w:rFonts w:cs="Arial"/>
                      <w:snapToGrid w:val="0"/>
                      <w:kern w:val="0"/>
                      <w:sz w:val="21"/>
                      <w:szCs w:val="21"/>
                    </w:rPr>
                    <w:t>9F</w:t>
                  </w:r>
                </w:smartTag>
              </w:smartTag>
            </w:smartTag>
            <w:r w:rsidRPr="0048714D">
              <w:rPr>
                <w:rFonts w:cs="Arial"/>
                <w:snapToGrid w:val="0"/>
                <w:kern w:val="0"/>
                <w:sz w:val="21"/>
                <w:szCs w:val="21"/>
              </w:rPr>
              <w:t xml:space="preserve"> 82 0</w:t>
            </w:r>
            <w:r w:rsidRPr="0048714D">
              <w:rPr>
                <w:rFonts w:cs="Arial" w:hint="eastAsia"/>
                <w:snapToGrid w:val="0"/>
                <w:kern w:val="0"/>
                <w:sz w:val="21"/>
                <w:szCs w:val="21"/>
              </w:rPr>
              <w:t>6</w:t>
            </w:r>
          </w:p>
        </w:tc>
        <w:tc>
          <w:tcPr>
            <w:tcW w:w="1276" w:type="dxa"/>
          </w:tcPr>
          <w:p w14:paraId="351568F4"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25BE5875" w14:textId="77777777"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p>
        </w:tc>
        <w:tc>
          <w:tcPr>
            <w:tcW w:w="3685" w:type="dxa"/>
          </w:tcPr>
          <w:p w14:paraId="11681E41" w14:textId="1BECD3A3" w:rsidR="00726B62" w:rsidRPr="0048714D" w:rsidRDefault="00726B62" w:rsidP="00726B62">
            <w:pPr>
              <w:topLinePunct/>
              <w:adjustRightInd w:val="0"/>
              <w:snapToGrid w:val="0"/>
              <w:spacing w:before="80" w:after="80" w:line="240" w:lineRule="atLeast"/>
              <w:ind w:firstLineChars="0" w:firstLine="0"/>
              <w:jc w:val="left"/>
              <w:rPr>
                <w:rFonts w:cs="Arial"/>
                <w:snapToGrid w:val="0"/>
                <w:kern w:val="0"/>
                <w:sz w:val="21"/>
                <w:szCs w:val="21"/>
              </w:rPr>
            </w:pPr>
          </w:p>
        </w:tc>
      </w:tr>
    </w:tbl>
    <w:p w14:paraId="065CD1F4" w14:textId="759E7E8A" w:rsidR="00B17B29" w:rsidRPr="0048714D" w:rsidRDefault="00B949E6" w:rsidP="00866B2F">
      <w:pPr>
        <w:ind w:left="425" w:firstLineChars="0" w:firstLine="0"/>
        <w:jc w:val="left"/>
      </w:pPr>
      <w:r w:rsidRPr="0048714D">
        <w:rPr>
          <w:rFonts w:hint="eastAsia"/>
        </w:rPr>
        <w:t>被叫话单格式：</w:t>
      </w:r>
    </w:p>
    <w:p w14:paraId="2C12BB00" w14:textId="1F148897" w:rsidR="000C4671" w:rsidRPr="0048714D" w:rsidRDefault="000C4671" w:rsidP="00866B2F">
      <w:pPr>
        <w:ind w:left="425" w:firstLineChars="0" w:firstLine="0"/>
        <w:jc w:val="left"/>
      </w:pPr>
      <w:r w:rsidRPr="0048714D">
        <w:rPr>
          <w:noProof/>
        </w:rPr>
        <w:lastRenderedPageBreak/>
        <w:drawing>
          <wp:inline distT="0" distB="0" distL="0" distR="0" wp14:anchorId="71C8D80D" wp14:editId="41156AB3">
            <wp:extent cx="4343400" cy="2762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3400" cy="2762250"/>
                    </a:xfrm>
                    <a:prstGeom prst="rect">
                      <a:avLst/>
                    </a:prstGeom>
                  </pic:spPr>
                </pic:pic>
              </a:graphicData>
            </a:graphic>
          </wp:inline>
        </w:drawing>
      </w:r>
    </w:p>
    <w:p w14:paraId="7F38057F" w14:textId="77777777" w:rsidR="000C4671" w:rsidRPr="0048714D" w:rsidRDefault="000C4671" w:rsidP="000C4671">
      <w:pPr>
        <w:ind w:left="425" w:firstLineChars="0" w:firstLine="0"/>
        <w:jc w:val="left"/>
        <w:rPr>
          <w:sz w:val="32"/>
        </w:rPr>
      </w:pPr>
      <w:r w:rsidRPr="0048714D">
        <w:rPr>
          <w:b/>
          <w:sz w:val="32"/>
        </w:rPr>
        <w:t>CDR</w:t>
      </w:r>
      <w:r w:rsidRPr="0048714D">
        <w:rPr>
          <w:rFonts w:hint="eastAsia"/>
          <w:b/>
          <w:sz w:val="32"/>
        </w:rPr>
        <w:t>：</w:t>
      </w:r>
    </w:p>
    <w:p w14:paraId="2337E268" w14:textId="6DD75AD5" w:rsidR="000C4671" w:rsidRPr="0048714D" w:rsidRDefault="000C4671" w:rsidP="000C4671">
      <w:pPr>
        <w:ind w:left="425" w:firstLineChars="0" w:firstLine="0"/>
        <w:jc w:val="left"/>
      </w:pPr>
      <w:r w:rsidRPr="0048714D">
        <w:rPr>
          <w:rFonts w:hint="eastAsia"/>
        </w:rPr>
        <w:t>TAG</w:t>
      </w:r>
      <w:r w:rsidRPr="0048714D">
        <w:t xml:space="preserve"> </w:t>
      </w:r>
      <w:r w:rsidRPr="0048714D">
        <w:rPr>
          <w:rFonts w:hint="eastAsia"/>
        </w:rPr>
        <w:t>OF</w:t>
      </w:r>
      <w:r w:rsidRPr="0048714D">
        <w:t xml:space="preserve"> </w:t>
      </w:r>
      <w:r w:rsidRPr="0048714D">
        <w:rPr>
          <w:rFonts w:hint="eastAsia"/>
        </w:rPr>
        <w:t>ONE</w:t>
      </w:r>
      <w:r w:rsidRPr="0048714D">
        <w:t xml:space="preserve"> </w:t>
      </w:r>
      <w:r w:rsidRPr="0048714D">
        <w:rPr>
          <w:rFonts w:hint="eastAsia"/>
        </w:rPr>
        <w:t>CDR</w:t>
      </w:r>
      <w:r w:rsidRPr="0048714D">
        <w:rPr>
          <w:rFonts w:hint="eastAsia"/>
        </w:rPr>
        <w:t>：</w:t>
      </w:r>
      <w:r w:rsidRPr="0048714D">
        <w:rPr>
          <w:rFonts w:hint="eastAsia"/>
        </w:rPr>
        <w:t>A</w:t>
      </w:r>
      <w:r w:rsidRPr="0048714D">
        <w:t>1</w:t>
      </w:r>
    </w:p>
    <w:p w14:paraId="6DAB3828" w14:textId="33B73439" w:rsidR="000C4671" w:rsidRPr="0048714D" w:rsidRDefault="000C4671" w:rsidP="000C4671">
      <w:pPr>
        <w:ind w:left="425" w:firstLineChars="0" w:firstLine="0"/>
        <w:jc w:val="left"/>
      </w:pPr>
      <w:r w:rsidRPr="0048714D">
        <w:rPr>
          <w:rFonts w:hint="eastAsia"/>
        </w:rPr>
        <w:t>LENGTH</w:t>
      </w:r>
      <w:r w:rsidRPr="0048714D">
        <w:t xml:space="preserve"> </w:t>
      </w:r>
      <w:r w:rsidRPr="0048714D">
        <w:rPr>
          <w:rFonts w:hint="eastAsia"/>
        </w:rPr>
        <w:t>OF</w:t>
      </w:r>
      <w:r w:rsidRPr="0048714D">
        <w:t xml:space="preserve"> </w:t>
      </w:r>
      <w:r w:rsidRPr="0048714D">
        <w:rPr>
          <w:rFonts w:hint="eastAsia"/>
        </w:rPr>
        <w:t>ONE</w:t>
      </w:r>
      <w:r w:rsidRPr="0048714D">
        <w:t xml:space="preserve"> </w:t>
      </w:r>
      <w:r w:rsidRPr="0048714D">
        <w:rPr>
          <w:rFonts w:hint="eastAsia"/>
        </w:rPr>
        <w:t>CDR</w:t>
      </w:r>
      <w:r w:rsidRPr="0048714D">
        <w:rPr>
          <w:rFonts w:hint="eastAsia"/>
        </w:rPr>
        <w:t>：</w:t>
      </w:r>
      <w:r w:rsidRPr="0048714D">
        <w:rPr>
          <w:rFonts w:hint="eastAsia"/>
        </w:rPr>
        <w:t>82 01 0C</w:t>
      </w:r>
      <w:r w:rsidRPr="0048714D">
        <w:rPr>
          <w:rFonts w:hint="eastAsia"/>
        </w:rPr>
        <w:t>——</w:t>
      </w:r>
      <w:r w:rsidRPr="0048714D">
        <w:rPr>
          <w:rFonts w:hint="eastAsia"/>
        </w:rPr>
        <w:t>&gt;</w:t>
      </w:r>
      <w:r w:rsidRPr="0048714D">
        <w:t>268</w:t>
      </w:r>
    </w:p>
    <w:tbl>
      <w:tblPr>
        <w:tblW w:w="909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85"/>
        <w:gridCol w:w="851"/>
        <w:gridCol w:w="1276"/>
        <w:gridCol w:w="1559"/>
        <w:gridCol w:w="3827"/>
      </w:tblGrid>
      <w:tr w:rsidR="00DF438E" w:rsidRPr="0048714D" w14:paraId="43287726" w14:textId="77777777" w:rsidTr="009A4912">
        <w:trPr>
          <w:cantSplit/>
          <w:tblHeader/>
        </w:trPr>
        <w:tc>
          <w:tcPr>
            <w:tcW w:w="1585"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3CE6115C" w14:textId="77777777" w:rsidR="00DF438E" w:rsidRPr="0048714D" w:rsidRDefault="00DF438E" w:rsidP="00B949E6">
            <w:pPr>
              <w:keepNext/>
              <w:topLinePunct/>
              <w:adjustRightInd w:val="0"/>
              <w:snapToGrid w:val="0"/>
              <w:spacing w:before="80" w:after="80" w:line="240" w:lineRule="atLeast"/>
              <w:ind w:firstLineChars="0" w:firstLine="48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字段名</w:t>
            </w:r>
          </w:p>
        </w:tc>
        <w:tc>
          <w:tcPr>
            <w:tcW w:w="851"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62F0554A" w14:textId="77777777" w:rsidR="00DF438E" w:rsidRPr="0048714D" w:rsidRDefault="00DF438E" w:rsidP="00B949E6">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Tag</w:t>
            </w:r>
            <w:r w:rsidRPr="0048714D">
              <w:rPr>
                <w:rFonts w:ascii="Book Antiqua" w:eastAsia="黑体" w:hAnsi="Book Antiqua" w:cs="Book Antiqua" w:hint="eastAsia"/>
                <w:bCs/>
                <w:snapToGrid w:val="0"/>
                <w:kern w:val="0"/>
                <w:sz w:val="21"/>
                <w:szCs w:val="21"/>
              </w:rPr>
              <w:t>值</w:t>
            </w:r>
          </w:p>
        </w:tc>
        <w:tc>
          <w:tcPr>
            <w:tcW w:w="1276"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3904DBFD" w14:textId="77777777" w:rsidR="00DF438E" w:rsidRPr="0048714D" w:rsidRDefault="00DF438E" w:rsidP="00B949E6">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字段类型</w:t>
            </w:r>
          </w:p>
        </w:tc>
        <w:tc>
          <w:tcPr>
            <w:tcW w:w="1559"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18FC5AD8" w14:textId="6EE36D3D" w:rsidR="00DF438E" w:rsidRPr="0048714D" w:rsidRDefault="00DF438E" w:rsidP="00B949E6">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HEX</w:t>
            </w:r>
          </w:p>
        </w:tc>
        <w:tc>
          <w:tcPr>
            <w:tcW w:w="3827"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0A78462A" w14:textId="15DEA212" w:rsidR="00DF438E" w:rsidRPr="0048714D" w:rsidRDefault="00DF438E" w:rsidP="00B949E6">
            <w:pPr>
              <w:keepNext/>
              <w:topLinePunct/>
              <w:adjustRightInd w:val="0"/>
              <w:snapToGrid w:val="0"/>
              <w:spacing w:before="80" w:after="80" w:line="240" w:lineRule="atLeast"/>
              <w:ind w:firstLineChars="0" w:firstLine="0"/>
              <w:jc w:val="left"/>
              <w:rPr>
                <w:rFonts w:ascii="Book Antiqua" w:eastAsia="黑体" w:hAnsi="Book Antiqua" w:cs="Book Antiqua"/>
                <w:bCs/>
                <w:snapToGrid w:val="0"/>
                <w:kern w:val="0"/>
                <w:sz w:val="21"/>
                <w:szCs w:val="21"/>
              </w:rPr>
            </w:pPr>
            <w:r w:rsidRPr="0048714D">
              <w:rPr>
                <w:rFonts w:ascii="Book Antiqua" w:eastAsia="黑体" w:hAnsi="Book Antiqua" w:cs="Book Antiqua" w:hint="eastAsia"/>
                <w:bCs/>
                <w:snapToGrid w:val="0"/>
                <w:kern w:val="0"/>
                <w:sz w:val="21"/>
                <w:szCs w:val="21"/>
              </w:rPr>
              <w:t>描述</w:t>
            </w:r>
          </w:p>
        </w:tc>
      </w:tr>
      <w:tr w:rsidR="00DF438E" w:rsidRPr="0048714D" w14:paraId="741C9947" w14:textId="77777777" w:rsidTr="009A4912">
        <w:trPr>
          <w:cantSplit/>
        </w:trPr>
        <w:tc>
          <w:tcPr>
            <w:tcW w:w="1585" w:type="dxa"/>
          </w:tcPr>
          <w:p w14:paraId="1D334DB8"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recordType</w:t>
            </w:r>
          </w:p>
          <w:p w14:paraId="026FC7FF" w14:textId="4969FB57" w:rsidR="00F15E4F"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话单类型</w:t>
            </w:r>
          </w:p>
        </w:tc>
        <w:tc>
          <w:tcPr>
            <w:tcW w:w="851" w:type="dxa"/>
          </w:tcPr>
          <w:p w14:paraId="66E9BF79"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0x80</w:t>
            </w:r>
          </w:p>
        </w:tc>
        <w:tc>
          <w:tcPr>
            <w:tcW w:w="1276" w:type="dxa"/>
          </w:tcPr>
          <w:p w14:paraId="30637B6C"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ENUMERATED</w:t>
            </w:r>
          </w:p>
        </w:tc>
        <w:tc>
          <w:tcPr>
            <w:tcW w:w="1559" w:type="dxa"/>
          </w:tcPr>
          <w:p w14:paraId="3C99D8DF" w14:textId="51D616BE" w:rsidR="00DF438E"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80 01 01</w:t>
            </w:r>
          </w:p>
        </w:tc>
        <w:tc>
          <w:tcPr>
            <w:tcW w:w="3827" w:type="dxa"/>
          </w:tcPr>
          <w:p w14:paraId="73829860" w14:textId="752F14E4" w:rsidR="00DF438E"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1</w:t>
            </w:r>
            <w:r w:rsidRPr="0048714D">
              <w:rPr>
                <w:rFonts w:cs="Arial" w:hint="eastAsia"/>
                <w:snapToGrid w:val="0"/>
                <w:kern w:val="0"/>
                <w:sz w:val="21"/>
                <w:szCs w:val="21"/>
              </w:rPr>
              <w:t>：</w:t>
            </w:r>
            <w:r w:rsidR="00DF438E" w:rsidRPr="0048714D">
              <w:rPr>
                <w:rFonts w:cs="Arial" w:hint="eastAsia"/>
                <w:snapToGrid w:val="0"/>
                <w:kern w:val="0"/>
                <w:sz w:val="21"/>
                <w:szCs w:val="21"/>
              </w:rPr>
              <w:t>指明本话单是被叫话单。</w:t>
            </w:r>
          </w:p>
        </w:tc>
      </w:tr>
      <w:tr w:rsidR="00DF438E" w:rsidRPr="0048714D" w14:paraId="2C26DEF4" w14:textId="77777777" w:rsidTr="009A4912">
        <w:trPr>
          <w:cantSplit/>
        </w:trPr>
        <w:tc>
          <w:tcPr>
            <w:tcW w:w="1585" w:type="dxa"/>
          </w:tcPr>
          <w:p w14:paraId="14A6B696"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servedIMSI</w:t>
            </w:r>
          </w:p>
          <w:p w14:paraId="0831231F" w14:textId="19D71B27" w:rsidR="00F15E4F"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被叫</w:t>
            </w:r>
            <w:r w:rsidRPr="0048714D">
              <w:rPr>
                <w:rFonts w:cs="Arial" w:hint="eastAsia"/>
                <w:snapToGrid w:val="0"/>
                <w:kern w:val="0"/>
                <w:sz w:val="21"/>
                <w:szCs w:val="21"/>
              </w:rPr>
              <w:t>IMSI</w:t>
            </w:r>
          </w:p>
        </w:tc>
        <w:tc>
          <w:tcPr>
            <w:tcW w:w="851" w:type="dxa"/>
          </w:tcPr>
          <w:p w14:paraId="0D127F44"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0x81</w:t>
            </w:r>
          </w:p>
        </w:tc>
        <w:tc>
          <w:tcPr>
            <w:tcW w:w="1276" w:type="dxa"/>
          </w:tcPr>
          <w:p w14:paraId="19A91857"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TBCD-STRING(3..8)</w:t>
            </w:r>
          </w:p>
        </w:tc>
        <w:tc>
          <w:tcPr>
            <w:tcW w:w="1559" w:type="dxa"/>
          </w:tcPr>
          <w:p w14:paraId="2B735C11" w14:textId="10151A82" w:rsidR="00DF438E"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81 08 64 00 22 11 56 28 41 F4</w:t>
            </w:r>
          </w:p>
        </w:tc>
        <w:tc>
          <w:tcPr>
            <w:tcW w:w="3827" w:type="dxa"/>
          </w:tcPr>
          <w:p w14:paraId="071783C5" w14:textId="5665B117" w:rsidR="00DF438E"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460022116582144</w:t>
            </w:r>
          </w:p>
        </w:tc>
      </w:tr>
      <w:tr w:rsidR="00DF438E" w:rsidRPr="0048714D" w14:paraId="1504EEE1" w14:textId="77777777" w:rsidTr="009A4912">
        <w:trPr>
          <w:cantSplit/>
        </w:trPr>
        <w:tc>
          <w:tcPr>
            <w:tcW w:w="1585" w:type="dxa"/>
          </w:tcPr>
          <w:p w14:paraId="4DAD095C"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servedIMEI</w:t>
            </w:r>
          </w:p>
          <w:p w14:paraId="6A440DEE" w14:textId="4861DA1D" w:rsidR="00BA24A4" w:rsidRPr="0048714D" w:rsidRDefault="00BA24A4"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被叫</w:t>
            </w:r>
            <w:r w:rsidRPr="0048714D">
              <w:rPr>
                <w:rFonts w:cs="Arial" w:hint="eastAsia"/>
                <w:snapToGrid w:val="0"/>
                <w:kern w:val="0"/>
                <w:sz w:val="21"/>
                <w:szCs w:val="21"/>
              </w:rPr>
              <w:t>IMEI</w:t>
            </w:r>
          </w:p>
        </w:tc>
        <w:tc>
          <w:tcPr>
            <w:tcW w:w="851" w:type="dxa"/>
          </w:tcPr>
          <w:p w14:paraId="7F9FFF1B"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0x82</w:t>
            </w:r>
          </w:p>
        </w:tc>
        <w:tc>
          <w:tcPr>
            <w:tcW w:w="1276" w:type="dxa"/>
          </w:tcPr>
          <w:p w14:paraId="380AA592"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TBCD-STRING(8)</w:t>
            </w:r>
          </w:p>
        </w:tc>
        <w:tc>
          <w:tcPr>
            <w:tcW w:w="1559" w:type="dxa"/>
          </w:tcPr>
          <w:p w14:paraId="21941FCE" w14:textId="6F7DF6D7" w:rsidR="00DF438E"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82 08 68 10 19 30 88 70 67 F0</w:t>
            </w:r>
          </w:p>
        </w:tc>
        <w:tc>
          <w:tcPr>
            <w:tcW w:w="3827" w:type="dxa"/>
          </w:tcPr>
          <w:p w14:paraId="0B7EA823" w14:textId="1DF2EDB2" w:rsidR="00DF438E"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8</w:t>
            </w:r>
            <w:r w:rsidRPr="0048714D">
              <w:rPr>
                <w:rFonts w:cs="Arial"/>
                <w:snapToGrid w:val="0"/>
                <w:kern w:val="0"/>
                <w:sz w:val="21"/>
                <w:szCs w:val="21"/>
              </w:rPr>
              <w:t>60191038807760</w:t>
            </w:r>
          </w:p>
        </w:tc>
      </w:tr>
      <w:tr w:rsidR="00DF438E" w:rsidRPr="0048714D" w14:paraId="551081C6" w14:textId="77777777" w:rsidTr="009A4912">
        <w:trPr>
          <w:cantSplit/>
        </w:trPr>
        <w:tc>
          <w:tcPr>
            <w:tcW w:w="1585" w:type="dxa"/>
          </w:tcPr>
          <w:p w14:paraId="6CF96499"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servedMSISDN</w:t>
            </w:r>
          </w:p>
          <w:p w14:paraId="794CEEFF" w14:textId="31D57ADA" w:rsidR="00BA24A4" w:rsidRPr="0048714D" w:rsidRDefault="00BA24A4"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被叫手机号码</w:t>
            </w:r>
          </w:p>
        </w:tc>
        <w:tc>
          <w:tcPr>
            <w:tcW w:w="851" w:type="dxa"/>
          </w:tcPr>
          <w:p w14:paraId="57D4FEB9"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0x83</w:t>
            </w:r>
          </w:p>
        </w:tc>
        <w:tc>
          <w:tcPr>
            <w:tcW w:w="1276" w:type="dxa"/>
          </w:tcPr>
          <w:p w14:paraId="213CED47"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ADRESS(2..9)</w:t>
            </w:r>
          </w:p>
        </w:tc>
        <w:tc>
          <w:tcPr>
            <w:tcW w:w="1559" w:type="dxa"/>
          </w:tcPr>
          <w:p w14:paraId="4D4C12C4" w14:textId="1A9A575F" w:rsidR="00DF438E" w:rsidRPr="0048714D" w:rsidRDefault="00F15E4F" w:rsidP="00F15E4F">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83 08 91 68 51 72 64 81 32 F1</w:t>
            </w:r>
          </w:p>
        </w:tc>
        <w:tc>
          <w:tcPr>
            <w:tcW w:w="3827" w:type="dxa"/>
          </w:tcPr>
          <w:p w14:paraId="3967901D" w14:textId="1B6694DD" w:rsidR="00DF438E"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r w:rsidRPr="0048714D">
              <w:rPr>
                <w:rFonts w:cs="Arial" w:hint="eastAsia"/>
                <w:snapToGrid w:val="0"/>
                <w:kern w:val="0"/>
                <w:sz w:val="21"/>
                <w:szCs w:val="21"/>
              </w:rPr>
              <w:t>91</w:t>
            </w:r>
            <w:r w:rsidRPr="0048714D">
              <w:rPr>
                <w:rFonts w:cs="Arial" w:hint="eastAsia"/>
                <w:snapToGrid w:val="0"/>
                <w:kern w:val="0"/>
                <w:sz w:val="21"/>
                <w:szCs w:val="21"/>
              </w:rPr>
              <w:t>）</w:t>
            </w:r>
            <w:r w:rsidRPr="0048714D">
              <w:rPr>
                <w:rFonts w:cs="Arial" w:hint="eastAsia"/>
                <w:snapToGrid w:val="0"/>
                <w:kern w:val="0"/>
                <w:sz w:val="21"/>
                <w:szCs w:val="21"/>
              </w:rPr>
              <w:t>8615274618231</w:t>
            </w:r>
          </w:p>
        </w:tc>
      </w:tr>
      <w:tr w:rsidR="00DF438E" w:rsidRPr="0048714D" w14:paraId="2AACCF23" w14:textId="77777777" w:rsidTr="009A4912">
        <w:trPr>
          <w:cantSplit/>
        </w:trPr>
        <w:tc>
          <w:tcPr>
            <w:tcW w:w="1585" w:type="dxa"/>
          </w:tcPr>
          <w:p w14:paraId="65D6D828"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callingNumber</w:t>
            </w:r>
          </w:p>
          <w:p w14:paraId="754F6F94" w14:textId="63D2BFAC" w:rsidR="00BA24A4" w:rsidRPr="0048714D" w:rsidRDefault="00BA24A4"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主叫手机号码</w:t>
            </w:r>
          </w:p>
        </w:tc>
        <w:tc>
          <w:tcPr>
            <w:tcW w:w="851" w:type="dxa"/>
          </w:tcPr>
          <w:p w14:paraId="7E3F83FD"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0x84</w:t>
            </w:r>
          </w:p>
        </w:tc>
        <w:tc>
          <w:tcPr>
            <w:tcW w:w="1276" w:type="dxa"/>
          </w:tcPr>
          <w:p w14:paraId="65B77A84"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ADRESS(2..17)</w:t>
            </w:r>
          </w:p>
        </w:tc>
        <w:tc>
          <w:tcPr>
            <w:tcW w:w="1559" w:type="dxa"/>
          </w:tcPr>
          <w:p w14:paraId="05721396" w14:textId="4C8E013E" w:rsidR="00DF438E"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84 07 A1 70 53 33 88 62 F1</w:t>
            </w:r>
          </w:p>
        </w:tc>
        <w:tc>
          <w:tcPr>
            <w:tcW w:w="3827" w:type="dxa"/>
          </w:tcPr>
          <w:p w14:paraId="4AE412AA" w14:textId="4969B0BC" w:rsidR="00DF438E" w:rsidRPr="0048714D" w:rsidRDefault="00F15E4F"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r w:rsidRPr="0048714D">
              <w:rPr>
                <w:rFonts w:cs="Arial" w:hint="eastAsia"/>
                <w:snapToGrid w:val="0"/>
                <w:kern w:val="0"/>
                <w:sz w:val="21"/>
                <w:szCs w:val="21"/>
              </w:rPr>
              <w:t>A</w:t>
            </w:r>
            <w:r w:rsidRPr="0048714D">
              <w:rPr>
                <w:rFonts w:cs="Arial"/>
                <w:snapToGrid w:val="0"/>
                <w:kern w:val="0"/>
                <w:sz w:val="21"/>
                <w:szCs w:val="21"/>
              </w:rPr>
              <w:t>1</w:t>
            </w:r>
            <w:r w:rsidRPr="0048714D">
              <w:rPr>
                <w:rFonts w:cs="Arial" w:hint="eastAsia"/>
                <w:snapToGrid w:val="0"/>
                <w:kern w:val="0"/>
                <w:sz w:val="21"/>
                <w:szCs w:val="21"/>
              </w:rPr>
              <w:t>）</w:t>
            </w:r>
            <w:r w:rsidRPr="0048714D">
              <w:rPr>
                <w:rFonts w:cs="Arial" w:hint="eastAsia"/>
                <w:snapToGrid w:val="0"/>
                <w:kern w:val="0"/>
                <w:sz w:val="21"/>
                <w:szCs w:val="21"/>
              </w:rPr>
              <w:t>07353388261</w:t>
            </w:r>
          </w:p>
        </w:tc>
      </w:tr>
      <w:tr w:rsidR="00DF438E" w:rsidRPr="0048714D" w14:paraId="692F33CC" w14:textId="77777777" w:rsidTr="009A4912">
        <w:trPr>
          <w:cantSplit/>
        </w:trPr>
        <w:tc>
          <w:tcPr>
            <w:tcW w:w="1585" w:type="dxa"/>
          </w:tcPr>
          <w:p w14:paraId="79D34212"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connectedNumber</w:t>
            </w:r>
          </w:p>
          <w:p w14:paraId="42934137" w14:textId="0BE4AE68" w:rsidR="00BA24A4" w:rsidRPr="0048714D" w:rsidRDefault="00BA24A4"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发生前转时最终连接号码</w:t>
            </w:r>
          </w:p>
        </w:tc>
        <w:tc>
          <w:tcPr>
            <w:tcW w:w="851" w:type="dxa"/>
          </w:tcPr>
          <w:p w14:paraId="5CFB6964"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0x85</w:t>
            </w:r>
          </w:p>
        </w:tc>
        <w:tc>
          <w:tcPr>
            <w:tcW w:w="1276" w:type="dxa"/>
          </w:tcPr>
          <w:p w14:paraId="340706B5"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ADRESS(2..17)</w:t>
            </w:r>
          </w:p>
        </w:tc>
        <w:tc>
          <w:tcPr>
            <w:tcW w:w="1559" w:type="dxa"/>
          </w:tcPr>
          <w:p w14:paraId="5BA6BB1C" w14:textId="4AA07CAC"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c>
          <w:tcPr>
            <w:tcW w:w="3827" w:type="dxa"/>
          </w:tcPr>
          <w:p w14:paraId="0C991E61" w14:textId="76ADFCF4"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r>
      <w:tr w:rsidR="00DF438E" w:rsidRPr="0048714D" w14:paraId="0AFA81E4" w14:textId="77777777" w:rsidTr="009A4912">
        <w:trPr>
          <w:cantSplit/>
        </w:trPr>
        <w:tc>
          <w:tcPr>
            <w:tcW w:w="1585" w:type="dxa"/>
          </w:tcPr>
          <w:p w14:paraId="19E382F5"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lastRenderedPageBreak/>
              <w:t>recordingEntity</w:t>
            </w:r>
          </w:p>
          <w:p w14:paraId="52E2FAAA" w14:textId="549A682D" w:rsidR="007274D7"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交换机号</w:t>
            </w:r>
          </w:p>
        </w:tc>
        <w:tc>
          <w:tcPr>
            <w:tcW w:w="851" w:type="dxa"/>
          </w:tcPr>
          <w:p w14:paraId="3867173B"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0x86</w:t>
            </w:r>
          </w:p>
        </w:tc>
        <w:tc>
          <w:tcPr>
            <w:tcW w:w="1276" w:type="dxa"/>
          </w:tcPr>
          <w:p w14:paraId="65F31317"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ADRESS(2..9)</w:t>
            </w:r>
          </w:p>
        </w:tc>
        <w:tc>
          <w:tcPr>
            <w:tcW w:w="1559" w:type="dxa"/>
          </w:tcPr>
          <w:p w14:paraId="4BF3ADB9" w14:textId="77777777" w:rsidR="007274D7" w:rsidRPr="0048714D" w:rsidRDefault="007274D7" w:rsidP="007274D7">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 xml:space="preserve">86 06 91 </w:t>
            </w:r>
          </w:p>
          <w:p w14:paraId="0BB0ABBF" w14:textId="5E5C66E0" w:rsidR="00DF438E" w:rsidRPr="0048714D" w:rsidRDefault="007274D7" w:rsidP="007274D7">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68 31 44 71 93</w:t>
            </w:r>
          </w:p>
        </w:tc>
        <w:tc>
          <w:tcPr>
            <w:tcW w:w="3827" w:type="dxa"/>
          </w:tcPr>
          <w:p w14:paraId="39303F55" w14:textId="74171B1F"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r w:rsidRPr="0048714D">
              <w:rPr>
                <w:rFonts w:cs="Arial" w:hint="eastAsia"/>
                <w:snapToGrid w:val="0"/>
                <w:kern w:val="0"/>
                <w:sz w:val="21"/>
                <w:szCs w:val="21"/>
              </w:rPr>
              <w:t>91</w:t>
            </w:r>
            <w:r w:rsidRPr="0048714D">
              <w:rPr>
                <w:rFonts w:cs="Arial" w:hint="eastAsia"/>
                <w:snapToGrid w:val="0"/>
                <w:kern w:val="0"/>
                <w:sz w:val="21"/>
                <w:szCs w:val="21"/>
              </w:rPr>
              <w:t>）</w:t>
            </w:r>
            <w:r w:rsidRPr="0048714D">
              <w:rPr>
                <w:rFonts w:cs="Arial" w:hint="eastAsia"/>
                <w:snapToGrid w:val="0"/>
                <w:kern w:val="0"/>
                <w:sz w:val="21"/>
                <w:szCs w:val="21"/>
              </w:rPr>
              <w:t>8</w:t>
            </w:r>
            <w:r w:rsidRPr="0048714D">
              <w:rPr>
                <w:rFonts w:cs="Arial"/>
                <w:snapToGrid w:val="0"/>
                <w:kern w:val="0"/>
                <w:sz w:val="21"/>
                <w:szCs w:val="21"/>
              </w:rPr>
              <w:t>613441739</w:t>
            </w:r>
            <w:r w:rsidR="00DF438E" w:rsidRPr="0048714D">
              <w:rPr>
                <w:rFonts w:cs="Arial" w:hint="eastAsia"/>
                <w:snapToGrid w:val="0"/>
                <w:kern w:val="0"/>
                <w:sz w:val="21"/>
                <w:szCs w:val="21"/>
              </w:rPr>
              <w:t>。</w:t>
            </w:r>
          </w:p>
        </w:tc>
      </w:tr>
      <w:tr w:rsidR="00DF438E" w:rsidRPr="0048714D" w14:paraId="55B8A91F" w14:textId="77777777" w:rsidTr="009A4912">
        <w:trPr>
          <w:cantSplit/>
        </w:trPr>
        <w:tc>
          <w:tcPr>
            <w:tcW w:w="1585" w:type="dxa"/>
          </w:tcPr>
          <w:p w14:paraId="0F0DB83F"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mscIncomingROUTE</w:t>
            </w:r>
          </w:p>
          <w:p w14:paraId="4755AB6B" w14:textId="16C998DC"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入中继</w:t>
            </w:r>
          </w:p>
        </w:tc>
        <w:tc>
          <w:tcPr>
            <w:tcW w:w="851" w:type="dxa"/>
          </w:tcPr>
          <w:p w14:paraId="03466924"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r w:rsidRPr="0048714D">
              <w:rPr>
                <w:rFonts w:cs="Arial" w:hint="eastAsia"/>
                <w:snapToGrid w:val="0"/>
                <w:kern w:val="0"/>
                <w:sz w:val="21"/>
                <w:szCs w:val="21"/>
              </w:rPr>
              <w:t>A</w:t>
            </w:r>
            <w:r w:rsidRPr="0048714D">
              <w:rPr>
                <w:rFonts w:cs="Arial"/>
                <w:snapToGrid w:val="0"/>
                <w:kern w:val="0"/>
                <w:sz w:val="21"/>
                <w:szCs w:val="21"/>
              </w:rPr>
              <w:t>7</w:t>
            </w:r>
          </w:p>
        </w:tc>
        <w:tc>
          <w:tcPr>
            <w:tcW w:w="1276" w:type="dxa"/>
          </w:tcPr>
          <w:p w14:paraId="3F3C4127"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CHOICE</w:t>
            </w:r>
          </w:p>
        </w:tc>
        <w:tc>
          <w:tcPr>
            <w:tcW w:w="1559" w:type="dxa"/>
          </w:tcPr>
          <w:p w14:paraId="4E34E73B" w14:textId="0592EE60"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A7 04 80 02 07 D9</w:t>
            </w:r>
          </w:p>
        </w:tc>
        <w:tc>
          <w:tcPr>
            <w:tcW w:w="3827" w:type="dxa"/>
          </w:tcPr>
          <w:p w14:paraId="059C3C0E" w14:textId="2F3FC37C" w:rsidR="00DF438E" w:rsidRPr="0048714D" w:rsidRDefault="00AC75B9"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w:t>
            </w:r>
            <w:r w:rsidRPr="0048714D">
              <w:rPr>
                <w:rFonts w:cs="Arial"/>
                <w:snapToGrid w:val="0"/>
                <w:kern w:val="0"/>
                <w:sz w:val="21"/>
                <w:szCs w:val="21"/>
              </w:rPr>
              <w:t>7</w:t>
            </w:r>
            <w:r w:rsidRPr="0048714D">
              <w:rPr>
                <w:rFonts w:cs="Arial" w:hint="eastAsia"/>
                <w:snapToGrid w:val="0"/>
                <w:kern w:val="0"/>
                <w:sz w:val="21"/>
                <w:szCs w:val="21"/>
              </w:rPr>
              <w:t>D</w:t>
            </w:r>
            <w:r w:rsidRPr="0048714D">
              <w:rPr>
                <w:rFonts w:cs="Arial"/>
                <w:snapToGrid w:val="0"/>
                <w:kern w:val="0"/>
                <w:sz w:val="21"/>
                <w:szCs w:val="21"/>
              </w:rPr>
              <w:t>9</w:t>
            </w:r>
            <w:r w:rsidR="004C6936" w:rsidRPr="0048714D">
              <w:rPr>
                <w:rFonts w:cs="Arial"/>
                <w:snapToGrid w:val="0"/>
                <w:kern w:val="0"/>
                <w:sz w:val="21"/>
                <w:szCs w:val="21"/>
              </w:rPr>
              <w:t xml:space="preserve"> </w:t>
            </w:r>
            <w:r w:rsidR="004C6936" w:rsidRPr="0048714D">
              <w:rPr>
                <w:rFonts w:cs="Arial"/>
                <w:snapToGrid w:val="0"/>
                <w:kern w:val="0"/>
                <w:sz w:val="21"/>
                <w:szCs w:val="21"/>
              </w:rPr>
              <w:t>？？</w:t>
            </w:r>
          </w:p>
        </w:tc>
      </w:tr>
      <w:tr w:rsidR="00DF438E" w:rsidRPr="0048714D" w14:paraId="7DB44917" w14:textId="77777777" w:rsidTr="009A4912">
        <w:trPr>
          <w:cantSplit/>
        </w:trPr>
        <w:tc>
          <w:tcPr>
            <w:tcW w:w="1585" w:type="dxa"/>
          </w:tcPr>
          <w:p w14:paraId="4EF9E439"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mscOutgoingROUTE</w:t>
            </w:r>
          </w:p>
          <w:p w14:paraId="283CE168" w14:textId="27888F6D"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出中继</w:t>
            </w:r>
          </w:p>
        </w:tc>
        <w:tc>
          <w:tcPr>
            <w:tcW w:w="851" w:type="dxa"/>
          </w:tcPr>
          <w:p w14:paraId="7444B8CE"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w:t>
            </w:r>
            <w:r w:rsidRPr="0048714D">
              <w:rPr>
                <w:rFonts w:cs="Arial" w:hint="eastAsia"/>
                <w:snapToGrid w:val="0"/>
                <w:kern w:val="0"/>
                <w:sz w:val="21"/>
                <w:szCs w:val="21"/>
              </w:rPr>
              <w:t>xA</w:t>
            </w:r>
            <w:r w:rsidRPr="0048714D">
              <w:rPr>
                <w:rFonts w:cs="Arial"/>
                <w:snapToGrid w:val="0"/>
                <w:kern w:val="0"/>
                <w:sz w:val="21"/>
                <w:szCs w:val="21"/>
              </w:rPr>
              <w:t>8</w:t>
            </w:r>
          </w:p>
        </w:tc>
        <w:tc>
          <w:tcPr>
            <w:tcW w:w="1276" w:type="dxa"/>
          </w:tcPr>
          <w:p w14:paraId="0B72B4A5"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CHOICE</w:t>
            </w:r>
          </w:p>
        </w:tc>
        <w:tc>
          <w:tcPr>
            <w:tcW w:w="1559" w:type="dxa"/>
          </w:tcPr>
          <w:p w14:paraId="78FCBEFA" w14:textId="24871931"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A8 03 80 01 63</w:t>
            </w:r>
          </w:p>
        </w:tc>
        <w:tc>
          <w:tcPr>
            <w:tcW w:w="3827" w:type="dxa"/>
          </w:tcPr>
          <w:p w14:paraId="4A88D085" w14:textId="3C3B36E7" w:rsidR="00DF438E" w:rsidRPr="0048714D" w:rsidRDefault="00AC75B9"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w:t>
            </w:r>
            <w:r w:rsidRPr="0048714D">
              <w:rPr>
                <w:rFonts w:cs="Arial"/>
                <w:snapToGrid w:val="0"/>
                <w:kern w:val="0"/>
                <w:sz w:val="21"/>
                <w:szCs w:val="21"/>
              </w:rPr>
              <w:t>063</w:t>
            </w:r>
            <w:r w:rsidR="004C6936" w:rsidRPr="0048714D">
              <w:rPr>
                <w:rFonts w:cs="Arial"/>
                <w:snapToGrid w:val="0"/>
                <w:kern w:val="0"/>
                <w:sz w:val="21"/>
                <w:szCs w:val="21"/>
              </w:rPr>
              <w:t xml:space="preserve"> </w:t>
            </w:r>
            <w:r w:rsidR="004C6936" w:rsidRPr="0048714D">
              <w:rPr>
                <w:rFonts w:cs="Arial"/>
                <w:snapToGrid w:val="0"/>
                <w:kern w:val="0"/>
                <w:sz w:val="21"/>
                <w:szCs w:val="21"/>
              </w:rPr>
              <w:t>？？</w:t>
            </w:r>
          </w:p>
        </w:tc>
      </w:tr>
      <w:tr w:rsidR="00DF438E" w:rsidRPr="0048714D" w14:paraId="26073E20" w14:textId="77777777" w:rsidTr="009A4912">
        <w:trPr>
          <w:cantSplit/>
        </w:trPr>
        <w:tc>
          <w:tcPr>
            <w:tcW w:w="1585" w:type="dxa"/>
          </w:tcPr>
          <w:p w14:paraId="3CF30DC2" w14:textId="2ECD1CFD" w:rsidR="00DF438E"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L</w:t>
            </w:r>
            <w:r w:rsidR="00DF438E" w:rsidRPr="0048714D">
              <w:rPr>
                <w:rFonts w:cs="Arial"/>
                <w:snapToGrid w:val="0"/>
                <w:kern w:val="0"/>
                <w:sz w:val="21"/>
                <w:szCs w:val="21"/>
              </w:rPr>
              <w:t>ocation</w:t>
            </w:r>
          </w:p>
          <w:p w14:paraId="08650234" w14:textId="08D4BC3B"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被叫用户位置</w:t>
            </w:r>
          </w:p>
        </w:tc>
        <w:tc>
          <w:tcPr>
            <w:tcW w:w="851" w:type="dxa"/>
          </w:tcPr>
          <w:p w14:paraId="6305B013"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r w:rsidRPr="0048714D">
              <w:rPr>
                <w:rFonts w:cs="Arial" w:hint="eastAsia"/>
                <w:snapToGrid w:val="0"/>
                <w:kern w:val="0"/>
                <w:sz w:val="21"/>
                <w:szCs w:val="21"/>
              </w:rPr>
              <w:t>A</w:t>
            </w:r>
            <w:r w:rsidRPr="0048714D">
              <w:rPr>
                <w:rFonts w:cs="Arial"/>
                <w:snapToGrid w:val="0"/>
                <w:kern w:val="0"/>
                <w:sz w:val="21"/>
                <w:szCs w:val="21"/>
              </w:rPr>
              <w:t>9</w:t>
            </w:r>
          </w:p>
        </w:tc>
        <w:tc>
          <w:tcPr>
            <w:tcW w:w="1276" w:type="dxa"/>
          </w:tcPr>
          <w:p w14:paraId="6C40BA0B"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SEQUENCE</w:t>
            </w:r>
          </w:p>
        </w:tc>
        <w:tc>
          <w:tcPr>
            <w:tcW w:w="1559" w:type="dxa"/>
          </w:tcPr>
          <w:p w14:paraId="53FA92F5" w14:textId="0EABF861"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A9 08 80 02 73 29 81 02 CC A7</w:t>
            </w:r>
          </w:p>
        </w:tc>
        <w:tc>
          <w:tcPr>
            <w:tcW w:w="3827" w:type="dxa"/>
          </w:tcPr>
          <w:p w14:paraId="0A2E1C7B" w14:textId="35787570"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LAC</w:t>
            </w:r>
            <w:r w:rsidRPr="0048714D">
              <w:rPr>
                <w:rFonts w:cs="Arial" w:hint="eastAsia"/>
                <w:snapToGrid w:val="0"/>
                <w:kern w:val="0"/>
                <w:sz w:val="21"/>
                <w:szCs w:val="21"/>
              </w:rPr>
              <w:t>：</w:t>
            </w:r>
            <w:r w:rsidRPr="0048714D">
              <w:rPr>
                <w:rFonts w:cs="Arial" w:hint="eastAsia"/>
                <w:snapToGrid w:val="0"/>
                <w:kern w:val="0"/>
                <w:sz w:val="21"/>
                <w:szCs w:val="21"/>
              </w:rPr>
              <w:t>7329 CELL</w:t>
            </w:r>
            <w:r w:rsidRPr="0048714D">
              <w:rPr>
                <w:rFonts w:cs="Arial" w:hint="eastAsia"/>
                <w:snapToGrid w:val="0"/>
                <w:kern w:val="0"/>
                <w:sz w:val="21"/>
                <w:szCs w:val="21"/>
              </w:rPr>
              <w:t>：</w:t>
            </w:r>
            <w:r w:rsidRPr="0048714D">
              <w:rPr>
                <w:rFonts w:cs="Arial" w:hint="eastAsia"/>
                <w:snapToGrid w:val="0"/>
                <w:kern w:val="0"/>
                <w:sz w:val="21"/>
                <w:szCs w:val="21"/>
              </w:rPr>
              <w:t>CCA7</w:t>
            </w:r>
          </w:p>
        </w:tc>
      </w:tr>
      <w:tr w:rsidR="00DF438E" w:rsidRPr="0048714D" w14:paraId="55724A7F" w14:textId="77777777" w:rsidTr="009A4912">
        <w:trPr>
          <w:cantSplit/>
        </w:trPr>
        <w:tc>
          <w:tcPr>
            <w:tcW w:w="1585" w:type="dxa"/>
          </w:tcPr>
          <w:p w14:paraId="23FCEF7A"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basicService</w:t>
            </w:r>
          </w:p>
          <w:p w14:paraId="1094AE62" w14:textId="0878548F"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业务类型</w:t>
            </w:r>
          </w:p>
        </w:tc>
        <w:tc>
          <w:tcPr>
            <w:tcW w:w="851" w:type="dxa"/>
          </w:tcPr>
          <w:p w14:paraId="3A1B062E"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r w:rsidRPr="0048714D">
              <w:rPr>
                <w:rFonts w:cs="Arial" w:hint="eastAsia"/>
                <w:snapToGrid w:val="0"/>
                <w:kern w:val="0"/>
                <w:sz w:val="21"/>
                <w:szCs w:val="21"/>
              </w:rPr>
              <w:t>A</w:t>
            </w:r>
            <w:r w:rsidRPr="0048714D">
              <w:rPr>
                <w:rFonts w:cs="Arial"/>
                <w:snapToGrid w:val="0"/>
                <w:kern w:val="0"/>
                <w:sz w:val="21"/>
                <w:szCs w:val="21"/>
              </w:rPr>
              <w:t>B</w:t>
            </w:r>
          </w:p>
        </w:tc>
        <w:tc>
          <w:tcPr>
            <w:tcW w:w="1276" w:type="dxa"/>
          </w:tcPr>
          <w:p w14:paraId="39C8E462"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CHOICE</w:t>
            </w:r>
          </w:p>
        </w:tc>
        <w:tc>
          <w:tcPr>
            <w:tcW w:w="1559" w:type="dxa"/>
          </w:tcPr>
          <w:p w14:paraId="79642CD2" w14:textId="227A0D1E"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AB 03 83 01 11</w:t>
            </w:r>
          </w:p>
        </w:tc>
        <w:tc>
          <w:tcPr>
            <w:tcW w:w="3827" w:type="dxa"/>
          </w:tcPr>
          <w:p w14:paraId="6AEE5CFD" w14:textId="693E2938"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1</w:t>
            </w:r>
          </w:p>
        </w:tc>
      </w:tr>
      <w:tr w:rsidR="00DF438E" w:rsidRPr="0048714D" w14:paraId="2AD00F61" w14:textId="77777777" w:rsidTr="009A4912">
        <w:trPr>
          <w:cantSplit/>
        </w:trPr>
        <w:tc>
          <w:tcPr>
            <w:tcW w:w="1585" w:type="dxa"/>
          </w:tcPr>
          <w:p w14:paraId="0DDA608A"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seizureTime</w:t>
            </w:r>
          </w:p>
          <w:p w14:paraId="133F2628" w14:textId="0DB64189"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主叫侧指配完成时间</w:t>
            </w:r>
          </w:p>
        </w:tc>
        <w:tc>
          <w:tcPr>
            <w:tcW w:w="851" w:type="dxa"/>
          </w:tcPr>
          <w:p w14:paraId="523D5567"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0x93</w:t>
            </w:r>
          </w:p>
        </w:tc>
        <w:tc>
          <w:tcPr>
            <w:tcW w:w="1276" w:type="dxa"/>
          </w:tcPr>
          <w:p w14:paraId="16024276"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lang w:val="sv-SE"/>
              </w:rPr>
              <w:t>OCTET STRING(</w:t>
            </w:r>
            <w:r w:rsidRPr="0048714D">
              <w:rPr>
                <w:rFonts w:cs="Arial" w:hint="eastAsia"/>
                <w:snapToGrid w:val="0"/>
                <w:kern w:val="0"/>
                <w:sz w:val="21"/>
                <w:szCs w:val="21"/>
              </w:rPr>
              <w:t>9..10</w:t>
            </w:r>
            <w:r w:rsidRPr="0048714D">
              <w:rPr>
                <w:rFonts w:cs="Arial" w:hint="eastAsia"/>
                <w:snapToGrid w:val="0"/>
                <w:kern w:val="0"/>
                <w:sz w:val="21"/>
                <w:szCs w:val="21"/>
                <w:lang w:val="sv-SE"/>
              </w:rPr>
              <w:t>)</w:t>
            </w:r>
          </w:p>
        </w:tc>
        <w:tc>
          <w:tcPr>
            <w:tcW w:w="1559" w:type="dxa"/>
          </w:tcPr>
          <w:p w14:paraId="22490398" w14:textId="751CB3A4"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c>
          <w:tcPr>
            <w:tcW w:w="3827" w:type="dxa"/>
          </w:tcPr>
          <w:p w14:paraId="6FBC6DE0" w14:textId="10C039E4"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r>
      <w:tr w:rsidR="00DF438E" w:rsidRPr="0048714D" w14:paraId="2C3974AA" w14:textId="77777777" w:rsidTr="009A4912">
        <w:trPr>
          <w:cantSplit/>
        </w:trPr>
        <w:tc>
          <w:tcPr>
            <w:tcW w:w="1585" w:type="dxa"/>
          </w:tcPr>
          <w:p w14:paraId="6445D243"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answerTime</w:t>
            </w:r>
          </w:p>
          <w:p w14:paraId="0AEAD063" w14:textId="0FC6DC8E"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被叫应答时间</w:t>
            </w:r>
          </w:p>
        </w:tc>
        <w:tc>
          <w:tcPr>
            <w:tcW w:w="851" w:type="dxa"/>
          </w:tcPr>
          <w:p w14:paraId="6BD73AA7"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0x94</w:t>
            </w:r>
          </w:p>
        </w:tc>
        <w:tc>
          <w:tcPr>
            <w:tcW w:w="1276" w:type="dxa"/>
          </w:tcPr>
          <w:p w14:paraId="3AF210DB"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lang w:val="sv-SE"/>
              </w:rPr>
              <w:t>OCTET STRING(</w:t>
            </w:r>
            <w:r w:rsidRPr="0048714D">
              <w:rPr>
                <w:rFonts w:cs="Arial" w:hint="eastAsia"/>
                <w:snapToGrid w:val="0"/>
                <w:kern w:val="0"/>
                <w:sz w:val="21"/>
                <w:szCs w:val="21"/>
              </w:rPr>
              <w:t>9..10</w:t>
            </w:r>
            <w:r w:rsidRPr="0048714D">
              <w:rPr>
                <w:rFonts w:cs="Arial" w:hint="eastAsia"/>
                <w:snapToGrid w:val="0"/>
                <w:kern w:val="0"/>
                <w:sz w:val="21"/>
                <w:szCs w:val="21"/>
                <w:lang w:val="sv-SE"/>
              </w:rPr>
              <w:t>)</w:t>
            </w:r>
          </w:p>
        </w:tc>
        <w:tc>
          <w:tcPr>
            <w:tcW w:w="1559" w:type="dxa"/>
          </w:tcPr>
          <w:p w14:paraId="4F31D77A" w14:textId="0ACFE8C9"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94 09 18 03 27 15 23 10 2B 08 00</w:t>
            </w:r>
          </w:p>
        </w:tc>
        <w:tc>
          <w:tcPr>
            <w:tcW w:w="3827" w:type="dxa"/>
          </w:tcPr>
          <w:p w14:paraId="737D6285" w14:textId="39798C90"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2</w:t>
            </w:r>
            <w:r w:rsidRPr="0048714D">
              <w:rPr>
                <w:rFonts w:cs="Arial"/>
                <w:snapToGrid w:val="0"/>
                <w:kern w:val="0"/>
                <w:sz w:val="21"/>
                <w:szCs w:val="21"/>
              </w:rPr>
              <w:t>0180327 15:23:10 +0800</w:t>
            </w:r>
          </w:p>
        </w:tc>
      </w:tr>
      <w:tr w:rsidR="00DF438E" w:rsidRPr="0048714D" w14:paraId="0E38EB02" w14:textId="77777777" w:rsidTr="009A4912">
        <w:trPr>
          <w:cantSplit/>
        </w:trPr>
        <w:tc>
          <w:tcPr>
            <w:tcW w:w="1585" w:type="dxa"/>
          </w:tcPr>
          <w:p w14:paraId="5B07DE5E"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releaseTime</w:t>
            </w:r>
          </w:p>
          <w:p w14:paraId="333D6A69" w14:textId="5AD385FD"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呼叫释放时间</w:t>
            </w:r>
          </w:p>
        </w:tc>
        <w:tc>
          <w:tcPr>
            <w:tcW w:w="851" w:type="dxa"/>
          </w:tcPr>
          <w:p w14:paraId="5673F5E7"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0x95</w:t>
            </w:r>
          </w:p>
        </w:tc>
        <w:tc>
          <w:tcPr>
            <w:tcW w:w="1276" w:type="dxa"/>
          </w:tcPr>
          <w:p w14:paraId="39AD70AA"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lang w:val="sv-SE"/>
              </w:rPr>
              <w:t>OCTET STRING(</w:t>
            </w:r>
            <w:r w:rsidRPr="0048714D">
              <w:rPr>
                <w:rFonts w:cs="Arial" w:hint="eastAsia"/>
                <w:snapToGrid w:val="0"/>
                <w:kern w:val="0"/>
                <w:sz w:val="21"/>
                <w:szCs w:val="21"/>
              </w:rPr>
              <w:t>9..10</w:t>
            </w:r>
            <w:r w:rsidRPr="0048714D">
              <w:rPr>
                <w:rFonts w:cs="Arial" w:hint="eastAsia"/>
                <w:snapToGrid w:val="0"/>
                <w:kern w:val="0"/>
                <w:sz w:val="21"/>
                <w:szCs w:val="21"/>
                <w:lang w:val="sv-SE"/>
              </w:rPr>
              <w:t>)</w:t>
            </w:r>
          </w:p>
        </w:tc>
        <w:tc>
          <w:tcPr>
            <w:tcW w:w="1559" w:type="dxa"/>
          </w:tcPr>
          <w:p w14:paraId="76C9C562" w14:textId="24A3804A" w:rsidR="00DF438E" w:rsidRPr="0048714D" w:rsidRDefault="007274D7" w:rsidP="007274D7">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95 09 18 03 27 15 23 43 2B 08 00</w:t>
            </w:r>
          </w:p>
        </w:tc>
        <w:tc>
          <w:tcPr>
            <w:tcW w:w="3827" w:type="dxa"/>
          </w:tcPr>
          <w:p w14:paraId="4DC80A1D" w14:textId="071234A7"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2</w:t>
            </w:r>
            <w:r w:rsidRPr="0048714D">
              <w:rPr>
                <w:rFonts w:cs="Arial"/>
                <w:snapToGrid w:val="0"/>
                <w:kern w:val="0"/>
                <w:sz w:val="21"/>
                <w:szCs w:val="21"/>
              </w:rPr>
              <w:t>0180327 15:23:43 +0800</w:t>
            </w:r>
          </w:p>
        </w:tc>
      </w:tr>
      <w:tr w:rsidR="00DF438E" w:rsidRPr="0048714D" w14:paraId="18E7A1F4" w14:textId="77777777" w:rsidTr="009A4912">
        <w:trPr>
          <w:cantSplit/>
        </w:trPr>
        <w:tc>
          <w:tcPr>
            <w:tcW w:w="1585" w:type="dxa"/>
          </w:tcPr>
          <w:p w14:paraId="7FC82E12"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callDuration</w:t>
            </w:r>
          </w:p>
          <w:p w14:paraId="389C517E" w14:textId="2B5D1702"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通话时长</w:t>
            </w:r>
          </w:p>
        </w:tc>
        <w:tc>
          <w:tcPr>
            <w:tcW w:w="851" w:type="dxa"/>
          </w:tcPr>
          <w:p w14:paraId="27EA6283"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0x96</w:t>
            </w:r>
          </w:p>
        </w:tc>
        <w:tc>
          <w:tcPr>
            <w:tcW w:w="1276" w:type="dxa"/>
          </w:tcPr>
          <w:p w14:paraId="65D1FFB3"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450B5C47" w14:textId="54FCE40D"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96 01 21</w:t>
            </w:r>
          </w:p>
        </w:tc>
        <w:tc>
          <w:tcPr>
            <w:tcW w:w="3827" w:type="dxa"/>
          </w:tcPr>
          <w:p w14:paraId="444B5423" w14:textId="607A90F4" w:rsidR="00DF438E" w:rsidRPr="0048714D" w:rsidRDefault="007274D7"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3</w:t>
            </w:r>
            <w:r w:rsidRPr="0048714D">
              <w:rPr>
                <w:rFonts w:cs="Arial"/>
                <w:snapToGrid w:val="0"/>
                <w:kern w:val="0"/>
                <w:sz w:val="21"/>
                <w:szCs w:val="21"/>
              </w:rPr>
              <w:t>3</w:t>
            </w:r>
          </w:p>
        </w:tc>
      </w:tr>
      <w:tr w:rsidR="00DF438E" w:rsidRPr="0048714D" w14:paraId="1DC138AF" w14:textId="77777777" w:rsidTr="009A4912">
        <w:trPr>
          <w:cantSplit/>
        </w:trPr>
        <w:tc>
          <w:tcPr>
            <w:tcW w:w="1585" w:type="dxa"/>
          </w:tcPr>
          <w:p w14:paraId="2D487594"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causeForTerm</w:t>
            </w:r>
          </w:p>
          <w:p w14:paraId="71D42A6E" w14:textId="412FA9F3"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话单产生原因</w:t>
            </w:r>
          </w:p>
        </w:tc>
        <w:tc>
          <w:tcPr>
            <w:tcW w:w="851" w:type="dxa"/>
          </w:tcPr>
          <w:p w14:paraId="23175DA8"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0x9B</w:t>
            </w:r>
          </w:p>
        </w:tc>
        <w:tc>
          <w:tcPr>
            <w:tcW w:w="1276" w:type="dxa"/>
          </w:tcPr>
          <w:p w14:paraId="5270B139"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18FE9A01" w14:textId="542716A3"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9B 01 00</w:t>
            </w:r>
          </w:p>
        </w:tc>
        <w:tc>
          <w:tcPr>
            <w:tcW w:w="3827" w:type="dxa"/>
          </w:tcPr>
          <w:p w14:paraId="484BC494" w14:textId="46B60100"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0</w:t>
            </w:r>
          </w:p>
        </w:tc>
      </w:tr>
      <w:tr w:rsidR="00DF438E" w:rsidRPr="0048714D" w14:paraId="1D4E6DFE" w14:textId="77777777" w:rsidTr="009A4912">
        <w:trPr>
          <w:cantSplit/>
        </w:trPr>
        <w:tc>
          <w:tcPr>
            <w:tcW w:w="1585" w:type="dxa"/>
          </w:tcPr>
          <w:p w14:paraId="5C97A6B8" w14:textId="7B583EED" w:rsidR="00DF438E"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D</w:t>
            </w:r>
            <w:r w:rsidR="00DF438E" w:rsidRPr="0048714D">
              <w:rPr>
                <w:rFonts w:cs="Arial"/>
                <w:snapToGrid w:val="0"/>
                <w:kern w:val="0"/>
                <w:sz w:val="21"/>
                <w:szCs w:val="21"/>
              </w:rPr>
              <w:t>iagnostics</w:t>
            </w:r>
          </w:p>
          <w:p w14:paraId="18A86007" w14:textId="5A268D06"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诊断</w:t>
            </w:r>
          </w:p>
        </w:tc>
        <w:tc>
          <w:tcPr>
            <w:tcW w:w="851" w:type="dxa"/>
          </w:tcPr>
          <w:p w14:paraId="707085D9"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r w:rsidRPr="0048714D">
              <w:rPr>
                <w:rFonts w:cs="Arial" w:hint="eastAsia"/>
                <w:snapToGrid w:val="0"/>
                <w:kern w:val="0"/>
                <w:sz w:val="21"/>
                <w:szCs w:val="21"/>
              </w:rPr>
              <w:t>B</w:t>
            </w:r>
            <w:r w:rsidRPr="0048714D">
              <w:rPr>
                <w:rFonts w:cs="Arial"/>
                <w:snapToGrid w:val="0"/>
                <w:kern w:val="0"/>
                <w:sz w:val="21"/>
                <w:szCs w:val="21"/>
              </w:rPr>
              <w:t>C</w:t>
            </w:r>
          </w:p>
        </w:tc>
        <w:tc>
          <w:tcPr>
            <w:tcW w:w="1276" w:type="dxa"/>
          </w:tcPr>
          <w:p w14:paraId="27CBC627"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CHOICE</w:t>
            </w:r>
          </w:p>
        </w:tc>
        <w:tc>
          <w:tcPr>
            <w:tcW w:w="1559" w:type="dxa"/>
          </w:tcPr>
          <w:p w14:paraId="53BDF340" w14:textId="29610D6B"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BC 04 80 02 00 90</w:t>
            </w:r>
          </w:p>
        </w:tc>
        <w:tc>
          <w:tcPr>
            <w:tcW w:w="3827" w:type="dxa"/>
          </w:tcPr>
          <w:p w14:paraId="4F7D846F" w14:textId="4F5148F9" w:rsidR="00DF438E" w:rsidRPr="0048714D" w:rsidRDefault="009A4912" w:rsidP="009A491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w:t>
            </w:r>
          </w:p>
        </w:tc>
      </w:tr>
      <w:tr w:rsidR="00DF438E" w:rsidRPr="0048714D" w14:paraId="4435C015" w14:textId="77777777" w:rsidTr="009A4912">
        <w:trPr>
          <w:cantSplit/>
        </w:trPr>
        <w:tc>
          <w:tcPr>
            <w:tcW w:w="1585" w:type="dxa"/>
          </w:tcPr>
          <w:p w14:paraId="13FD0E14"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callReference</w:t>
            </w:r>
          </w:p>
          <w:p w14:paraId="64DE70AE" w14:textId="6A4A5FD5"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呼叫参考号</w:t>
            </w:r>
          </w:p>
        </w:tc>
        <w:tc>
          <w:tcPr>
            <w:tcW w:w="851" w:type="dxa"/>
          </w:tcPr>
          <w:p w14:paraId="66866149"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0x9D</w:t>
            </w:r>
          </w:p>
        </w:tc>
        <w:tc>
          <w:tcPr>
            <w:tcW w:w="1276" w:type="dxa"/>
          </w:tcPr>
          <w:p w14:paraId="4C4F0F9A"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OCTET STRING(1..8)</w:t>
            </w:r>
          </w:p>
        </w:tc>
        <w:tc>
          <w:tcPr>
            <w:tcW w:w="1559" w:type="dxa"/>
          </w:tcPr>
          <w:p w14:paraId="0CCD6906" w14:textId="77777777" w:rsidR="009A4912" w:rsidRPr="0048714D" w:rsidRDefault="009A4912" w:rsidP="009A491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 xml:space="preserve">9D 05 18 09 </w:t>
            </w:r>
          </w:p>
          <w:p w14:paraId="1481AE40" w14:textId="3F42CA45" w:rsidR="00DF438E" w:rsidRPr="0048714D" w:rsidRDefault="009A4912" w:rsidP="009A4912">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AF 0C 43</w:t>
            </w:r>
          </w:p>
        </w:tc>
        <w:tc>
          <w:tcPr>
            <w:tcW w:w="3827" w:type="dxa"/>
          </w:tcPr>
          <w:p w14:paraId="101657DF" w14:textId="44C4A501"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1</w:t>
            </w:r>
            <w:r w:rsidRPr="0048714D">
              <w:rPr>
                <w:rFonts w:cs="Arial"/>
                <w:snapToGrid w:val="0"/>
                <w:kern w:val="0"/>
                <w:sz w:val="21"/>
                <w:szCs w:val="21"/>
              </w:rPr>
              <w:t>809</w:t>
            </w:r>
            <w:r w:rsidRPr="0048714D">
              <w:rPr>
                <w:rFonts w:cs="Arial" w:hint="eastAsia"/>
                <w:snapToGrid w:val="0"/>
                <w:kern w:val="0"/>
                <w:sz w:val="21"/>
                <w:szCs w:val="21"/>
              </w:rPr>
              <w:t>AF</w:t>
            </w:r>
            <w:r w:rsidRPr="0048714D">
              <w:rPr>
                <w:rFonts w:cs="Arial"/>
                <w:snapToGrid w:val="0"/>
                <w:kern w:val="0"/>
                <w:sz w:val="21"/>
                <w:szCs w:val="21"/>
              </w:rPr>
              <w:t>0</w:t>
            </w:r>
            <w:r w:rsidRPr="0048714D">
              <w:rPr>
                <w:rFonts w:cs="Arial" w:hint="eastAsia"/>
                <w:snapToGrid w:val="0"/>
                <w:kern w:val="0"/>
                <w:sz w:val="21"/>
                <w:szCs w:val="21"/>
              </w:rPr>
              <w:t>C</w:t>
            </w:r>
            <w:r w:rsidRPr="0048714D">
              <w:rPr>
                <w:rFonts w:cs="Arial"/>
                <w:snapToGrid w:val="0"/>
                <w:kern w:val="0"/>
                <w:sz w:val="21"/>
                <w:szCs w:val="21"/>
              </w:rPr>
              <w:t>43</w:t>
            </w:r>
          </w:p>
        </w:tc>
      </w:tr>
      <w:tr w:rsidR="00DF438E" w:rsidRPr="0048714D" w14:paraId="7EC89395" w14:textId="77777777" w:rsidTr="009A4912">
        <w:trPr>
          <w:cantSplit/>
        </w:trPr>
        <w:tc>
          <w:tcPr>
            <w:tcW w:w="1585" w:type="dxa"/>
          </w:tcPr>
          <w:p w14:paraId="424B5A6D"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recordNumber</w:t>
            </w:r>
          </w:p>
          <w:p w14:paraId="5BEABC3B" w14:textId="233BBCFB"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话单流水号</w:t>
            </w:r>
          </w:p>
        </w:tc>
        <w:tc>
          <w:tcPr>
            <w:tcW w:w="851" w:type="dxa"/>
          </w:tcPr>
          <w:p w14:paraId="438F79B3"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smartTag w:uri="urn:schemas-microsoft-com:office:smarttags" w:element="chmetcnv">
              <w:smartTagPr>
                <w:attr w:name="TCSC" w:val="0"/>
                <w:attr w:name="NumberType" w:val="1"/>
                <w:attr w:name="Negative" w:val="False"/>
                <w:attr w:name="HasSpace" w:val="False"/>
                <w:attr w:name="SourceValue" w:val="9"/>
                <w:attr w:name="UnitName" w:val="F"/>
              </w:smartTagPr>
              <w:smartTag w:uri="urn:schemas-microsoft-com:office:smarttags" w:element="State">
                <w:smartTagPr>
                  <w:attr w:name="TCSC" w:val="0"/>
                  <w:attr w:name="NumberType" w:val="1"/>
                  <w:attr w:name="Negative" w:val="False"/>
                  <w:attr w:name="HasSpace" w:val="False"/>
                  <w:attr w:name="SourceValue" w:val="9"/>
                  <w:attr w:name="UnitName" w:val="F"/>
                </w:smartTagPr>
                <w:smartTag w:uri="urn:schemas-microsoft-com:office:smarttags" w:element="PlaceName">
                  <w:smartTagPr>
                    <w:attr w:name="TCSC" w:val="0"/>
                    <w:attr w:name="NumberType" w:val="1"/>
                    <w:attr w:name="Negative" w:val="False"/>
                    <w:attr w:name="HasSpace" w:val="False"/>
                    <w:attr w:name="SourceValue" w:val="9"/>
                    <w:attr w:name="UnitName" w:val="F"/>
                  </w:smartTagPr>
                  <w:r w:rsidRPr="0048714D">
                    <w:rPr>
                      <w:rFonts w:cs="Arial"/>
                      <w:snapToGrid w:val="0"/>
                      <w:kern w:val="0"/>
                      <w:sz w:val="21"/>
                      <w:szCs w:val="21"/>
                    </w:rPr>
                    <w:t>9F</w:t>
                  </w:r>
                </w:smartTag>
              </w:smartTag>
            </w:smartTag>
            <w:r w:rsidRPr="0048714D">
              <w:rPr>
                <w:rFonts w:cs="Arial"/>
                <w:snapToGrid w:val="0"/>
                <w:kern w:val="0"/>
                <w:sz w:val="21"/>
                <w:szCs w:val="21"/>
              </w:rPr>
              <w:t xml:space="preserve"> 81 6</w:t>
            </w:r>
            <w:r w:rsidRPr="0048714D">
              <w:rPr>
                <w:rFonts w:cs="Arial" w:hint="eastAsia"/>
                <w:snapToGrid w:val="0"/>
                <w:kern w:val="0"/>
                <w:sz w:val="21"/>
                <w:szCs w:val="21"/>
              </w:rPr>
              <w:t>8</w:t>
            </w:r>
          </w:p>
        </w:tc>
        <w:tc>
          <w:tcPr>
            <w:tcW w:w="1276" w:type="dxa"/>
          </w:tcPr>
          <w:p w14:paraId="723CB173"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42A504C2" w14:textId="752320C7"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9F 81 68 04 7A 4C F8 8D</w:t>
            </w:r>
          </w:p>
        </w:tc>
        <w:tc>
          <w:tcPr>
            <w:tcW w:w="3827" w:type="dxa"/>
          </w:tcPr>
          <w:p w14:paraId="1D70786C" w14:textId="46FAFEFD"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7A</w:t>
            </w:r>
            <w:r w:rsidRPr="0048714D">
              <w:rPr>
                <w:rFonts w:cs="Arial"/>
                <w:snapToGrid w:val="0"/>
                <w:kern w:val="0"/>
                <w:sz w:val="21"/>
                <w:szCs w:val="21"/>
              </w:rPr>
              <w:t>4</w:t>
            </w:r>
            <w:r w:rsidRPr="0048714D">
              <w:rPr>
                <w:rFonts w:cs="Arial" w:hint="eastAsia"/>
                <w:snapToGrid w:val="0"/>
                <w:kern w:val="0"/>
                <w:sz w:val="21"/>
                <w:szCs w:val="21"/>
              </w:rPr>
              <w:t>CF</w:t>
            </w:r>
            <w:r w:rsidRPr="0048714D">
              <w:rPr>
                <w:rFonts w:cs="Arial"/>
                <w:snapToGrid w:val="0"/>
                <w:kern w:val="0"/>
                <w:sz w:val="21"/>
                <w:szCs w:val="21"/>
              </w:rPr>
              <w:t>88</w:t>
            </w:r>
            <w:r w:rsidRPr="0048714D">
              <w:rPr>
                <w:rFonts w:cs="Arial" w:hint="eastAsia"/>
                <w:snapToGrid w:val="0"/>
                <w:kern w:val="0"/>
                <w:sz w:val="21"/>
                <w:szCs w:val="21"/>
              </w:rPr>
              <w:t>D</w:t>
            </w:r>
          </w:p>
        </w:tc>
      </w:tr>
      <w:tr w:rsidR="00DF438E" w:rsidRPr="0048714D" w14:paraId="16A5C1E2" w14:textId="77777777" w:rsidTr="009A4912">
        <w:trPr>
          <w:cantSplit/>
        </w:trPr>
        <w:tc>
          <w:tcPr>
            <w:tcW w:w="1585" w:type="dxa"/>
          </w:tcPr>
          <w:p w14:paraId="45CD9D2F"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lastRenderedPageBreak/>
              <w:t>mscOutgoingROUTENumber</w:t>
            </w:r>
          </w:p>
          <w:p w14:paraId="3C84DCD6" w14:textId="5133FC22"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出中继群号</w:t>
            </w:r>
          </w:p>
        </w:tc>
        <w:tc>
          <w:tcPr>
            <w:tcW w:w="851" w:type="dxa"/>
          </w:tcPr>
          <w:p w14:paraId="77613976"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smartTag w:uri="urn:schemas-microsoft-com:office:smarttags" w:element="chmetcnv">
              <w:smartTagPr>
                <w:attr w:name="TCSC" w:val="0"/>
                <w:attr w:name="NumberType" w:val="1"/>
                <w:attr w:name="Negative" w:val="False"/>
                <w:attr w:name="HasSpace" w:val="False"/>
                <w:attr w:name="SourceValue" w:val="9"/>
                <w:attr w:name="UnitName" w:val="F"/>
              </w:smartTagPr>
              <w:smartTag w:uri="urn:schemas-microsoft-com:office:smarttags" w:element="State">
                <w:smartTagPr>
                  <w:attr w:name="TCSC" w:val="0"/>
                  <w:attr w:name="NumberType" w:val="1"/>
                  <w:attr w:name="Negative" w:val="False"/>
                  <w:attr w:name="HasSpace" w:val="False"/>
                  <w:attr w:name="SourceValue" w:val="9"/>
                  <w:attr w:name="UnitName" w:val="F"/>
                </w:smartTagPr>
                <w:smartTag w:uri="urn:schemas-microsoft-com:office:smarttags" w:element="PlaceName">
                  <w:smartTagPr>
                    <w:attr w:name="TCSC" w:val="0"/>
                    <w:attr w:name="NumberType" w:val="1"/>
                    <w:attr w:name="Negative" w:val="False"/>
                    <w:attr w:name="HasSpace" w:val="False"/>
                    <w:attr w:name="SourceValue" w:val="9"/>
                    <w:attr w:name="UnitName" w:val="F"/>
                  </w:smartTagPr>
                  <w:r w:rsidRPr="0048714D">
                    <w:rPr>
                      <w:rFonts w:cs="Arial"/>
                      <w:snapToGrid w:val="0"/>
                      <w:kern w:val="0"/>
                      <w:sz w:val="21"/>
                      <w:szCs w:val="21"/>
                    </w:rPr>
                    <w:t>9F</w:t>
                  </w:r>
                </w:smartTag>
              </w:smartTag>
            </w:smartTag>
            <w:r w:rsidRPr="0048714D">
              <w:rPr>
                <w:rFonts w:cs="Arial"/>
                <w:snapToGrid w:val="0"/>
                <w:kern w:val="0"/>
                <w:sz w:val="21"/>
                <w:szCs w:val="21"/>
              </w:rPr>
              <w:t xml:space="preserve"> 82 05</w:t>
            </w:r>
          </w:p>
        </w:tc>
        <w:tc>
          <w:tcPr>
            <w:tcW w:w="1276" w:type="dxa"/>
          </w:tcPr>
          <w:p w14:paraId="67E668DD"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15EC5666" w14:textId="1894FB70"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c>
          <w:tcPr>
            <w:tcW w:w="3827" w:type="dxa"/>
          </w:tcPr>
          <w:p w14:paraId="0D51D003" w14:textId="7E3F0C43"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r>
      <w:tr w:rsidR="00DF438E" w:rsidRPr="0048714D" w14:paraId="7D2AB978" w14:textId="77777777" w:rsidTr="009A4912">
        <w:trPr>
          <w:cantSplit/>
        </w:trPr>
        <w:tc>
          <w:tcPr>
            <w:tcW w:w="1585" w:type="dxa"/>
          </w:tcPr>
          <w:p w14:paraId="525C8C6D"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mscIncomingROUTENumber</w:t>
            </w:r>
          </w:p>
          <w:p w14:paraId="700BB6D1" w14:textId="7BAED3DB" w:rsidR="000B6FBA" w:rsidRPr="0048714D" w:rsidRDefault="000B6FBA"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入中继群号</w:t>
            </w:r>
          </w:p>
        </w:tc>
        <w:tc>
          <w:tcPr>
            <w:tcW w:w="851" w:type="dxa"/>
          </w:tcPr>
          <w:p w14:paraId="6591BACB"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0x</w:t>
            </w:r>
            <w:smartTag w:uri="urn:schemas-microsoft-com:office:smarttags" w:element="chmetcnv">
              <w:smartTagPr>
                <w:attr w:name="TCSC" w:val="0"/>
                <w:attr w:name="NumberType" w:val="1"/>
                <w:attr w:name="Negative" w:val="False"/>
                <w:attr w:name="HasSpace" w:val="False"/>
                <w:attr w:name="SourceValue" w:val="9"/>
                <w:attr w:name="UnitName" w:val="F"/>
              </w:smartTagPr>
              <w:smartTag w:uri="urn:schemas-microsoft-com:office:smarttags" w:element="State">
                <w:smartTagPr>
                  <w:attr w:name="TCSC" w:val="0"/>
                  <w:attr w:name="NumberType" w:val="1"/>
                  <w:attr w:name="Negative" w:val="False"/>
                  <w:attr w:name="HasSpace" w:val="False"/>
                  <w:attr w:name="SourceValue" w:val="9"/>
                  <w:attr w:name="UnitName" w:val="F"/>
                </w:smartTagPr>
                <w:smartTag w:uri="urn:schemas-microsoft-com:office:smarttags" w:element="PlaceName">
                  <w:smartTagPr>
                    <w:attr w:name="TCSC" w:val="0"/>
                    <w:attr w:name="NumberType" w:val="1"/>
                    <w:attr w:name="Negative" w:val="False"/>
                    <w:attr w:name="HasSpace" w:val="False"/>
                    <w:attr w:name="SourceValue" w:val="9"/>
                    <w:attr w:name="UnitName" w:val="F"/>
                  </w:smartTagPr>
                  <w:r w:rsidRPr="0048714D">
                    <w:rPr>
                      <w:rFonts w:cs="Arial"/>
                      <w:snapToGrid w:val="0"/>
                      <w:kern w:val="0"/>
                      <w:sz w:val="21"/>
                      <w:szCs w:val="21"/>
                    </w:rPr>
                    <w:t>9F</w:t>
                  </w:r>
                </w:smartTag>
              </w:smartTag>
            </w:smartTag>
            <w:r w:rsidRPr="0048714D">
              <w:rPr>
                <w:rFonts w:cs="Arial"/>
                <w:snapToGrid w:val="0"/>
                <w:kern w:val="0"/>
                <w:sz w:val="21"/>
                <w:szCs w:val="21"/>
              </w:rPr>
              <w:t xml:space="preserve"> 82 0</w:t>
            </w:r>
            <w:r w:rsidRPr="0048714D">
              <w:rPr>
                <w:rFonts w:cs="Arial" w:hint="eastAsia"/>
                <w:snapToGrid w:val="0"/>
                <w:kern w:val="0"/>
                <w:sz w:val="21"/>
                <w:szCs w:val="21"/>
              </w:rPr>
              <w:t>6</w:t>
            </w:r>
          </w:p>
        </w:tc>
        <w:tc>
          <w:tcPr>
            <w:tcW w:w="1276" w:type="dxa"/>
          </w:tcPr>
          <w:p w14:paraId="22B7EC44" w14:textId="77777777" w:rsidR="00DF438E" w:rsidRPr="0048714D" w:rsidRDefault="00DF438E"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snapToGrid w:val="0"/>
                <w:kern w:val="0"/>
                <w:sz w:val="21"/>
                <w:szCs w:val="21"/>
              </w:rPr>
              <w:t>INTEGER</w:t>
            </w:r>
          </w:p>
        </w:tc>
        <w:tc>
          <w:tcPr>
            <w:tcW w:w="1559" w:type="dxa"/>
          </w:tcPr>
          <w:p w14:paraId="7B16FEAA" w14:textId="267EC8B0"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c>
          <w:tcPr>
            <w:tcW w:w="3827" w:type="dxa"/>
          </w:tcPr>
          <w:p w14:paraId="04EFC379" w14:textId="72D699F6" w:rsidR="00DF438E" w:rsidRPr="0048714D" w:rsidRDefault="009A4912" w:rsidP="00B949E6">
            <w:pPr>
              <w:topLinePunct/>
              <w:adjustRightInd w:val="0"/>
              <w:snapToGrid w:val="0"/>
              <w:spacing w:before="80" w:after="80" w:line="240" w:lineRule="atLeast"/>
              <w:ind w:firstLineChars="0" w:firstLine="0"/>
              <w:jc w:val="left"/>
              <w:rPr>
                <w:rFonts w:cs="Arial"/>
                <w:snapToGrid w:val="0"/>
                <w:kern w:val="0"/>
                <w:sz w:val="21"/>
                <w:szCs w:val="21"/>
              </w:rPr>
            </w:pPr>
            <w:r w:rsidRPr="0048714D">
              <w:rPr>
                <w:rFonts w:cs="Arial" w:hint="eastAsia"/>
                <w:snapToGrid w:val="0"/>
                <w:kern w:val="0"/>
                <w:sz w:val="21"/>
                <w:szCs w:val="21"/>
              </w:rPr>
              <w:t>——</w:t>
            </w:r>
          </w:p>
        </w:tc>
      </w:tr>
    </w:tbl>
    <w:p w14:paraId="5C696400" w14:textId="3EB54162" w:rsidR="00B949E6" w:rsidRPr="0048714D" w:rsidRDefault="006B15FA" w:rsidP="00866B2F">
      <w:pPr>
        <w:ind w:left="425" w:firstLineChars="0" w:firstLine="0"/>
        <w:jc w:val="left"/>
      </w:pPr>
      <w:r w:rsidRPr="0048714D">
        <w:rPr>
          <w:noProof/>
        </w:rPr>
        <w:drawing>
          <wp:inline distT="0" distB="0" distL="0" distR="0" wp14:anchorId="4A9A2B29" wp14:editId="1776A694">
            <wp:extent cx="4362450" cy="685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2450" cy="685800"/>
                    </a:xfrm>
                    <a:prstGeom prst="rect">
                      <a:avLst/>
                    </a:prstGeom>
                  </pic:spPr>
                </pic:pic>
              </a:graphicData>
            </a:graphic>
          </wp:inline>
        </w:drawing>
      </w:r>
    </w:p>
    <w:p w14:paraId="67599832" w14:textId="6AA55299" w:rsidR="006B15FA" w:rsidRPr="0048714D" w:rsidRDefault="006B15FA" w:rsidP="00866B2F">
      <w:pPr>
        <w:ind w:left="425" w:firstLineChars="0" w:firstLine="0"/>
        <w:jc w:val="left"/>
        <w:rPr>
          <w:b/>
          <w:sz w:val="32"/>
        </w:rPr>
      </w:pPr>
      <w:r w:rsidRPr="0048714D">
        <w:rPr>
          <w:b/>
          <w:sz w:val="32"/>
        </w:rPr>
        <w:t>TRAILER</w:t>
      </w:r>
      <w:r w:rsidRPr="0048714D">
        <w:rPr>
          <w:rFonts w:hint="eastAsia"/>
          <w:b/>
          <w:sz w:val="32"/>
        </w:rPr>
        <w:t>：</w:t>
      </w:r>
    </w:p>
    <w:p w14:paraId="3DE137B5" w14:textId="5E5E47A3" w:rsidR="006B15FA" w:rsidRPr="0048714D" w:rsidRDefault="006B15FA" w:rsidP="00866B2F">
      <w:pPr>
        <w:ind w:left="425" w:firstLineChars="0" w:firstLine="0"/>
        <w:jc w:val="left"/>
        <w:rPr>
          <w:b/>
        </w:rPr>
      </w:pPr>
      <w:r w:rsidRPr="0048714D">
        <w:rPr>
          <w:b/>
        </w:rPr>
        <w:t>TRAILERRECORD’S TAG OF THE CDR FILE</w:t>
      </w:r>
      <w:r w:rsidRPr="0048714D">
        <w:rPr>
          <w:rFonts w:hint="eastAsia"/>
          <w:b/>
        </w:rPr>
        <w:t>：</w:t>
      </w:r>
      <w:r w:rsidRPr="0048714D">
        <w:rPr>
          <w:b/>
        </w:rPr>
        <w:t>A2</w:t>
      </w:r>
    </w:p>
    <w:p w14:paraId="626F2EAB" w14:textId="256494DA" w:rsidR="006B15FA" w:rsidRPr="0048714D" w:rsidRDefault="006B15FA" w:rsidP="00866B2F">
      <w:pPr>
        <w:ind w:left="425" w:firstLineChars="0" w:firstLine="0"/>
        <w:jc w:val="left"/>
        <w:rPr>
          <w:b/>
        </w:rPr>
      </w:pPr>
      <w:r w:rsidRPr="0048714D">
        <w:rPr>
          <w:b/>
        </w:rPr>
        <w:t>TRAILERRECORD’S LENGTH OF THE CDR FILE</w:t>
      </w:r>
      <w:r w:rsidRPr="0048714D">
        <w:rPr>
          <w:rFonts w:hint="eastAsia"/>
          <w:b/>
        </w:rPr>
        <w:t>：</w:t>
      </w:r>
      <w:r w:rsidRPr="0048714D">
        <w:rPr>
          <w:b/>
        </w:rPr>
        <w:t>2A</w:t>
      </w:r>
      <w:r w:rsidRPr="0048714D">
        <w:rPr>
          <w:rFonts w:hint="eastAsia"/>
          <w:b/>
        </w:rPr>
        <w:t>——</w:t>
      </w:r>
      <w:r w:rsidRPr="0048714D">
        <w:rPr>
          <w:b/>
        </w:rPr>
        <w:t>&gt;42</w:t>
      </w:r>
    </w:p>
    <w:p w14:paraId="1EAF38C7" w14:textId="4BCBB394" w:rsidR="006B15FA" w:rsidRPr="0048714D" w:rsidRDefault="006B15FA" w:rsidP="00866B2F">
      <w:pPr>
        <w:ind w:left="425" w:firstLineChars="0" w:firstLine="0"/>
        <w:jc w:val="left"/>
        <w:rPr>
          <w:b/>
        </w:rPr>
      </w:pPr>
      <w:r w:rsidRPr="0048714D">
        <w:rPr>
          <w:b/>
        </w:rPr>
        <w:t xml:space="preserve">TIMESTAMP OF </w:t>
      </w:r>
      <w:r w:rsidRPr="0048714D">
        <w:rPr>
          <w:rFonts w:hint="eastAsia"/>
          <w:b/>
        </w:rPr>
        <w:t>TRAILER</w:t>
      </w:r>
      <w:r w:rsidRPr="0048714D">
        <w:rPr>
          <w:b/>
        </w:rPr>
        <w:t>RECORD</w:t>
      </w:r>
      <w:r w:rsidRPr="0048714D">
        <w:rPr>
          <w:rFonts w:hint="eastAsia"/>
          <w:b/>
        </w:rPr>
        <w:t>：</w:t>
      </w:r>
      <w:r w:rsidRPr="0048714D">
        <w:rPr>
          <w:b/>
        </w:rPr>
        <w:t>80 09 18 03 27 08 15 34 2B 08 00——&gt;20180327 08:15:34 +0800</w:t>
      </w:r>
    </w:p>
    <w:p w14:paraId="635EAABF" w14:textId="10E7D698" w:rsidR="006B15FA" w:rsidRPr="0048714D" w:rsidRDefault="006B15FA" w:rsidP="00866B2F">
      <w:pPr>
        <w:ind w:left="425" w:firstLineChars="0" w:firstLine="0"/>
        <w:jc w:val="left"/>
        <w:rPr>
          <w:b/>
          <w:sz w:val="32"/>
        </w:rPr>
      </w:pPr>
      <w:r w:rsidRPr="0048714D">
        <w:rPr>
          <w:b/>
          <w:sz w:val="32"/>
        </w:rPr>
        <w:t>EXTENSION</w:t>
      </w:r>
      <w:r w:rsidRPr="0048714D">
        <w:rPr>
          <w:rFonts w:hint="eastAsia"/>
          <w:b/>
          <w:sz w:val="32"/>
        </w:rPr>
        <w:t>：</w:t>
      </w:r>
    </w:p>
    <w:p w14:paraId="60B51054" w14:textId="623A0834" w:rsidR="006B15FA" w:rsidRPr="0048714D" w:rsidRDefault="006B15FA" w:rsidP="00866B2F">
      <w:pPr>
        <w:ind w:left="425" w:firstLineChars="0" w:firstLine="0"/>
        <w:jc w:val="left"/>
        <w:rPr>
          <w:b/>
        </w:rPr>
      </w:pPr>
      <w:r w:rsidRPr="0048714D">
        <w:rPr>
          <w:rFonts w:hint="eastAsia"/>
          <w:b/>
        </w:rPr>
        <w:t>EXTENSIONS</w:t>
      </w:r>
      <w:r w:rsidRPr="0048714D">
        <w:rPr>
          <w:b/>
        </w:rPr>
        <w:t xml:space="preserve"> </w:t>
      </w:r>
      <w:r w:rsidRPr="0048714D">
        <w:rPr>
          <w:rFonts w:hint="eastAsia"/>
          <w:b/>
        </w:rPr>
        <w:t>OF</w:t>
      </w:r>
      <w:r w:rsidRPr="0048714D">
        <w:rPr>
          <w:b/>
        </w:rPr>
        <w:t xml:space="preserve"> </w:t>
      </w:r>
      <w:r w:rsidRPr="0048714D">
        <w:rPr>
          <w:rFonts w:hint="eastAsia"/>
          <w:b/>
        </w:rPr>
        <w:t>THE</w:t>
      </w:r>
      <w:r w:rsidRPr="0048714D">
        <w:rPr>
          <w:b/>
        </w:rPr>
        <w:t xml:space="preserve"> </w:t>
      </w:r>
      <w:r w:rsidRPr="0048714D">
        <w:rPr>
          <w:rFonts w:hint="eastAsia"/>
          <w:b/>
        </w:rPr>
        <w:t>CDR</w:t>
      </w:r>
      <w:r w:rsidRPr="0048714D">
        <w:rPr>
          <w:b/>
        </w:rPr>
        <w:t xml:space="preserve"> </w:t>
      </w:r>
      <w:r w:rsidRPr="0048714D">
        <w:rPr>
          <w:rFonts w:hint="eastAsia"/>
          <w:b/>
        </w:rPr>
        <w:t>FILE</w:t>
      </w:r>
      <w:r w:rsidRPr="0048714D">
        <w:rPr>
          <w:rFonts w:hint="eastAsia"/>
          <w:b/>
        </w:rPr>
        <w:t>：</w:t>
      </w:r>
      <w:r w:rsidRPr="0048714D">
        <w:rPr>
          <w:rFonts w:hint="eastAsia"/>
          <w:b/>
        </w:rPr>
        <w:t>A</w:t>
      </w:r>
      <w:r w:rsidRPr="0048714D">
        <w:rPr>
          <w:b/>
        </w:rPr>
        <w:t>3 00</w:t>
      </w:r>
    </w:p>
    <w:p w14:paraId="75C3EB6F" w14:textId="20F97E51" w:rsidR="00F53ACD" w:rsidRPr="0048714D" w:rsidRDefault="00F53ACD" w:rsidP="00866B2F">
      <w:pPr>
        <w:ind w:left="425" w:firstLineChars="0" w:firstLine="0"/>
        <w:jc w:val="left"/>
        <w:rPr>
          <w:b/>
        </w:rPr>
      </w:pPr>
      <w:r w:rsidRPr="0048714D">
        <w:rPr>
          <w:rFonts w:hint="eastAsia"/>
          <w:b/>
        </w:rPr>
        <w:t>全字段参考</w:t>
      </w:r>
    </w:p>
    <w:bookmarkStart w:id="128" w:name="_MON_1585122598"/>
    <w:bookmarkEnd w:id="128"/>
    <w:p w14:paraId="1E6FA12D" w14:textId="77777777" w:rsidR="00F53ACD" w:rsidRPr="0048714D" w:rsidRDefault="00F53ACD" w:rsidP="00866B2F">
      <w:pPr>
        <w:ind w:left="425" w:firstLineChars="0" w:firstLine="0"/>
        <w:jc w:val="left"/>
      </w:pPr>
      <w:r w:rsidRPr="0048714D">
        <w:object w:dxaOrig="1533" w:dyaOrig="1111" w14:anchorId="6F0DB54F">
          <v:shape id="_x0000_i1032" type="#_x0000_t75" style="width:76.5pt;height:55.5pt" o:ole="">
            <v:imagedata r:id="rId38" o:title=""/>
          </v:shape>
          <o:OLEObject Type="Embed" ProgID="Word.Document.12" ShapeID="_x0000_i1032" DrawAspect="Icon" ObjectID="_1587990523" r:id="rId39">
            <o:FieldCodes>\s</o:FieldCodes>
          </o:OLEObject>
        </w:object>
      </w:r>
    </w:p>
    <w:p w14:paraId="09C20738" w14:textId="14F0B701" w:rsidR="00B17B29" w:rsidRPr="0048714D" w:rsidRDefault="006B15FA" w:rsidP="00866B2F">
      <w:pPr>
        <w:ind w:left="425" w:firstLineChars="0" w:firstLine="0"/>
        <w:jc w:val="left"/>
      </w:pPr>
      <w:r w:rsidRPr="0048714D">
        <w:rPr>
          <w:rFonts w:hint="eastAsia"/>
        </w:rPr>
        <w:t>具体样本参考</w:t>
      </w:r>
    </w:p>
    <w:p w14:paraId="71A950CA" w14:textId="77777777" w:rsidR="006B15FA" w:rsidRPr="0048714D" w:rsidRDefault="006B15FA" w:rsidP="00866B2F">
      <w:pPr>
        <w:ind w:left="425" w:firstLineChars="0" w:firstLine="0"/>
        <w:jc w:val="left"/>
      </w:pPr>
      <w:r w:rsidRPr="0048714D">
        <w:object w:dxaOrig="1533" w:dyaOrig="1111" w14:anchorId="078D54C4">
          <v:shape id="_x0000_i1033" type="#_x0000_t75" style="width:76.5pt;height:55.5pt" o:ole="">
            <v:imagedata r:id="rId40" o:title=""/>
          </v:shape>
          <o:OLEObject Type="Embed" ProgID="Package" ShapeID="_x0000_i1033" DrawAspect="Icon" ObjectID="_1587990524" r:id="rId41"/>
        </w:object>
      </w:r>
    </w:p>
    <w:p w14:paraId="42758A7E" w14:textId="77777777" w:rsidR="006C5722" w:rsidRPr="0048714D" w:rsidRDefault="006C5722">
      <w:pPr>
        <w:pStyle w:val="51"/>
      </w:pPr>
      <w:r w:rsidRPr="0048714D">
        <w:rPr>
          <w:rFonts w:hint="eastAsia"/>
        </w:rPr>
        <w:lastRenderedPageBreak/>
        <w:t xml:space="preserve"> </w:t>
      </w:r>
      <w:r w:rsidRPr="0048714D">
        <w:rPr>
          <w:rFonts w:hint="eastAsia"/>
        </w:rPr>
        <w:t>中兴关口局</w:t>
      </w:r>
      <w:r w:rsidRPr="0048714D">
        <w:t>ASN.1</w:t>
      </w:r>
      <w:r w:rsidRPr="0048714D">
        <w:rPr>
          <w:rFonts w:hint="eastAsia"/>
        </w:rPr>
        <w:t>编码</w:t>
      </w:r>
    </w:p>
    <w:p w14:paraId="324ED599" w14:textId="77777777" w:rsidR="00073EA0" w:rsidRPr="0048714D" w:rsidRDefault="00073EA0" w:rsidP="00073EA0">
      <w:pPr>
        <w:pStyle w:val="af5"/>
        <w:spacing w:line="360" w:lineRule="auto"/>
        <w:ind w:left="420" w:firstLine="0"/>
        <w:rPr>
          <w:sz w:val="24"/>
        </w:rPr>
      </w:pPr>
      <w:r w:rsidRPr="0048714D">
        <w:rPr>
          <w:rFonts w:hint="eastAsia"/>
          <w:sz w:val="24"/>
        </w:rPr>
        <w:t>设备：</w:t>
      </w:r>
      <w:r w:rsidRPr="0048714D">
        <w:rPr>
          <w:sz w:val="24"/>
        </w:rPr>
        <w:t>ZXWN CS</w:t>
      </w:r>
    </w:p>
    <w:p w14:paraId="15650F8C" w14:textId="77777777" w:rsidR="00073EA0" w:rsidRPr="0048714D" w:rsidRDefault="00073EA0" w:rsidP="00073EA0">
      <w:pPr>
        <w:pStyle w:val="af5"/>
        <w:spacing w:line="360" w:lineRule="auto"/>
        <w:ind w:left="420" w:firstLine="0"/>
        <w:rPr>
          <w:sz w:val="24"/>
        </w:rPr>
      </w:pPr>
      <w:r w:rsidRPr="0048714D">
        <w:rPr>
          <w:rFonts w:hint="eastAsia"/>
          <w:sz w:val="24"/>
        </w:rPr>
        <w:t>编码方式：采用</w:t>
      </w:r>
      <w:r w:rsidRPr="0048714D">
        <w:rPr>
          <w:sz w:val="24"/>
        </w:rPr>
        <w:t>ASN.1</w:t>
      </w:r>
      <w:r w:rsidRPr="0048714D">
        <w:rPr>
          <w:rFonts w:hint="eastAsia"/>
          <w:sz w:val="24"/>
        </w:rPr>
        <w:t>（</w:t>
      </w:r>
      <w:r w:rsidRPr="0048714D">
        <w:rPr>
          <w:sz w:val="24"/>
        </w:rPr>
        <w:t>BER</w:t>
      </w:r>
      <w:r w:rsidRPr="0048714D">
        <w:rPr>
          <w:rFonts w:hint="eastAsia"/>
          <w:sz w:val="24"/>
        </w:rPr>
        <w:t>）编码格式，每张话单可以由一系列数据域的集合组成，每个数据域是一个编码单元或者是多个编码单元的复合。一个话单文件中包含各类型话单。</w:t>
      </w:r>
      <w:r w:rsidRPr="0048714D">
        <w:rPr>
          <w:sz w:val="24"/>
        </w:rPr>
        <w:t>ASN.1</w:t>
      </w:r>
      <w:r w:rsidRPr="0048714D">
        <w:rPr>
          <w:rFonts w:hint="eastAsia"/>
          <w:sz w:val="24"/>
        </w:rPr>
        <w:t>基本编码规则（</w:t>
      </w:r>
      <w:r w:rsidRPr="0048714D">
        <w:rPr>
          <w:sz w:val="24"/>
        </w:rPr>
        <w:t>BER</w:t>
      </w:r>
      <w:r w:rsidRPr="0048714D">
        <w:rPr>
          <w:rFonts w:hint="eastAsia"/>
          <w:sz w:val="24"/>
        </w:rPr>
        <w:t>）来编码话单。一个包含确定的数据类型和值的字段编码成以下几个部分：</w:t>
      </w:r>
    </w:p>
    <w:p w14:paraId="611233D7" w14:textId="77777777" w:rsidR="00073EA0" w:rsidRPr="0048714D" w:rsidRDefault="00073EA0" w:rsidP="009B62C0">
      <w:pPr>
        <w:pStyle w:val="ItemList"/>
        <w:numPr>
          <w:ilvl w:val="0"/>
          <w:numId w:val="6"/>
        </w:numPr>
        <w:spacing w:line="360" w:lineRule="auto"/>
        <w:ind w:leftChars="200" w:left="480" w:firstLine="480"/>
        <w:rPr>
          <w:sz w:val="24"/>
        </w:rPr>
      </w:pPr>
      <w:r w:rsidRPr="0048714D">
        <w:rPr>
          <w:rFonts w:hint="eastAsia"/>
          <w:sz w:val="24"/>
        </w:rPr>
        <w:t>标识符（</w:t>
      </w:r>
      <w:r w:rsidRPr="0048714D">
        <w:rPr>
          <w:sz w:val="24"/>
          <w:lang w:val="en-GB"/>
        </w:rPr>
        <w:t>identifier octets</w:t>
      </w:r>
      <w:r w:rsidRPr="0048714D">
        <w:rPr>
          <w:rFonts w:hint="eastAsia"/>
          <w:sz w:val="24"/>
          <w:lang w:val="en-GB"/>
        </w:rPr>
        <w:t>，</w:t>
      </w:r>
      <w:r w:rsidRPr="0048714D">
        <w:rPr>
          <w:rFonts w:hint="eastAsia"/>
          <w:sz w:val="24"/>
        </w:rPr>
        <w:t>或者称为</w:t>
      </w:r>
      <w:r w:rsidRPr="0048714D">
        <w:rPr>
          <w:sz w:val="24"/>
          <w:lang w:val="en-GB"/>
        </w:rPr>
        <w:t>Tag</w:t>
      </w:r>
      <w:r w:rsidRPr="0048714D">
        <w:rPr>
          <w:rFonts w:hint="eastAsia"/>
          <w:sz w:val="24"/>
        </w:rPr>
        <w:t>）：参见“</w:t>
      </w:r>
      <w:r w:rsidRPr="0048714D">
        <w:rPr>
          <w:sz w:val="24"/>
        </w:rPr>
        <w:t>1.1</w:t>
      </w:r>
      <w:r w:rsidRPr="0048714D">
        <w:rPr>
          <w:rFonts w:hint="eastAsia"/>
          <w:sz w:val="24"/>
        </w:rPr>
        <w:t>标识符的编码规则”。</w:t>
      </w:r>
    </w:p>
    <w:p w14:paraId="125BB1F9" w14:textId="77777777" w:rsidR="00073EA0" w:rsidRPr="0048714D" w:rsidRDefault="00073EA0" w:rsidP="009B62C0">
      <w:pPr>
        <w:pStyle w:val="ItemList"/>
        <w:numPr>
          <w:ilvl w:val="0"/>
          <w:numId w:val="6"/>
        </w:numPr>
        <w:spacing w:line="360" w:lineRule="auto"/>
        <w:ind w:leftChars="200" w:left="480" w:firstLine="480"/>
        <w:rPr>
          <w:sz w:val="24"/>
        </w:rPr>
      </w:pPr>
      <w:r w:rsidRPr="0048714D">
        <w:rPr>
          <w:rFonts w:hint="eastAsia"/>
          <w:sz w:val="24"/>
        </w:rPr>
        <w:t>长度（</w:t>
      </w:r>
      <w:r w:rsidRPr="0048714D">
        <w:rPr>
          <w:sz w:val="24"/>
          <w:lang w:val="en-GB"/>
        </w:rPr>
        <w:t>length octets</w:t>
      </w:r>
      <w:r w:rsidRPr="0048714D">
        <w:rPr>
          <w:rFonts w:hint="eastAsia"/>
          <w:sz w:val="24"/>
        </w:rPr>
        <w:t>）：参见“</w:t>
      </w:r>
      <w:r w:rsidRPr="0048714D">
        <w:rPr>
          <w:sz w:val="24"/>
        </w:rPr>
        <w:t xml:space="preserve">1.2 </w:t>
      </w:r>
      <w:r w:rsidRPr="0048714D">
        <w:rPr>
          <w:rFonts w:hint="eastAsia"/>
          <w:sz w:val="24"/>
        </w:rPr>
        <w:t>长度的编码规则”。</w:t>
      </w:r>
    </w:p>
    <w:p w14:paraId="62C76264" w14:textId="77777777" w:rsidR="00073EA0" w:rsidRPr="0048714D" w:rsidRDefault="00073EA0" w:rsidP="009B62C0">
      <w:pPr>
        <w:pStyle w:val="ItemList"/>
        <w:numPr>
          <w:ilvl w:val="0"/>
          <w:numId w:val="6"/>
        </w:numPr>
        <w:spacing w:line="360" w:lineRule="auto"/>
        <w:ind w:leftChars="200" w:left="480" w:firstLine="480"/>
        <w:rPr>
          <w:sz w:val="24"/>
        </w:rPr>
      </w:pPr>
      <w:r w:rsidRPr="0048714D">
        <w:rPr>
          <w:rFonts w:hint="eastAsia"/>
          <w:sz w:val="24"/>
        </w:rPr>
        <w:t>内容（</w:t>
      </w:r>
      <w:r w:rsidRPr="0048714D">
        <w:rPr>
          <w:sz w:val="24"/>
          <w:lang w:val="en-GB"/>
        </w:rPr>
        <w:t>contents octets</w:t>
      </w:r>
      <w:r w:rsidRPr="0048714D">
        <w:rPr>
          <w:rFonts w:hint="eastAsia"/>
          <w:sz w:val="24"/>
        </w:rPr>
        <w:t>）：参见“</w:t>
      </w:r>
      <w:r w:rsidRPr="0048714D">
        <w:rPr>
          <w:sz w:val="24"/>
        </w:rPr>
        <w:t xml:space="preserve">1.3 </w:t>
      </w:r>
      <w:r w:rsidRPr="0048714D">
        <w:rPr>
          <w:rFonts w:hint="eastAsia"/>
          <w:sz w:val="24"/>
        </w:rPr>
        <w:t>内容的编码规则”。</w:t>
      </w:r>
    </w:p>
    <w:p w14:paraId="1616745E" w14:textId="77777777" w:rsidR="00073EA0" w:rsidRPr="0048714D" w:rsidRDefault="00073EA0" w:rsidP="009B62C0">
      <w:pPr>
        <w:pStyle w:val="af5"/>
        <w:widowControl w:val="0"/>
        <w:numPr>
          <w:ilvl w:val="0"/>
          <w:numId w:val="7"/>
        </w:numPr>
        <w:spacing w:line="360" w:lineRule="auto"/>
        <w:rPr>
          <w:sz w:val="24"/>
        </w:rPr>
      </w:pPr>
      <w:r w:rsidRPr="0048714D">
        <w:rPr>
          <w:sz w:val="24"/>
        </w:rPr>
        <w:t>ASN.1</w:t>
      </w:r>
      <w:r w:rsidRPr="0048714D">
        <w:rPr>
          <w:rFonts w:hint="eastAsia"/>
          <w:sz w:val="24"/>
        </w:rPr>
        <w:t>编码格式</w:t>
      </w:r>
    </w:p>
    <w:p w14:paraId="767AEC0C" w14:textId="77777777" w:rsidR="00073EA0" w:rsidRPr="0048714D" w:rsidRDefault="00073EA0" w:rsidP="00073EA0">
      <w:pPr>
        <w:pStyle w:val="af5"/>
        <w:spacing w:line="360" w:lineRule="auto"/>
        <w:ind w:left="780" w:firstLine="0"/>
        <w:rPr>
          <w:sz w:val="24"/>
        </w:rPr>
      </w:pPr>
      <w:r w:rsidRPr="0048714D">
        <w:rPr>
          <w:rFonts w:hint="eastAsia"/>
          <w:sz w:val="24"/>
        </w:rPr>
        <w:t>本节介绍</w:t>
      </w:r>
      <w:r w:rsidRPr="0048714D">
        <w:rPr>
          <w:sz w:val="24"/>
        </w:rPr>
        <w:t>ASN.1</w:t>
      </w:r>
      <w:r w:rsidRPr="0048714D">
        <w:rPr>
          <w:rFonts w:hint="eastAsia"/>
          <w:sz w:val="24"/>
        </w:rPr>
        <w:t>各单元的编码规则及话单文件结构。</w:t>
      </w:r>
    </w:p>
    <w:p w14:paraId="64BE8783" w14:textId="77777777" w:rsidR="00073EA0" w:rsidRPr="0048714D" w:rsidRDefault="00073EA0" w:rsidP="00073EA0">
      <w:pPr>
        <w:pStyle w:val="af5"/>
        <w:spacing w:line="360" w:lineRule="auto"/>
        <w:ind w:left="780" w:firstLine="0"/>
        <w:rPr>
          <w:sz w:val="24"/>
        </w:rPr>
      </w:pPr>
      <w:r w:rsidRPr="0048714D">
        <w:rPr>
          <w:sz w:val="24"/>
        </w:rPr>
        <w:t xml:space="preserve">1.1 </w:t>
      </w:r>
      <w:r w:rsidRPr="0048714D">
        <w:rPr>
          <w:rFonts w:hint="eastAsia"/>
          <w:sz w:val="24"/>
        </w:rPr>
        <w:t>标识符值编码规则</w:t>
      </w:r>
    </w:p>
    <w:p w14:paraId="7C618FDE" w14:textId="77777777" w:rsidR="00073EA0" w:rsidRPr="0048714D" w:rsidRDefault="00073EA0" w:rsidP="00073EA0">
      <w:pPr>
        <w:pStyle w:val="Body"/>
        <w:ind w:firstLine="480"/>
      </w:pPr>
      <w:r w:rsidRPr="0048714D">
        <w:rPr>
          <w:rFonts w:hint="eastAsia"/>
        </w:rPr>
        <w:t>标识八位组编码数据值的</w:t>
      </w:r>
      <w:r w:rsidRPr="0048714D">
        <w:t>ASN.1</w:t>
      </w:r>
      <w:r w:rsidRPr="0048714D">
        <w:rPr>
          <w:rFonts w:hint="eastAsia"/>
        </w:rPr>
        <w:t>标签，有两种可能性：</w:t>
      </w:r>
    </w:p>
    <w:p w14:paraId="45D92B56" w14:textId="77777777" w:rsidR="00073EA0" w:rsidRPr="0048714D" w:rsidRDefault="00073EA0" w:rsidP="00073EA0">
      <w:pPr>
        <w:pStyle w:val="Body"/>
        <w:ind w:firstLine="480"/>
      </w:pPr>
      <w:r w:rsidRPr="0048714D">
        <w:t>1</w:t>
      </w:r>
      <w:r w:rsidRPr="0048714D">
        <w:rPr>
          <w:rFonts w:hint="eastAsia"/>
        </w:rPr>
        <w:t>．从</w:t>
      </w:r>
      <w:r w:rsidRPr="0048714D">
        <w:t>0</w:t>
      </w:r>
      <w:r w:rsidRPr="0048714D">
        <w:rPr>
          <w:rFonts w:hint="eastAsia"/>
        </w:rPr>
        <w:t>到</w:t>
      </w:r>
      <w:r w:rsidRPr="0048714D">
        <w:t>30</w:t>
      </w:r>
      <w:r w:rsidRPr="0048714D">
        <w:rPr>
          <w:rFonts w:hint="eastAsia"/>
        </w:rPr>
        <w:t>（含</w:t>
      </w:r>
      <w:r w:rsidRPr="0048714D">
        <w:t>30</w:t>
      </w:r>
      <w:r w:rsidRPr="0048714D">
        <w:rPr>
          <w:rFonts w:hint="eastAsia"/>
        </w:rPr>
        <w:t>）的标签值编码为一个八位组</w:t>
      </w:r>
    </w:p>
    <w:p w14:paraId="37606D77" w14:textId="77777777" w:rsidR="00073EA0" w:rsidRPr="0048714D" w:rsidRDefault="00073EA0" w:rsidP="00073EA0">
      <w:pPr>
        <w:pStyle w:val="Body"/>
        <w:ind w:firstLine="480"/>
      </w:pPr>
      <w:r w:rsidRPr="0048714D">
        <w:object w:dxaOrig="5460" w:dyaOrig="925" w14:anchorId="1CA8180E">
          <v:shape id="_x0000_i1034" type="#_x0000_t75" style="width:273pt;height:45.75pt" o:ole="">
            <v:imagedata r:id="rId42" o:title=""/>
          </v:shape>
          <o:OLEObject Type="Embed" ProgID="Visio.Drawing.11" ShapeID="_x0000_i1034" DrawAspect="Content" ObjectID="_1587990525" r:id="rId43"/>
        </w:object>
      </w:r>
    </w:p>
    <w:tbl>
      <w:tblPr>
        <w:tblW w:w="0" w:type="auto"/>
        <w:tblInd w:w="2235" w:type="dxa"/>
        <w:tblLook w:val="01E0" w:firstRow="1" w:lastRow="1" w:firstColumn="1" w:lastColumn="1" w:noHBand="0" w:noVBand="0"/>
      </w:tblPr>
      <w:tblGrid>
        <w:gridCol w:w="1275"/>
        <w:gridCol w:w="5449"/>
      </w:tblGrid>
      <w:tr w:rsidR="00073EA0" w:rsidRPr="0048714D" w14:paraId="2E2F6A9E" w14:textId="77777777" w:rsidTr="00073EA0">
        <w:tc>
          <w:tcPr>
            <w:tcW w:w="1275" w:type="dxa"/>
          </w:tcPr>
          <w:p w14:paraId="0954454D" w14:textId="77777777" w:rsidR="00073EA0" w:rsidRPr="0048714D" w:rsidRDefault="00073EA0" w:rsidP="00073EA0">
            <w:pPr>
              <w:pStyle w:val="af9"/>
              <w:ind w:firstLine="480"/>
            </w:pPr>
            <w:r w:rsidRPr="0048714D">
              <w:t>Bits 8-7</w:t>
            </w:r>
            <w:r w:rsidRPr="0048714D">
              <w:rPr>
                <w:rFonts w:hint="eastAsia"/>
              </w:rPr>
              <w:t>：</w:t>
            </w:r>
          </w:p>
        </w:tc>
        <w:tc>
          <w:tcPr>
            <w:tcW w:w="5449" w:type="dxa"/>
            <w:vAlign w:val="center"/>
          </w:tcPr>
          <w:p w14:paraId="00F35100" w14:textId="77777777" w:rsidR="00073EA0" w:rsidRPr="0048714D" w:rsidRDefault="00073EA0" w:rsidP="00073EA0">
            <w:pPr>
              <w:pStyle w:val="af9"/>
              <w:ind w:firstLine="480"/>
            </w:pPr>
            <w:r w:rsidRPr="0048714D">
              <w:rPr>
                <w:rFonts w:hint="eastAsia"/>
              </w:rPr>
              <w:t>标签类型</w:t>
            </w:r>
          </w:p>
          <w:p w14:paraId="11771F0E" w14:textId="77777777" w:rsidR="00073EA0" w:rsidRPr="0048714D" w:rsidRDefault="00073EA0" w:rsidP="00073EA0">
            <w:pPr>
              <w:pStyle w:val="af9"/>
              <w:ind w:firstLine="480"/>
            </w:pPr>
            <w:r w:rsidRPr="0048714D">
              <w:t xml:space="preserve">0 0  </w:t>
            </w:r>
            <w:r w:rsidRPr="0048714D">
              <w:tab/>
            </w:r>
            <w:r w:rsidRPr="0048714D">
              <w:rPr>
                <w:rFonts w:hint="eastAsia"/>
              </w:rPr>
              <w:t>通用类</w:t>
            </w:r>
          </w:p>
          <w:p w14:paraId="21EF1C74" w14:textId="77777777" w:rsidR="00073EA0" w:rsidRPr="0048714D" w:rsidRDefault="00073EA0" w:rsidP="00073EA0">
            <w:pPr>
              <w:pStyle w:val="af9"/>
              <w:ind w:firstLine="480"/>
            </w:pPr>
            <w:r w:rsidRPr="0048714D">
              <w:t xml:space="preserve">0 1  </w:t>
            </w:r>
            <w:r w:rsidRPr="0048714D">
              <w:tab/>
            </w:r>
            <w:r w:rsidRPr="0048714D">
              <w:rPr>
                <w:rFonts w:hint="eastAsia"/>
              </w:rPr>
              <w:t>应用类</w:t>
            </w:r>
          </w:p>
          <w:p w14:paraId="6D234E3D" w14:textId="77777777" w:rsidR="00073EA0" w:rsidRPr="0048714D" w:rsidRDefault="00073EA0" w:rsidP="00073EA0">
            <w:pPr>
              <w:pStyle w:val="af9"/>
              <w:ind w:firstLine="480"/>
            </w:pPr>
            <w:r w:rsidRPr="0048714D">
              <w:t xml:space="preserve">1 0  </w:t>
            </w:r>
            <w:r w:rsidRPr="0048714D">
              <w:tab/>
            </w:r>
            <w:r w:rsidRPr="0048714D">
              <w:rPr>
                <w:rFonts w:hint="eastAsia"/>
              </w:rPr>
              <w:t>上下文有关类</w:t>
            </w:r>
          </w:p>
          <w:p w14:paraId="7E7D7647" w14:textId="77777777" w:rsidR="00073EA0" w:rsidRPr="0048714D" w:rsidRDefault="00073EA0" w:rsidP="00073EA0">
            <w:pPr>
              <w:pStyle w:val="af9"/>
              <w:ind w:firstLine="480"/>
            </w:pPr>
            <w:r w:rsidRPr="0048714D">
              <w:t xml:space="preserve">1 1  </w:t>
            </w:r>
            <w:r w:rsidRPr="0048714D">
              <w:tab/>
            </w:r>
            <w:r w:rsidRPr="0048714D">
              <w:rPr>
                <w:rFonts w:hint="eastAsia"/>
              </w:rPr>
              <w:t>专用类</w:t>
            </w:r>
          </w:p>
        </w:tc>
      </w:tr>
      <w:tr w:rsidR="00073EA0" w:rsidRPr="0048714D" w14:paraId="09169DB4" w14:textId="77777777" w:rsidTr="00073EA0">
        <w:tc>
          <w:tcPr>
            <w:tcW w:w="1275" w:type="dxa"/>
          </w:tcPr>
          <w:p w14:paraId="6C1A0DBB" w14:textId="77777777" w:rsidR="00073EA0" w:rsidRPr="0048714D" w:rsidRDefault="00073EA0" w:rsidP="00073EA0">
            <w:pPr>
              <w:pStyle w:val="af9"/>
              <w:ind w:firstLine="480"/>
            </w:pPr>
            <w:r w:rsidRPr="0048714D">
              <w:t>Bit 6</w:t>
            </w:r>
            <w:r w:rsidRPr="0048714D">
              <w:rPr>
                <w:rFonts w:hint="eastAsia"/>
              </w:rPr>
              <w:t>：</w:t>
            </w:r>
          </w:p>
        </w:tc>
        <w:tc>
          <w:tcPr>
            <w:tcW w:w="5449" w:type="dxa"/>
            <w:vAlign w:val="center"/>
          </w:tcPr>
          <w:p w14:paraId="3E8DB313" w14:textId="77777777" w:rsidR="00073EA0" w:rsidRPr="0048714D" w:rsidRDefault="00073EA0" w:rsidP="00073EA0">
            <w:pPr>
              <w:pStyle w:val="af9"/>
              <w:ind w:firstLine="480"/>
            </w:pPr>
            <w:r w:rsidRPr="0048714D">
              <w:t xml:space="preserve">0  </w:t>
            </w:r>
            <w:r w:rsidRPr="0048714D">
              <w:tab/>
            </w:r>
            <w:r w:rsidRPr="0048714D">
              <w:rPr>
                <w:rFonts w:hint="eastAsia"/>
              </w:rPr>
              <w:t>基本型编码</w:t>
            </w:r>
          </w:p>
          <w:p w14:paraId="5D1BA85B" w14:textId="77777777" w:rsidR="00073EA0" w:rsidRPr="0048714D" w:rsidRDefault="00073EA0" w:rsidP="00073EA0">
            <w:pPr>
              <w:pStyle w:val="af9"/>
              <w:ind w:firstLine="480"/>
            </w:pPr>
            <w:r w:rsidRPr="0048714D">
              <w:t xml:space="preserve">1   </w:t>
            </w:r>
            <w:r w:rsidRPr="0048714D">
              <w:tab/>
            </w:r>
            <w:r w:rsidRPr="0048714D">
              <w:rPr>
                <w:rFonts w:hint="eastAsia"/>
              </w:rPr>
              <w:t>结构型编码</w:t>
            </w:r>
          </w:p>
        </w:tc>
      </w:tr>
      <w:tr w:rsidR="00073EA0" w:rsidRPr="0048714D" w14:paraId="30AF3736" w14:textId="77777777" w:rsidTr="00073EA0">
        <w:tc>
          <w:tcPr>
            <w:tcW w:w="1275" w:type="dxa"/>
          </w:tcPr>
          <w:p w14:paraId="43ACB26B" w14:textId="77777777" w:rsidR="00073EA0" w:rsidRPr="0048714D" w:rsidRDefault="00073EA0" w:rsidP="00073EA0">
            <w:pPr>
              <w:pStyle w:val="af9"/>
              <w:ind w:firstLine="480"/>
            </w:pPr>
            <w:r w:rsidRPr="0048714D">
              <w:lastRenderedPageBreak/>
              <w:t>Bit 5-1</w:t>
            </w:r>
            <w:r w:rsidRPr="0048714D">
              <w:rPr>
                <w:rFonts w:hint="eastAsia"/>
              </w:rPr>
              <w:t>：</w:t>
            </w:r>
          </w:p>
        </w:tc>
        <w:tc>
          <w:tcPr>
            <w:tcW w:w="5449" w:type="dxa"/>
            <w:vAlign w:val="center"/>
          </w:tcPr>
          <w:p w14:paraId="53459D45" w14:textId="77777777" w:rsidR="00073EA0" w:rsidRPr="0048714D" w:rsidRDefault="00073EA0" w:rsidP="00073EA0">
            <w:pPr>
              <w:pStyle w:val="af9"/>
              <w:ind w:firstLine="480"/>
            </w:pPr>
            <w:r w:rsidRPr="0048714D">
              <w:rPr>
                <w:rFonts w:hint="eastAsia"/>
              </w:rPr>
              <w:t>二进制整数，</w:t>
            </w:r>
            <w:r w:rsidRPr="0048714D">
              <w:t>bit 5</w:t>
            </w:r>
            <w:r w:rsidRPr="0048714D">
              <w:rPr>
                <w:rFonts w:hint="eastAsia"/>
              </w:rPr>
              <w:t>为最高位</w:t>
            </w:r>
          </w:p>
        </w:tc>
      </w:tr>
    </w:tbl>
    <w:p w14:paraId="4CE5CF9C" w14:textId="77777777" w:rsidR="00073EA0" w:rsidRPr="0048714D" w:rsidRDefault="00073EA0" w:rsidP="00073EA0">
      <w:pPr>
        <w:pStyle w:val="Body"/>
        <w:ind w:firstLine="480"/>
      </w:pPr>
      <w:r w:rsidRPr="0048714D">
        <w:t>2</w:t>
      </w:r>
      <w:r w:rsidRPr="0048714D">
        <w:rPr>
          <w:rFonts w:hint="eastAsia"/>
        </w:rPr>
        <w:t>．标签值大于或等于</w:t>
      </w:r>
      <w:r w:rsidRPr="0048714D">
        <w:t>31</w:t>
      </w:r>
      <w:r w:rsidRPr="0048714D">
        <w:rPr>
          <w:rFonts w:hint="eastAsia"/>
        </w:rPr>
        <w:t>时使用先导八位组</w:t>
      </w:r>
    </w:p>
    <w:p w14:paraId="275A67F8" w14:textId="77777777" w:rsidR="00073EA0" w:rsidRPr="0048714D" w:rsidRDefault="00073EA0" w:rsidP="00073EA0">
      <w:pPr>
        <w:pStyle w:val="Body"/>
        <w:ind w:firstLine="480"/>
      </w:pPr>
      <w:r w:rsidRPr="0048714D">
        <w:object w:dxaOrig="5460" w:dyaOrig="925" w14:anchorId="77AF8D53">
          <v:shape id="_x0000_i1035" type="#_x0000_t75" style="width:273pt;height:45.75pt" o:ole="">
            <v:imagedata r:id="rId44" o:title=""/>
          </v:shape>
          <o:OLEObject Type="Embed" ProgID="Visio.Drawing.11" ShapeID="_x0000_i1035" DrawAspect="Content" ObjectID="_1587990526" r:id="rId45"/>
        </w:object>
      </w:r>
    </w:p>
    <w:tbl>
      <w:tblPr>
        <w:tblW w:w="0" w:type="auto"/>
        <w:tblInd w:w="2235" w:type="dxa"/>
        <w:tblLook w:val="01E0" w:firstRow="1" w:lastRow="1" w:firstColumn="1" w:lastColumn="1" w:noHBand="0" w:noVBand="0"/>
      </w:tblPr>
      <w:tblGrid>
        <w:gridCol w:w="1275"/>
        <w:gridCol w:w="5449"/>
      </w:tblGrid>
      <w:tr w:rsidR="00073EA0" w:rsidRPr="0048714D" w14:paraId="33698828" w14:textId="77777777" w:rsidTr="00073EA0">
        <w:tc>
          <w:tcPr>
            <w:tcW w:w="1275" w:type="dxa"/>
          </w:tcPr>
          <w:p w14:paraId="525355D5" w14:textId="77777777" w:rsidR="00073EA0" w:rsidRPr="0048714D" w:rsidRDefault="00073EA0" w:rsidP="00073EA0">
            <w:pPr>
              <w:pStyle w:val="af9"/>
              <w:ind w:firstLine="480"/>
            </w:pPr>
            <w:r w:rsidRPr="0048714D">
              <w:t>Bits 8-7</w:t>
            </w:r>
            <w:r w:rsidRPr="0048714D">
              <w:rPr>
                <w:rFonts w:hint="eastAsia"/>
              </w:rPr>
              <w:t>：</w:t>
            </w:r>
          </w:p>
        </w:tc>
        <w:tc>
          <w:tcPr>
            <w:tcW w:w="5449" w:type="dxa"/>
            <w:vAlign w:val="center"/>
          </w:tcPr>
          <w:p w14:paraId="6210A3D2" w14:textId="77777777" w:rsidR="00073EA0" w:rsidRPr="0048714D" w:rsidRDefault="00073EA0" w:rsidP="00073EA0">
            <w:pPr>
              <w:pStyle w:val="af9"/>
              <w:ind w:firstLine="480"/>
            </w:pPr>
            <w:r w:rsidRPr="0048714D">
              <w:rPr>
                <w:rFonts w:hint="eastAsia"/>
              </w:rPr>
              <w:t>标签类型同上</w:t>
            </w:r>
          </w:p>
        </w:tc>
      </w:tr>
      <w:tr w:rsidR="00073EA0" w:rsidRPr="0048714D" w14:paraId="061E99EC" w14:textId="77777777" w:rsidTr="00073EA0">
        <w:tc>
          <w:tcPr>
            <w:tcW w:w="1275" w:type="dxa"/>
          </w:tcPr>
          <w:p w14:paraId="72992A57" w14:textId="77777777" w:rsidR="00073EA0" w:rsidRPr="0048714D" w:rsidRDefault="00073EA0" w:rsidP="00073EA0">
            <w:pPr>
              <w:pStyle w:val="af9"/>
              <w:ind w:firstLine="480"/>
            </w:pPr>
            <w:r w:rsidRPr="0048714D">
              <w:t>Bit 6</w:t>
            </w:r>
            <w:r w:rsidRPr="0048714D">
              <w:rPr>
                <w:rFonts w:hint="eastAsia"/>
              </w:rPr>
              <w:t>：</w:t>
            </w:r>
          </w:p>
        </w:tc>
        <w:tc>
          <w:tcPr>
            <w:tcW w:w="5449" w:type="dxa"/>
            <w:vAlign w:val="center"/>
          </w:tcPr>
          <w:p w14:paraId="78FA3434" w14:textId="77777777" w:rsidR="00073EA0" w:rsidRPr="0048714D" w:rsidRDefault="00073EA0" w:rsidP="00073EA0">
            <w:pPr>
              <w:pStyle w:val="af9"/>
              <w:ind w:firstLine="480"/>
            </w:pPr>
            <w:r w:rsidRPr="0048714D">
              <w:t xml:space="preserve">0  </w:t>
            </w:r>
            <w:r w:rsidRPr="0048714D">
              <w:tab/>
            </w:r>
            <w:r w:rsidRPr="0048714D">
              <w:rPr>
                <w:rFonts w:hint="eastAsia"/>
              </w:rPr>
              <w:t>基本型编码</w:t>
            </w:r>
          </w:p>
          <w:p w14:paraId="31B19E9C" w14:textId="77777777" w:rsidR="00073EA0" w:rsidRPr="0048714D" w:rsidRDefault="00073EA0" w:rsidP="00073EA0">
            <w:pPr>
              <w:pStyle w:val="af9"/>
              <w:ind w:firstLine="480"/>
            </w:pPr>
            <w:r w:rsidRPr="0048714D">
              <w:t xml:space="preserve">1   </w:t>
            </w:r>
            <w:r w:rsidRPr="0048714D">
              <w:tab/>
            </w:r>
            <w:r w:rsidRPr="0048714D">
              <w:rPr>
                <w:rFonts w:hint="eastAsia"/>
              </w:rPr>
              <w:t>结构型编码</w:t>
            </w:r>
          </w:p>
        </w:tc>
      </w:tr>
      <w:tr w:rsidR="00073EA0" w:rsidRPr="0048714D" w14:paraId="2FEA2451" w14:textId="77777777" w:rsidTr="00073EA0">
        <w:tc>
          <w:tcPr>
            <w:tcW w:w="1275" w:type="dxa"/>
          </w:tcPr>
          <w:p w14:paraId="5F039EA4" w14:textId="77777777" w:rsidR="00073EA0" w:rsidRPr="0048714D" w:rsidRDefault="00073EA0" w:rsidP="00073EA0">
            <w:pPr>
              <w:pStyle w:val="af9"/>
              <w:ind w:firstLine="480"/>
            </w:pPr>
            <w:r w:rsidRPr="0048714D">
              <w:t>Bit 5-1</w:t>
            </w:r>
            <w:r w:rsidRPr="0048714D">
              <w:rPr>
                <w:rFonts w:hint="eastAsia"/>
              </w:rPr>
              <w:t>：</w:t>
            </w:r>
          </w:p>
        </w:tc>
        <w:tc>
          <w:tcPr>
            <w:tcW w:w="5449" w:type="dxa"/>
            <w:vAlign w:val="center"/>
          </w:tcPr>
          <w:p w14:paraId="28E9E45A" w14:textId="77777777" w:rsidR="00073EA0" w:rsidRPr="0048714D" w:rsidRDefault="00073EA0" w:rsidP="00073EA0">
            <w:pPr>
              <w:pStyle w:val="af9"/>
              <w:ind w:firstLine="480"/>
            </w:pPr>
            <w:r w:rsidRPr="0048714D">
              <w:rPr>
                <w:rFonts w:hint="eastAsia"/>
              </w:rPr>
              <w:t>所有的位填</w:t>
            </w:r>
            <w:r w:rsidRPr="0048714D">
              <w:t>1</w:t>
            </w:r>
          </w:p>
        </w:tc>
      </w:tr>
    </w:tbl>
    <w:p w14:paraId="4480062D" w14:textId="77777777" w:rsidR="00073EA0" w:rsidRPr="0048714D" w:rsidRDefault="00073EA0" w:rsidP="00073EA0">
      <w:pPr>
        <w:pStyle w:val="Body"/>
        <w:ind w:firstLine="480"/>
      </w:pPr>
      <w:r w:rsidRPr="0048714D">
        <w:rPr>
          <w:rFonts w:hint="eastAsia"/>
        </w:rPr>
        <w:t>后续的八位组编码如下：</w:t>
      </w:r>
    </w:p>
    <w:p w14:paraId="7E79C283" w14:textId="77777777" w:rsidR="00073EA0" w:rsidRPr="0048714D" w:rsidRDefault="00073EA0" w:rsidP="00073EA0">
      <w:pPr>
        <w:pStyle w:val="Body"/>
        <w:ind w:firstLine="480"/>
      </w:pPr>
      <w:r w:rsidRPr="0048714D">
        <w:object w:dxaOrig="7161" w:dyaOrig="2059" w14:anchorId="24CDAADB">
          <v:shape id="_x0000_i1036" type="#_x0000_t75" style="width:357pt;height:102.75pt" o:ole="">
            <v:imagedata r:id="rId46" o:title=""/>
          </v:shape>
          <o:OLEObject Type="Embed" ProgID="Visio.Drawing.11" ShapeID="_x0000_i1036" DrawAspect="Content" ObjectID="_1587990527" r:id="rId47"/>
        </w:object>
      </w:r>
    </w:p>
    <w:tbl>
      <w:tblPr>
        <w:tblW w:w="0" w:type="auto"/>
        <w:tblInd w:w="2235" w:type="dxa"/>
        <w:tblLook w:val="01E0" w:firstRow="1" w:lastRow="1" w:firstColumn="1" w:lastColumn="1" w:noHBand="0" w:noVBand="0"/>
      </w:tblPr>
      <w:tblGrid>
        <w:gridCol w:w="1275"/>
        <w:gridCol w:w="4536"/>
      </w:tblGrid>
      <w:tr w:rsidR="00073EA0" w:rsidRPr="0048714D" w14:paraId="695B2078" w14:textId="77777777" w:rsidTr="00073EA0">
        <w:tc>
          <w:tcPr>
            <w:tcW w:w="1275" w:type="dxa"/>
          </w:tcPr>
          <w:p w14:paraId="20281773" w14:textId="77777777" w:rsidR="00073EA0" w:rsidRPr="0048714D" w:rsidRDefault="00073EA0" w:rsidP="00073EA0">
            <w:pPr>
              <w:pStyle w:val="af9"/>
              <w:ind w:firstLine="480"/>
            </w:pPr>
            <w:r w:rsidRPr="0048714D">
              <w:t>Bits 8</w:t>
            </w:r>
            <w:r w:rsidRPr="0048714D">
              <w:rPr>
                <w:rFonts w:hint="eastAsia"/>
              </w:rPr>
              <w:t>：</w:t>
            </w:r>
          </w:p>
        </w:tc>
        <w:tc>
          <w:tcPr>
            <w:tcW w:w="4536" w:type="dxa"/>
            <w:vAlign w:val="center"/>
          </w:tcPr>
          <w:p w14:paraId="3D1853FF" w14:textId="77777777" w:rsidR="00073EA0" w:rsidRPr="0048714D" w:rsidRDefault="00073EA0" w:rsidP="00073EA0">
            <w:pPr>
              <w:pStyle w:val="af9"/>
              <w:ind w:firstLine="480"/>
            </w:pPr>
            <w:r w:rsidRPr="0048714D">
              <w:rPr>
                <w:rFonts w:hint="eastAsia"/>
              </w:rPr>
              <w:t>除了最后一个八位组其他都填</w:t>
            </w:r>
            <w:r w:rsidRPr="0048714D">
              <w:t>1</w:t>
            </w:r>
          </w:p>
        </w:tc>
      </w:tr>
      <w:tr w:rsidR="00073EA0" w:rsidRPr="0048714D" w14:paraId="255672BC" w14:textId="77777777" w:rsidTr="00073EA0">
        <w:tc>
          <w:tcPr>
            <w:tcW w:w="1275" w:type="dxa"/>
          </w:tcPr>
          <w:p w14:paraId="67F99CB1" w14:textId="77777777" w:rsidR="00073EA0" w:rsidRPr="0048714D" w:rsidRDefault="00073EA0" w:rsidP="00073EA0">
            <w:pPr>
              <w:pStyle w:val="af9"/>
              <w:ind w:firstLine="480"/>
            </w:pPr>
            <w:r w:rsidRPr="0048714D">
              <w:t>Bit 7-1</w:t>
            </w:r>
            <w:r w:rsidRPr="0048714D">
              <w:rPr>
                <w:rFonts w:hint="eastAsia"/>
              </w:rPr>
              <w:t>：</w:t>
            </w:r>
          </w:p>
        </w:tc>
        <w:tc>
          <w:tcPr>
            <w:tcW w:w="4536" w:type="dxa"/>
            <w:vAlign w:val="center"/>
          </w:tcPr>
          <w:p w14:paraId="6DFD313A" w14:textId="77777777" w:rsidR="00073EA0" w:rsidRPr="0048714D" w:rsidRDefault="00073EA0" w:rsidP="00073EA0">
            <w:pPr>
              <w:pStyle w:val="af9"/>
              <w:ind w:firstLine="480"/>
            </w:pPr>
            <w:r w:rsidRPr="0048714D">
              <w:rPr>
                <w:rFonts w:hint="eastAsia"/>
              </w:rPr>
              <w:t>所有后续八位组的</w:t>
            </w:r>
            <w:r w:rsidRPr="0048714D">
              <w:t>Bits 7-1</w:t>
            </w:r>
            <w:r w:rsidRPr="0048714D">
              <w:rPr>
                <w:rFonts w:hint="eastAsia"/>
              </w:rPr>
              <w:t>拼在一起编码为二进制整数，第一个后续八位组的</w:t>
            </w:r>
            <w:r w:rsidRPr="0048714D">
              <w:t>bit 7</w:t>
            </w:r>
            <w:r w:rsidRPr="0048714D">
              <w:rPr>
                <w:rFonts w:hint="eastAsia"/>
              </w:rPr>
              <w:t>为最高位</w:t>
            </w:r>
          </w:p>
        </w:tc>
      </w:tr>
    </w:tbl>
    <w:p w14:paraId="007C6919" w14:textId="77777777" w:rsidR="00073EA0" w:rsidRPr="0048714D" w:rsidRDefault="00073EA0" w:rsidP="00073EA0">
      <w:pPr>
        <w:pStyle w:val="af5"/>
        <w:spacing w:line="360" w:lineRule="auto"/>
        <w:ind w:left="780" w:firstLine="0"/>
        <w:rPr>
          <w:sz w:val="24"/>
        </w:rPr>
      </w:pPr>
    </w:p>
    <w:p w14:paraId="3FD88C8B" w14:textId="77777777" w:rsidR="00073EA0" w:rsidRPr="0048714D" w:rsidRDefault="00073EA0" w:rsidP="00073EA0">
      <w:pPr>
        <w:pStyle w:val="af5"/>
        <w:spacing w:line="360" w:lineRule="auto"/>
        <w:ind w:left="780" w:firstLine="0"/>
        <w:rPr>
          <w:sz w:val="24"/>
        </w:rPr>
      </w:pPr>
      <w:r w:rsidRPr="0048714D">
        <w:rPr>
          <w:sz w:val="24"/>
        </w:rPr>
        <w:t xml:space="preserve">1.2 </w:t>
      </w:r>
      <w:r w:rsidRPr="0048714D">
        <w:rPr>
          <w:rFonts w:hint="eastAsia"/>
          <w:sz w:val="24"/>
        </w:rPr>
        <w:t>长度编码规则</w:t>
      </w:r>
    </w:p>
    <w:p w14:paraId="71948DA1" w14:textId="77777777" w:rsidR="00073EA0" w:rsidRPr="0048714D" w:rsidRDefault="00073EA0" w:rsidP="00073EA0">
      <w:pPr>
        <w:pStyle w:val="Body"/>
        <w:ind w:firstLine="480"/>
      </w:pPr>
      <w:r w:rsidRPr="0048714D">
        <w:rPr>
          <w:rFonts w:hint="eastAsia"/>
        </w:rPr>
        <w:t>长度八位组是数据内容长度的编码，在</w:t>
      </w:r>
      <w:r w:rsidRPr="0048714D">
        <w:t>ASN.1</w:t>
      </w:r>
      <w:r w:rsidRPr="0048714D">
        <w:rPr>
          <w:rFonts w:hint="eastAsia"/>
        </w:rPr>
        <w:t>中有三种可能性：短格式，长格式和不确定格式，不确认格式在此话单格式中未使用。</w:t>
      </w:r>
    </w:p>
    <w:p w14:paraId="6B0A5CAF" w14:textId="77777777" w:rsidR="00073EA0" w:rsidRPr="0048714D" w:rsidRDefault="00073EA0" w:rsidP="00073EA0">
      <w:pPr>
        <w:pStyle w:val="Body"/>
        <w:ind w:firstLine="480"/>
      </w:pPr>
      <w:r w:rsidRPr="0048714D">
        <w:t>1</w:t>
      </w:r>
      <w:r w:rsidRPr="0048714D">
        <w:rPr>
          <w:rFonts w:hint="eastAsia"/>
        </w:rPr>
        <w:t>．从</w:t>
      </w:r>
      <w:r w:rsidRPr="0048714D">
        <w:t>0</w:t>
      </w:r>
      <w:r w:rsidRPr="0048714D">
        <w:rPr>
          <w:rFonts w:hint="eastAsia"/>
        </w:rPr>
        <w:t>到</w:t>
      </w:r>
      <w:r w:rsidRPr="0048714D">
        <w:t>127</w:t>
      </w:r>
      <w:r w:rsidRPr="0048714D">
        <w:rPr>
          <w:rFonts w:hint="eastAsia"/>
        </w:rPr>
        <w:t>（包含</w:t>
      </w:r>
      <w:r w:rsidRPr="0048714D">
        <w:t>127</w:t>
      </w:r>
      <w:r w:rsidRPr="0048714D">
        <w:rPr>
          <w:rFonts w:hint="eastAsia"/>
        </w:rPr>
        <w:t>）的长度编码为短格式</w:t>
      </w:r>
    </w:p>
    <w:p w14:paraId="0792A7E1" w14:textId="77777777" w:rsidR="00073EA0" w:rsidRPr="0048714D" w:rsidRDefault="00073EA0" w:rsidP="00073EA0">
      <w:pPr>
        <w:pStyle w:val="Body"/>
        <w:ind w:firstLine="480"/>
        <w:jc w:val="center"/>
      </w:pPr>
      <w:r w:rsidRPr="0048714D">
        <w:object w:dxaOrig="5460" w:dyaOrig="925" w14:anchorId="01205739">
          <v:shape id="_x0000_i1037" type="#_x0000_t75" style="width:273pt;height:45.75pt" o:ole="">
            <v:imagedata r:id="rId48" o:title=""/>
          </v:shape>
          <o:OLEObject Type="Embed" ProgID="Visio.Drawing.11" ShapeID="_x0000_i1037" DrawAspect="Content" ObjectID="_1587990528" r:id="rId49"/>
        </w:object>
      </w:r>
    </w:p>
    <w:p w14:paraId="203F116C" w14:textId="77777777" w:rsidR="00073EA0" w:rsidRPr="0048714D" w:rsidRDefault="00073EA0" w:rsidP="00073EA0">
      <w:pPr>
        <w:pStyle w:val="Body"/>
        <w:ind w:firstLine="480"/>
      </w:pPr>
      <w:r w:rsidRPr="0048714D">
        <w:t>LLLLLLL</w:t>
      </w:r>
      <w:r w:rsidRPr="0048714D">
        <w:rPr>
          <w:rFonts w:hint="eastAsia"/>
        </w:rPr>
        <w:t>表示内容的长度</w:t>
      </w:r>
    </w:p>
    <w:p w14:paraId="2E8C15EE" w14:textId="77777777" w:rsidR="00073EA0" w:rsidRPr="0048714D" w:rsidRDefault="00073EA0" w:rsidP="00073EA0">
      <w:pPr>
        <w:pStyle w:val="Body"/>
        <w:ind w:firstLine="480"/>
      </w:pPr>
      <w:r w:rsidRPr="0048714D">
        <w:t>2</w:t>
      </w:r>
      <w:r w:rsidRPr="0048714D">
        <w:rPr>
          <w:rFonts w:hint="eastAsia"/>
        </w:rPr>
        <w:t>．长度大于</w:t>
      </w:r>
      <w:r w:rsidRPr="0048714D">
        <w:t>127</w:t>
      </w:r>
      <w:r w:rsidRPr="0048714D">
        <w:rPr>
          <w:rFonts w:hint="eastAsia"/>
        </w:rPr>
        <w:t>编码为长格式</w:t>
      </w:r>
    </w:p>
    <w:p w14:paraId="4F32200E" w14:textId="77777777" w:rsidR="00073EA0" w:rsidRPr="0048714D" w:rsidRDefault="00073EA0" w:rsidP="00073EA0">
      <w:pPr>
        <w:pStyle w:val="Body"/>
        <w:ind w:firstLine="480"/>
        <w:jc w:val="center"/>
      </w:pPr>
      <w:r w:rsidRPr="0048714D">
        <w:object w:dxaOrig="5460" w:dyaOrig="2625" w14:anchorId="50BEDA02">
          <v:shape id="_x0000_i1038" type="#_x0000_t75" style="width:273pt;height:131.25pt" o:ole="">
            <v:imagedata r:id="rId50" o:title=""/>
          </v:shape>
          <o:OLEObject Type="Embed" ProgID="Visio.Drawing.11" ShapeID="_x0000_i1038" DrawAspect="Content" ObjectID="_1587990529" r:id="rId51"/>
        </w:object>
      </w:r>
    </w:p>
    <w:p w14:paraId="510495B2" w14:textId="77777777" w:rsidR="00073EA0" w:rsidRPr="0048714D" w:rsidRDefault="00073EA0" w:rsidP="00073EA0">
      <w:pPr>
        <w:pStyle w:val="Body"/>
        <w:ind w:firstLine="480"/>
      </w:pPr>
      <w:r w:rsidRPr="0048714D">
        <w:t>LLLLLLLL</w:t>
      </w:r>
      <w:r w:rsidRPr="0048714D">
        <w:rPr>
          <w:rFonts w:hint="eastAsia"/>
        </w:rPr>
        <w:t>表示内容的长度</w:t>
      </w:r>
    </w:p>
    <w:p w14:paraId="37EFBAFC" w14:textId="77777777" w:rsidR="00073EA0" w:rsidRPr="0048714D" w:rsidRDefault="00073EA0" w:rsidP="00073EA0">
      <w:pPr>
        <w:pStyle w:val="af5"/>
        <w:spacing w:line="360" w:lineRule="auto"/>
        <w:ind w:left="780" w:firstLine="0"/>
        <w:rPr>
          <w:sz w:val="24"/>
        </w:rPr>
      </w:pPr>
      <w:r w:rsidRPr="0048714D">
        <w:rPr>
          <w:sz w:val="24"/>
        </w:rPr>
        <w:t xml:space="preserve">1.3 </w:t>
      </w:r>
      <w:r w:rsidRPr="0048714D">
        <w:rPr>
          <w:rFonts w:hint="eastAsia"/>
          <w:sz w:val="24"/>
        </w:rPr>
        <w:t>内容编码规则</w:t>
      </w:r>
    </w:p>
    <w:p w14:paraId="02E52FEA" w14:textId="77777777" w:rsidR="00073EA0" w:rsidRPr="0048714D" w:rsidRDefault="00073EA0" w:rsidP="00073EA0">
      <w:pPr>
        <w:pStyle w:val="Body"/>
        <w:ind w:firstLine="480"/>
      </w:pPr>
      <w:r w:rsidRPr="0048714D">
        <w:rPr>
          <w:rFonts w:hint="eastAsia"/>
        </w:rPr>
        <w:t>八位组中位的编号方式和八位组结构中二进制值的编码可见下图：</w:t>
      </w:r>
    </w:p>
    <w:p w14:paraId="2D6BD9BC" w14:textId="77777777" w:rsidR="00073EA0" w:rsidRPr="0048714D" w:rsidRDefault="00073EA0" w:rsidP="00073EA0">
      <w:pPr>
        <w:pStyle w:val="Body"/>
        <w:ind w:firstLine="480"/>
        <w:jc w:val="center"/>
      </w:pPr>
      <w:r w:rsidRPr="0048714D">
        <w:object w:dxaOrig="5460" w:dyaOrig="2625" w14:anchorId="44BE5053">
          <v:shape id="_x0000_i1039" type="#_x0000_t75" style="width:273pt;height:131.25pt" o:ole="">
            <v:imagedata r:id="rId52" o:title=""/>
          </v:shape>
          <o:OLEObject Type="Embed" ProgID="Visio.Drawing.11" ShapeID="_x0000_i1039" DrawAspect="Content" ObjectID="_1587990530" r:id="rId53"/>
        </w:object>
      </w:r>
    </w:p>
    <w:p w14:paraId="1D8CBDD8" w14:textId="77777777" w:rsidR="00073EA0" w:rsidRPr="0048714D" w:rsidRDefault="00073EA0" w:rsidP="00073EA0">
      <w:pPr>
        <w:pStyle w:val="Body"/>
        <w:ind w:firstLine="480"/>
      </w:pPr>
      <w:r w:rsidRPr="0048714D">
        <w:rPr>
          <w:rFonts w:hint="eastAsia"/>
        </w:rPr>
        <w:t>八位组</w:t>
      </w:r>
      <w:r w:rsidRPr="0048714D">
        <w:t>1</w:t>
      </w:r>
      <w:r w:rsidRPr="0048714D">
        <w:rPr>
          <w:rFonts w:hint="eastAsia"/>
        </w:rPr>
        <w:t>的位</w:t>
      </w:r>
      <w:r w:rsidRPr="0048714D">
        <w:t>8</w:t>
      </w:r>
      <w:r w:rsidRPr="0048714D">
        <w:rPr>
          <w:rFonts w:hint="eastAsia"/>
        </w:rPr>
        <w:t>是最高位，八位组</w:t>
      </w:r>
      <w:r w:rsidRPr="0048714D">
        <w:t>n</w:t>
      </w:r>
      <w:r w:rsidRPr="0048714D">
        <w:rPr>
          <w:rFonts w:hint="eastAsia"/>
        </w:rPr>
        <w:t>的位</w:t>
      </w:r>
      <w:r w:rsidRPr="0048714D">
        <w:t>1</w:t>
      </w:r>
      <w:r w:rsidRPr="0048714D">
        <w:rPr>
          <w:rFonts w:hint="eastAsia"/>
        </w:rPr>
        <w:t>是最低位。</w:t>
      </w:r>
    </w:p>
    <w:p w14:paraId="3B5BC8F5" w14:textId="77777777" w:rsidR="00073EA0" w:rsidRPr="0048714D" w:rsidRDefault="00073EA0" w:rsidP="009B62C0">
      <w:pPr>
        <w:pStyle w:val="af5"/>
        <w:widowControl w:val="0"/>
        <w:numPr>
          <w:ilvl w:val="0"/>
          <w:numId w:val="7"/>
        </w:numPr>
        <w:spacing w:line="360" w:lineRule="auto"/>
        <w:rPr>
          <w:sz w:val="24"/>
        </w:rPr>
      </w:pPr>
      <w:r w:rsidRPr="0048714D">
        <w:rPr>
          <w:rFonts w:hint="eastAsia"/>
          <w:sz w:val="24"/>
        </w:rPr>
        <w:t>话单文件构成</w:t>
      </w:r>
    </w:p>
    <w:p w14:paraId="4B392F67" w14:textId="77777777" w:rsidR="00073EA0" w:rsidRPr="0048714D" w:rsidRDefault="00073EA0" w:rsidP="00073EA0">
      <w:pPr>
        <w:pStyle w:val="af5"/>
        <w:spacing w:line="360" w:lineRule="auto"/>
        <w:ind w:left="780" w:firstLine="0"/>
        <w:rPr>
          <w:sz w:val="24"/>
        </w:rPr>
      </w:pPr>
      <w:r w:rsidRPr="0048714D">
        <w:rPr>
          <w:sz w:val="24"/>
        </w:rPr>
        <w:t xml:space="preserve">2.1 </w:t>
      </w:r>
      <w:r w:rsidRPr="0048714D">
        <w:rPr>
          <w:rFonts w:hint="eastAsia"/>
          <w:sz w:val="24"/>
        </w:rPr>
        <w:t>话单文件（</w:t>
      </w:r>
      <w:r w:rsidRPr="0048714D">
        <w:rPr>
          <w:sz w:val="24"/>
        </w:rPr>
        <w:t>File</w:t>
      </w:r>
      <w:r w:rsidRPr="0048714D">
        <w:rPr>
          <w:rFonts w:hint="eastAsia"/>
          <w:sz w:val="24"/>
        </w:rPr>
        <w:t>）</w:t>
      </w:r>
    </w:p>
    <w:p w14:paraId="6BDC586F" w14:textId="77777777" w:rsidR="00073EA0" w:rsidRPr="0048714D" w:rsidRDefault="00073EA0" w:rsidP="00073EA0">
      <w:pPr>
        <w:pStyle w:val="af5"/>
        <w:spacing w:line="360" w:lineRule="auto"/>
        <w:ind w:left="780" w:firstLine="0"/>
        <w:rPr>
          <w:sz w:val="24"/>
        </w:rPr>
      </w:pPr>
      <w:r w:rsidRPr="0048714D">
        <w:rPr>
          <w:rFonts w:hint="eastAsia"/>
          <w:sz w:val="24"/>
        </w:rPr>
        <w:t>话单文件由一个或者多个</w:t>
      </w:r>
      <w:r w:rsidRPr="0048714D">
        <w:rPr>
          <w:sz w:val="24"/>
        </w:rPr>
        <w:t xml:space="preserve"> </w:t>
      </w:r>
      <w:r w:rsidRPr="0048714D">
        <w:rPr>
          <w:rFonts w:hint="eastAsia"/>
          <w:sz w:val="24"/>
        </w:rPr>
        <w:t>“</w:t>
      </w:r>
      <w:r w:rsidRPr="0048714D">
        <w:rPr>
          <w:sz w:val="24"/>
        </w:rPr>
        <w:t>Block</w:t>
      </w:r>
      <w:r w:rsidRPr="0048714D">
        <w:rPr>
          <w:rFonts w:hint="eastAsia"/>
          <w:sz w:val="24"/>
        </w:rPr>
        <w:t>”组成。根据系统的设置，</w:t>
      </w:r>
      <w:r w:rsidRPr="0048714D">
        <w:rPr>
          <w:sz w:val="24"/>
        </w:rPr>
        <w:t>MSC Server</w:t>
      </w:r>
      <w:r w:rsidRPr="0048714D">
        <w:rPr>
          <w:rFonts w:hint="eastAsia"/>
          <w:sz w:val="24"/>
        </w:rPr>
        <w:t>定时或定长产生一个话单文件。</w:t>
      </w:r>
    </w:p>
    <w:p w14:paraId="7F39883E" w14:textId="77777777" w:rsidR="00073EA0" w:rsidRPr="0048714D" w:rsidRDefault="00073EA0" w:rsidP="00073EA0">
      <w:pPr>
        <w:pStyle w:val="af5"/>
        <w:ind w:left="780" w:firstLine="0"/>
        <w:jc w:val="center"/>
      </w:pPr>
      <w:r w:rsidRPr="0048714D">
        <w:object w:dxaOrig="6256" w:dyaOrig="1801" w14:anchorId="541C5E09">
          <v:shape id="_x0000_i1040" type="#_x0000_t75" style="width:314.25pt;height:90pt" o:ole="">
            <v:imagedata r:id="rId54" o:title=""/>
          </v:shape>
          <o:OLEObject Type="Embed" ProgID="Visio.Drawing.11" ShapeID="_x0000_i1040" DrawAspect="Content" ObjectID="_1587990531" r:id="rId55"/>
        </w:object>
      </w:r>
    </w:p>
    <w:p w14:paraId="5D2C9E58" w14:textId="77777777" w:rsidR="00073EA0" w:rsidRPr="0048714D" w:rsidRDefault="00073EA0" w:rsidP="00073EA0">
      <w:pPr>
        <w:pStyle w:val="af5"/>
        <w:spacing w:line="360" w:lineRule="auto"/>
        <w:ind w:left="780" w:firstLine="0"/>
        <w:rPr>
          <w:sz w:val="24"/>
        </w:rPr>
      </w:pPr>
      <w:r w:rsidRPr="0048714D">
        <w:rPr>
          <w:sz w:val="24"/>
        </w:rPr>
        <w:t xml:space="preserve">2.2 </w:t>
      </w:r>
      <w:r w:rsidRPr="0048714D">
        <w:rPr>
          <w:rFonts w:hint="eastAsia"/>
          <w:sz w:val="24"/>
        </w:rPr>
        <w:t>块（</w:t>
      </w:r>
      <w:r w:rsidRPr="0048714D">
        <w:rPr>
          <w:sz w:val="24"/>
        </w:rPr>
        <w:t>Block</w:t>
      </w:r>
      <w:r w:rsidRPr="0048714D">
        <w:rPr>
          <w:rFonts w:hint="eastAsia"/>
          <w:sz w:val="24"/>
        </w:rPr>
        <w:t>）</w:t>
      </w:r>
    </w:p>
    <w:p w14:paraId="13C37E7F" w14:textId="77777777" w:rsidR="00073EA0" w:rsidRPr="0048714D" w:rsidRDefault="00073EA0" w:rsidP="00073EA0">
      <w:pPr>
        <w:pStyle w:val="af5"/>
        <w:spacing w:line="360" w:lineRule="auto"/>
        <w:ind w:left="780" w:firstLine="0"/>
        <w:rPr>
          <w:sz w:val="24"/>
        </w:rPr>
      </w:pPr>
      <w:r w:rsidRPr="0048714D">
        <w:rPr>
          <w:rFonts w:hint="eastAsia"/>
          <w:sz w:val="24"/>
        </w:rPr>
        <w:t>每个块包含一个或多个不定长（</w:t>
      </w:r>
      <w:r w:rsidRPr="0048714D">
        <w:rPr>
          <w:sz w:val="24"/>
        </w:rPr>
        <w:t>L</w:t>
      </w:r>
      <w:r w:rsidRPr="0048714D">
        <w:rPr>
          <w:rFonts w:hint="eastAsia"/>
          <w:sz w:val="24"/>
        </w:rPr>
        <w:t>）的话单，块的长度为定长（</w:t>
      </w:r>
      <w:r w:rsidRPr="0048714D">
        <w:rPr>
          <w:sz w:val="24"/>
        </w:rPr>
        <w:t>2048</w:t>
      </w:r>
      <w:r w:rsidRPr="0048714D">
        <w:rPr>
          <w:rFonts w:hint="eastAsia"/>
          <w:sz w:val="24"/>
        </w:rPr>
        <w:t>字节），话单填充在块中直到没有更多空间可以加入下一个话单，块的剩余空间以填充符（</w:t>
      </w:r>
      <w:r w:rsidRPr="0048714D">
        <w:rPr>
          <w:sz w:val="24"/>
        </w:rPr>
        <w:t>H’FF</w:t>
      </w:r>
      <w:r w:rsidRPr="0048714D">
        <w:rPr>
          <w:rFonts w:hint="eastAsia"/>
          <w:sz w:val="24"/>
        </w:rPr>
        <w:t>）填充。</w:t>
      </w:r>
    </w:p>
    <w:p w14:paraId="4DD89086" w14:textId="77777777" w:rsidR="00073EA0" w:rsidRPr="0048714D" w:rsidRDefault="00073EA0" w:rsidP="00073EA0">
      <w:pPr>
        <w:pStyle w:val="af5"/>
        <w:ind w:left="780" w:firstLine="0"/>
        <w:jc w:val="center"/>
      </w:pPr>
      <w:r w:rsidRPr="0048714D">
        <w:object w:dxaOrig="4611" w:dyaOrig="1801" w14:anchorId="5F506FF6">
          <v:shape id="_x0000_i1041" type="#_x0000_t75" style="width:231pt;height:90pt" o:ole="">
            <v:imagedata r:id="rId56" o:title=""/>
          </v:shape>
          <o:OLEObject Type="Embed" ProgID="Visio.Drawing.11" ShapeID="_x0000_i1041" DrawAspect="Content" ObjectID="_1587990532" r:id="rId57"/>
        </w:object>
      </w:r>
    </w:p>
    <w:p w14:paraId="082D3BFA" w14:textId="77777777" w:rsidR="00073EA0" w:rsidRPr="0048714D" w:rsidRDefault="00073EA0" w:rsidP="00073EA0">
      <w:pPr>
        <w:pStyle w:val="af5"/>
        <w:spacing w:line="360" w:lineRule="auto"/>
        <w:ind w:left="780" w:firstLine="0"/>
        <w:rPr>
          <w:sz w:val="24"/>
        </w:rPr>
      </w:pPr>
      <w:r w:rsidRPr="0048714D">
        <w:rPr>
          <w:rFonts w:hint="eastAsia"/>
          <w:sz w:val="24"/>
        </w:rPr>
        <w:t>填充符的含义在于，保证一个话单编码出现异常后，只影响包含该话单的</w:t>
      </w:r>
      <w:r w:rsidRPr="0048714D">
        <w:rPr>
          <w:sz w:val="24"/>
        </w:rPr>
        <w:t>block</w:t>
      </w:r>
      <w:r w:rsidRPr="0048714D">
        <w:rPr>
          <w:rFonts w:hint="eastAsia"/>
          <w:sz w:val="24"/>
        </w:rPr>
        <w:t>的数据，同时由于每个</w:t>
      </w:r>
      <w:r w:rsidRPr="0048714D">
        <w:rPr>
          <w:sz w:val="24"/>
        </w:rPr>
        <w:t>block</w:t>
      </w:r>
      <w:r w:rsidRPr="0048714D">
        <w:rPr>
          <w:rFonts w:hint="eastAsia"/>
          <w:sz w:val="24"/>
        </w:rPr>
        <w:t>是定长的，解码程序可以直接从下一个</w:t>
      </w:r>
      <w:r w:rsidRPr="0048714D">
        <w:rPr>
          <w:sz w:val="24"/>
        </w:rPr>
        <w:t>block</w:t>
      </w:r>
      <w:r w:rsidRPr="0048714D">
        <w:rPr>
          <w:rFonts w:hint="eastAsia"/>
          <w:sz w:val="24"/>
        </w:rPr>
        <w:t>起始位置直接解码。</w:t>
      </w:r>
    </w:p>
    <w:p w14:paraId="4A628A63" w14:textId="77777777" w:rsidR="00073EA0" w:rsidRPr="0048714D" w:rsidRDefault="00073EA0" w:rsidP="00073EA0">
      <w:pPr>
        <w:pStyle w:val="af5"/>
        <w:spacing w:line="360" w:lineRule="auto"/>
        <w:ind w:left="780" w:firstLine="0"/>
        <w:rPr>
          <w:sz w:val="24"/>
        </w:rPr>
      </w:pPr>
      <w:r w:rsidRPr="0048714D">
        <w:rPr>
          <w:sz w:val="24"/>
        </w:rPr>
        <w:t xml:space="preserve">2.3 </w:t>
      </w:r>
      <w:r w:rsidRPr="0048714D">
        <w:rPr>
          <w:rFonts w:hint="eastAsia"/>
          <w:sz w:val="24"/>
        </w:rPr>
        <w:t>话单（</w:t>
      </w:r>
      <w:r w:rsidRPr="0048714D">
        <w:rPr>
          <w:sz w:val="24"/>
        </w:rPr>
        <w:t>CDR</w:t>
      </w:r>
      <w:r w:rsidRPr="0048714D">
        <w:rPr>
          <w:rFonts w:hint="eastAsia"/>
          <w:sz w:val="24"/>
        </w:rPr>
        <w:t>）</w:t>
      </w:r>
    </w:p>
    <w:p w14:paraId="4163C404" w14:textId="77777777" w:rsidR="00073EA0" w:rsidRPr="0048714D" w:rsidRDefault="00073EA0" w:rsidP="00073EA0">
      <w:pPr>
        <w:pStyle w:val="af5"/>
        <w:spacing w:line="360" w:lineRule="auto"/>
        <w:ind w:left="780" w:firstLine="0"/>
        <w:rPr>
          <w:sz w:val="24"/>
        </w:rPr>
      </w:pPr>
      <w:r w:rsidRPr="0048714D">
        <w:rPr>
          <w:rFonts w:hint="eastAsia"/>
          <w:sz w:val="24"/>
        </w:rPr>
        <w:t>记录与一个计费事件有关的计费信息。</w:t>
      </w:r>
    </w:p>
    <w:p w14:paraId="2B63B54E" w14:textId="77777777" w:rsidR="00073EA0" w:rsidRPr="0048714D" w:rsidRDefault="00073EA0" w:rsidP="00073EA0">
      <w:pPr>
        <w:pStyle w:val="af5"/>
        <w:spacing w:line="360" w:lineRule="auto"/>
        <w:ind w:left="780" w:firstLine="0"/>
        <w:rPr>
          <w:sz w:val="24"/>
        </w:rPr>
      </w:pPr>
      <w:r w:rsidRPr="0048714D">
        <w:rPr>
          <w:rFonts w:hint="eastAsia"/>
          <w:sz w:val="24"/>
        </w:rPr>
        <w:t>每个话单包含多个字段。每个话单长度最大不超过</w:t>
      </w:r>
      <w:r w:rsidRPr="0048714D">
        <w:rPr>
          <w:sz w:val="24"/>
        </w:rPr>
        <w:t>2048</w:t>
      </w:r>
      <w:r w:rsidRPr="0048714D">
        <w:rPr>
          <w:rFonts w:hint="eastAsia"/>
          <w:sz w:val="24"/>
        </w:rPr>
        <w:t>字节。</w:t>
      </w:r>
    </w:p>
    <w:p w14:paraId="2B2F41BC" w14:textId="77777777" w:rsidR="00073EA0" w:rsidRPr="0048714D" w:rsidRDefault="00073EA0" w:rsidP="00073EA0">
      <w:pPr>
        <w:pStyle w:val="af5"/>
        <w:spacing w:line="360" w:lineRule="auto"/>
        <w:ind w:left="780" w:firstLine="0"/>
        <w:rPr>
          <w:sz w:val="24"/>
        </w:rPr>
      </w:pPr>
      <w:r w:rsidRPr="0048714D">
        <w:rPr>
          <w:sz w:val="24"/>
        </w:rPr>
        <w:t xml:space="preserve">2.4 </w:t>
      </w:r>
      <w:r w:rsidRPr="0048714D">
        <w:rPr>
          <w:rFonts w:hint="eastAsia"/>
          <w:sz w:val="24"/>
        </w:rPr>
        <w:t>字段（</w:t>
      </w:r>
      <w:r w:rsidRPr="0048714D">
        <w:rPr>
          <w:sz w:val="24"/>
        </w:rPr>
        <w:t>Field</w:t>
      </w:r>
      <w:r w:rsidRPr="0048714D">
        <w:rPr>
          <w:rFonts w:hint="eastAsia"/>
          <w:sz w:val="24"/>
        </w:rPr>
        <w:t>）</w:t>
      </w:r>
    </w:p>
    <w:p w14:paraId="4EF99F50" w14:textId="77777777" w:rsidR="00073EA0" w:rsidRPr="0048714D" w:rsidRDefault="00073EA0" w:rsidP="00073EA0">
      <w:pPr>
        <w:pStyle w:val="af5"/>
        <w:spacing w:line="360" w:lineRule="auto"/>
        <w:ind w:left="780" w:firstLine="0"/>
        <w:rPr>
          <w:sz w:val="24"/>
        </w:rPr>
      </w:pPr>
      <w:r w:rsidRPr="0048714D">
        <w:rPr>
          <w:rFonts w:hint="eastAsia"/>
          <w:sz w:val="24"/>
        </w:rPr>
        <w:t>基本的数据单元，构成话单记录的基本元素。每个字段有自己的标记（</w:t>
      </w:r>
      <w:r w:rsidRPr="0048714D">
        <w:rPr>
          <w:sz w:val="24"/>
        </w:rPr>
        <w:t>Tag</w:t>
      </w:r>
      <w:r w:rsidRPr="0048714D">
        <w:rPr>
          <w:rFonts w:hint="eastAsia"/>
          <w:sz w:val="24"/>
        </w:rPr>
        <w:t>），长度（</w:t>
      </w:r>
      <w:r w:rsidRPr="0048714D">
        <w:rPr>
          <w:sz w:val="24"/>
        </w:rPr>
        <w:t>Len</w:t>
      </w:r>
      <w:r w:rsidRPr="0048714D">
        <w:rPr>
          <w:rFonts w:hint="eastAsia"/>
          <w:sz w:val="24"/>
        </w:rPr>
        <w:t>）。字段可分为的定长字段和不定长字段。</w:t>
      </w:r>
    </w:p>
    <w:p w14:paraId="5961ADFB" w14:textId="77777777" w:rsidR="00073EA0" w:rsidRPr="0048714D" w:rsidRDefault="00073EA0" w:rsidP="00073EA0">
      <w:pPr>
        <w:pStyle w:val="af5"/>
        <w:spacing w:line="360" w:lineRule="auto"/>
        <w:ind w:firstLineChars="300" w:firstLine="720"/>
        <w:rPr>
          <w:sz w:val="24"/>
        </w:rPr>
      </w:pPr>
      <w:r w:rsidRPr="0048714D">
        <w:rPr>
          <w:sz w:val="24"/>
        </w:rPr>
        <w:t xml:space="preserve">2.5 </w:t>
      </w:r>
      <w:r w:rsidRPr="0048714D">
        <w:rPr>
          <w:rFonts w:hint="eastAsia"/>
          <w:sz w:val="24"/>
        </w:rPr>
        <w:t>话单结构图</w:t>
      </w:r>
    </w:p>
    <w:p w14:paraId="135C61EF" w14:textId="77777777" w:rsidR="00073EA0" w:rsidRPr="0048714D" w:rsidRDefault="00073EA0" w:rsidP="00073EA0">
      <w:pPr>
        <w:pStyle w:val="af5"/>
        <w:ind w:firstLine="480"/>
        <w:jc w:val="center"/>
      </w:pPr>
      <w:r w:rsidRPr="0048714D">
        <w:object w:dxaOrig="4610" w:dyaOrig="6594" w14:anchorId="2BE41167">
          <v:shape id="_x0000_i1042" type="#_x0000_t75" style="width:230.25pt;height:330pt" o:ole="">
            <v:imagedata r:id="rId58" o:title=""/>
          </v:shape>
          <o:OLEObject Type="Embed" ProgID="Visio.Drawing.11" ShapeID="_x0000_i1042" DrawAspect="Content" ObjectID="_1587990533" r:id="rId59"/>
        </w:object>
      </w:r>
    </w:p>
    <w:p w14:paraId="5A25C8F1" w14:textId="77777777" w:rsidR="00073EA0" w:rsidRPr="0048714D" w:rsidRDefault="00073EA0" w:rsidP="00073EA0">
      <w:pPr>
        <w:pStyle w:val="af5"/>
        <w:spacing w:line="360" w:lineRule="auto"/>
        <w:ind w:firstLine="480"/>
        <w:rPr>
          <w:sz w:val="24"/>
        </w:rPr>
      </w:pPr>
      <w:r w:rsidRPr="0048714D">
        <w:rPr>
          <w:sz w:val="24"/>
        </w:rPr>
        <w:tab/>
      </w:r>
      <w:r w:rsidRPr="0048714D">
        <w:rPr>
          <w:rFonts w:hint="eastAsia"/>
          <w:sz w:val="24"/>
        </w:rPr>
        <w:t>各类</w:t>
      </w:r>
      <w:r w:rsidRPr="0048714D">
        <w:rPr>
          <w:sz w:val="24"/>
        </w:rPr>
        <w:t>CallEventRecord</w:t>
      </w:r>
      <w:r w:rsidRPr="0048714D">
        <w:rPr>
          <w:rFonts w:hint="eastAsia"/>
          <w:sz w:val="24"/>
        </w:rPr>
        <w:t>的标签值定义为</w:t>
      </w:r>
    </w:p>
    <w:p w14:paraId="769AAB73" w14:textId="77777777" w:rsidR="00073EA0" w:rsidRPr="0048714D" w:rsidRDefault="00073EA0" w:rsidP="00073EA0">
      <w:pPr>
        <w:pStyle w:val="af5"/>
        <w:ind w:firstLine="480"/>
      </w:pPr>
      <w:r w:rsidRPr="0048714D">
        <w:tab/>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126"/>
        <w:gridCol w:w="2977"/>
      </w:tblGrid>
      <w:tr w:rsidR="00073EA0" w:rsidRPr="0048714D" w14:paraId="1625C912" w14:textId="77777777" w:rsidTr="00073EA0">
        <w:trPr>
          <w:jc w:val="center"/>
        </w:trPr>
        <w:tc>
          <w:tcPr>
            <w:tcW w:w="2126" w:type="dxa"/>
            <w:vAlign w:val="center"/>
          </w:tcPr>
          <w:p w14:paraId="26B05C2E" w14:textId="77777777" w:rsidR="00073EA0" w:rsidRPr="0048714D" w:rsidRDefault="00073EA0" w:rsidP="00073EA0">
            <w:pPr>
              <w:spacing w:line="240" w:lineRule="auto"/>
              <w:ind w:firstLineChars="0" w:firstLine="0"/>
              <w:jc w:val="center"/>
              <w:rPr>
                <w:rFonts w:ascii="宋体" w:hAnsi="宋体"/>
                <w:color w:val="000000"/>
                <w:sz w:val="21"/>
                <w:szCs w:val="21"/>
              </w:rPr>
            </w:pPr>
            <w:r w:rsidRPr="0048714D">
              <w:rPr>
                <w:rFonts w:ascii="Calibri" w:hAnsi="Calibri"/>
                <w:color w:val="000000"/>
                <w:sz w:val="21"/>
                <w:szCs w:val="21"/>
              </w:rPr>
              <w:t>TAG</w:t>
            </w:r>
            <w:r w:rsidRPr="0048714D">
              <w:rPr>
                <w:rFonts w:ascii="宋体" w:hAnsi="宋体" w:hint="eastAsia"/>
                <w:color w:val="000000"/>
                <w:sz w:val="21"/>
                <w:szCs w:val="21"/>
              </w:rPr>
              <w:t>值</w:t>
            </w:r>
          </w:p>
        </w:tc>
        <w:tc>
          <w:tcPr>
            <w:tcW w:w="2977" w:type="dxa"/>
            <w:vAlign w:val="center"/>
          </w:tcPr>
          <w:p w14:paraId="56CD1EDC" w14:textId="77777777" w:rsidR="00073EA0" w:rsidRPr="0048714D" w:rsidRDefault="00073EA0" w:rsidP="00073EA0">
            <w:pPr>
              <w:spacing w:line="240" w:lineRule="auto"/>
              <w:ind w:firstLineChars="0" w:firstLine="0"/>
              <w:jc w:val="center"/>
              <w:rPr>
                <w:rFonts w:ascii="宋体" w:hAnsi="宋体"/>
                <w:color w:val="000000"/>
                <w:sz w:val="21"/>
                <w:szCs w:val="21"/>
              </w:rPr>
            </w:pPr>
            <w:r w:rsidRPr="0048714D">
              <w:rPr>
                <w:rFonts w:ascii="宋体" w:hAnsi="宋体" w:hint="eastAsia"/>
                <w:color w:val="000000"/>
                <w:sz w:val="21"/>
                <w:szCs w:val="21"/>
              </w:rPr>
              <w:t>描</w:t>
            </w:r>
            <w:r w:rsidRPr="0048714D">
              <w:rPr>
                <w:rFonts w:ascii="宋体" w:hAnsi="宋体"/>
                <w:color w:val="000000"/>
                <w:sz w:val="21"/>
                <w:szCs w:val="21"/>
              </w:rPr>
              <w:t xml:space="preserve">    </w:t>
            </w:r>
            <w:r w:rsidRPr="0048714D">
              <w:rPr>
                <w:rFonts w:ascii="宋体" w:hAnsi="宋体" w:hint="eastAsia"/>
                <w:color w:val="000000"/>
                <w:sz w:val="21"/>
                <w:szCs w:val="21"/>
              </w:rPr>
              <w:t>述</w:t>
            </w:r>
          </w:p>
        </w:tc>
      </w:tr>
      <w:tr w:rsidR="00073EA0" w:rsidRPr="0048714D" w14:paraId="500F893F" w14:textId="77777777" w:rsidTr="00073EA0">
        <w:trPr>
          <w:trHeight w:val="168"/>
          <w:jc w:val="center"/>
        </w:trPr>
        <w:tc>
          <w:tcPr>
            <w:tcW w:w="2126" w:type="dxa"/>
            <w:vAlign w:val="center"/>
          </w:tcPr>
          <w:p w14:paraId="429F87A3"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 A0</w:t>
            </w:r>
          </w:p>
        </w:tc>
        <w:tc>
          <w:tcPr>
            <w:tcW w:w="2977" w:type="dxa"/>
            <w:vAlign w:val="center"/>
          </w:tcPr>
          <w:p w14:paraId="7D2358B8"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MOCallRecord</w:t>
            </w:r>
          </w:p>
        </w:tc>
      </w:tr>
      <w:tr w:rsidR="00073EA0" w:rsidRPr="0048714D" w14:paraId="551F3802" w14:textId="77777777" w:rsidTr="00073EA0">
        <w:trPr>
          <w:trHeight w:val="192"/>
          <w:jc w:val="center"/>
        </w:trPr>
        <w:tc>
          <w:tcPr>
            <w:tcW w:w="2126" w:type="dxa"/>
            <w:vAlign w:val="center"/>
          </w:tcPr>
          <w:p w14:paraId="7F112035"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H’A1</w:t>
            </w:r>
          </w:p>
        </w:tc>
        <w:tc>
          <w:tcPr>
            <w:tcW w:w="2977" w:type="dxa"/>
            <w:vAlign w:val="center"/>
          </w:tcPr>
          <w:p w14:paraId="4F0D87CA"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MTCallRecord</w:t>
            </w:r>
          </w:p>
        </w:tc>
      </w:tr>
      <w:tr w:rsidR="00073EA0" w:rsidRPr="0048714D" w14:paraId="309A3C06" w14:textId="77777777" w:rsidTr="00073EA0">
        <w:trPr>
          <w:trHeight w:val="228"/>
          <w:jc w:val="center"/>
        </w:trPr>
        <w:tc>
          <w:tcPr>
            <w:tcW w:w="2126" w:type="dxa"/>
            <w:vAlign w:val="center"/>
          </w:tcPr>
          <w:p w14:paraId="29B48696"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H’A2</w:t>
            </w:r>
          </w:p>
        </w:tc>
        <w:tc>
          <w:tcPr>
            <w:tcW w:w="2977" w:type="dxa"/>
            <w:vAlign w:val="center"/>
          </w:tcPr>
          <w:p w14:paraId="0D9BE483"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ROAMRecord</w:t>
            </w:r>
          </w:p>
        </w:tc>
      </w:tr>
      <w:tr w:rsidR="00073EA0" w:rsidRPr="0048714D" w14:paraId="20B3943C" w14:textId="77777777" w:rsidTr="00073EA0">
        <w:trPr>
          <w:trHeight w:val="264"/>
          <w:jc w:val="center"/>
        </w:trPr>
        <w:tc>
          <w:tcPr>
            <w:tcW w:w="2126" w:type="dxa"/>
            <w:vAlign w:val="center"/>
          </w:tcPr>
          <w:p w14:paraId="27FD8221"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H’A3</w:t>
            </w:r>
          </w:p>
        </w:tc>
        <w:tc>
          <w:tcPr>
            <w:tcW w:w="2977" w:type="dxa"/>
            <w:vAlign w:val="center"/>
          </w:tcPr>
          <w:p w14:paraId="4375FE8F"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IncGatewayRecord</w:t>
            </w:r>
          </w:p>
        </w:tc>
      </w:tr>
      <w:tr w:rsidR="00073EA0" w:rsidRPr="0048714D" w14:paraId="3195C1FC" w14:textId="77777777" w:rsidTr="00073EA0">
        <w:trPr>
          <w:trHeight w:val="288"/>
          <w:jc w:val="center"/>
        </w:trPr>
        <w:tc>
          <w:tcPr>
            <w:tcW w:w="2126" w:type="dxa"/>
            <w:vAlign w:val="center"/>
          </w:tcPr>
          <w:p w14:paraId="244A84EF"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H’A4</w:t>
            </w:r>
          </w:p>
        </w:tc>
        <w:tc>
          <w:tcPr>
            <w:tcW w:w="2977" w:type="dxa"/>
            <w:vAlign w:val="center"/>
          </w:tcPr>
          <w:p w14:paraId="59DA9512"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OutGatewayRecord</w:t>
            </w:r>
          </w:p>
        </w:tc>
      </w:tr>
      <w:tr w:rsidR="00073EA0" w:rsidRPr="0048714D" w14:paraId="3B7A8E42" w14:textId="77777777" w:rsidTr="00073EA0">
        <w:trPr>
          <w:trHeight w:val="288"/>
          <w:jc w:val="center"/>
        </w:trPr>
        <w:tc>
          <w:tcPr>
            <w:tcW w:w="2126" w:type="dxa"/>
            <w:vAlign w:val="center"/>
          </w:tcPr>
          <w:p w14:paraId="593FB058"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H’A5</w:t>
            </w:r>
          </w:p>
        </w:tc>
        <w:tc>
          <w:tcPr>
            <w:tcW w:w="2977" w:type="dxa"/>
            <w:vAlign w:val="center"/>
          </w:tcPr>
          <w:p w14:paraId="7B5D0AF7"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TransitRecord</w:t>
            </w:r>
          </w:p>
        </w:tc>
      </w:tr>
      <w:tr w:rsidR="00073EA0" w:rsidRPr="0048714D" w14:paraId="25459B16" w14:textId="77777777" w:rsidTr="00073EA0">
        <w:trPr>
          <w:trHeight w:val="288"/>
          <w:jc w:val="center"/>
        </w:trPr>
        <w:tc>
          <w:tcPr>
            <w:tcW w:w="2126" w:type="dxa"/>
            <w:vAlign w:val="center"/>
          </w:tcPr>
          <w:p w14:paraId="67B03C70"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H’A6</w:t>
            </w:r>
          </w:p>
        </w:tc>
        <w:tc>
          <w:tcPr>
            <w:tcW w:w="2977" w:type="dxa"/>
            <w:vAlign w:val="center"/>
          </w:tcPr>
          <w:p w14:paraId="6F0B72F2"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MOSMSRecord</w:t>
            </w:r>
          </w:p>
        </w:tc>
      </w:tr>
      <w:tr w:rsidR="00073EA0" w:rsidRPr="0048714D" w14:paraId="13D9E894" w14:textId="77777777" w:rsidTr="00073EA0">
        <w:trPr>
          <w:trHeight w:val="288"/>
          <w:jc w:val="center"/>
        </w:trPr>
        <w:tc>
          <w:tcPr>
            <w:tcW w:w="2126" w:type="dxa"/>
            <w:vAlign w:val="center"/>
          </w:tcPr>
          <w:p w14:paraId="7A5B677E"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H’A7</w:t>
            </w:r>
          </w:p>
        </w:tc>
        <w:tc>
          <w:tcPr>
            <w:tcW w:w="2977" w:type="dxa"/>
            <w:vAlign w:val="center"/>
          </w:tcPr>
          <w:p w14:paraId="1F9E3813"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MTSMSRecord</w:t>
            </w:r>
          </w:p>
        </w:tc>
      </w:tr>
      <w:tr w:rsidR="00073EA0" w:rsidRPr="0048714D" w14:paraId="747F04D9" w14:textId="77777777" w:rsidTr="00073EA0">
        <w:trPr>
          <w:trHeight w:val="288"/>
          <w:jc w:val="center"/>
        </w:trPr>
        <w:tc>
          <w:tcPr>
            <w:tcW w:w="2126" w:type="dxa"/>
            <w:vAlign w:val="center"/>
          </w:tcPr>
          <w:p w14:paraId="29BC27AB"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H’A8</w:t>
            </w:r>
          </w:p>
        </w:tc>
        <w:tc>
          <w:tcPr>
            <w:tcW w:w="2977" w:type="dxa"/>
            <w:vAlign w:val="center"/>
          </w:tcPr>
          <w:p w14:paraId="324AA3EA"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MOSMSIWRecord</w:t>
            </w:r>
          </w:p>
        </w:tc>
      </w:tr>
      <w:tr w:rsidR="00073EA0" w:rsidRPr="0048714D" w14:paraId="049B0E3E" w14:textId="77777777" w:rsidTr="00073EA0">
        <w:trPr>
          <w:trHeight w:val="288"/>
          <w:jc w:val="center"/>
        </w:trPr>
        <w:tc>
          <w:tcPr>
            <w:tcW w:w="2126" w:type="dxa"/>
            <w:vAlign w:val="center"/>
          </w:tcPr>
          <w:p w14:paraId="47E9E58E"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H’A9</w:t>
            </w:r>
          </w:p>
        </w:tc>
        <w:tc>
          <w:tcPr>
            <w:tcW w:w="2977" w:type="dxa"/>
            <w:vAlign w:val="center"/>
          </w:tcPr>
          <w:p w14:paraId="731841A3"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MT</w:t>
            </w:r>
            <w:hyperlink w:anchor="MTSMSGW" w:history="1">
              <w:r w:rsidRPr="0048714D">
                <w:rPr>
                  <w:rFonts w:ascii="Calibri" w:hAnsi="Calibri" w:hint="eastAsia"/>
                  <w:color w:val="000000"/>
                  <w:sz w:val="21"/>
                  <w:szCs w:val="21"/>
                </w:rPr>
                <w:t>SMSGWRecord</w:t>
              </w:r>
              <w:r w:rsidRPr="0048714D">
                <w:rPr>
                  <w:rFonts w:ascii="Calibri" w:hAnsi="Calibri"/>
                  <w:color w:val="000000"/>
                  <w:sz w:val="21"/>
                  <w:szCs w:val="21"/>
                </w:rPr>
                <w:t xml:space="preserve"> </w:t>
              </w:r>
            </w:hyperlink>
          </w:p>
        </w:tc>
      </w:tr>
      <w:tr w:rsidR="00073EA0" w:rsidRPr="0048714D" w14:paraId="2C49D5D0" w14:textId="77777777" w:rsidTr="00073EA0">
        <w:trPr>
          <w:trHeight w:val="288"/>
          <w:jc w:val="center"/>
        </w:trPr>
        <w:tc>
          <w:tcPr>
            <w:tcW w:w="2126" w:type="dxa"/>
            <w:vAlign w:val="center"/>
          </w:tcPr>
          <w:p w14:paraId="4B7E1619"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H’AA</w:t>
            </w:r>
          </w:p>
        </w:tc>
        <w:tc>
          <w:tcPr>
            <w:tcW w:w="2977" w:type="dxa"/>
            <w:vAlign w:val="center"/>
          </w:tcPr>
          <w:p w14:paraId="3F22920D"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SSActionRecord</w:t>
            </w:r>
          </w:p>
        </w:tc>
      </w:tr>
      <w:tr w:rsidR="00073EA0" w:rsidRPr="0048714D" w14:paraId="5AF3CA62" w14:textId="77777777" w:rsidTr="00073EA0">
        <w:trPr>
          <w:trHeight w:val="288"/>
          <w:jc w:val="center"/>
        </w:trPr>
        <w:tc>
          <w:tcPr>
            <w:tcW w:w="2126" w:type="dxa"/>
            <w:vAlign w:val="center"/>
          </w:tcPr>
          <w:p w14:paraId="279C6548"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H’AB</w:t>
            </w:r>
          </w:p>
        </w:tc>
        <w:tc>
          <w:tcPr>
            <w:tcW w:w="2977" w:type="dxa"/>
            <w:vAlign w:val="center"/>
          </w:tcPr>
          <w:p w14:paraId="35E63108"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HLRIntRecord</w:t>
            </w:r>
          </w:p>
        </w:tc>
      </w:tr>
      <w:tr w:rsidR="00073EA0" w:rsidRPr="0048714D" w14:paraId="675E7AC3" w14:textId="77777777" w:rsidTr="00073EA0">
        <w:trPr>
          <w:trHeight w:val="288"/>
          <w:jc w:val="center"/>
        </w:trPr>
        <w:tc>
          <w:tcPr>
            <w:tcW w:w="2126" w:type="dxa"/>
            <w:vAlign w:val="center"/>
          </w:tcPr>
          <w:p w14:paraId="55A80092"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lastRenderedPageBreak/>
              <w:t>H’AC</w:t>
            </w:r>
          </w:p>
        </w:tc>
        <w:tc>
          <w:tcPr>
            <w:tcW w:w="2977" w:type="dxa"/>
            <w:vAlign w:val="center"/>
          </w:tcPr>
          <w:p w14:paraId="292ABB41"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MOECallRecord</w:t>
            </w:r>
          </w:p>
        </w:tc>
      </w:tr>
      <w:tr w:rsidR="00073EA0" w:rsidRPr="0048714D" w14:paraId="732B9C3B" w14:textId="77777777" w:rsidTr="00073EA0">
        <w:trPr>
          <w:trHeight w:val="288"/>
          <w:jc w:val="center"/>
        </w:trPr>
        <w:tc>
          <w:tcPr>
            <w:tcW w:w="2126" w:type="dxa"/>
            <w:vAlign w:val="center"/>
          </w:tcPr>
          <w:p w14:paraId="2E9875FD"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H’AD</w:t>
            </w:r>
          </w:p>
        </w:tc>
        <w:tc>
          <w:tcPr>
            <w:tcW w:w="2977" w:type="dxa"/>
            <w:vAlign w:val="center"/>
          </w:tcPr>
          <w:p w14:paraId="29F33B03"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MCFCallRecord</w:t>
            </w:r>
          </w:p>
        </w:tc>
      </w:tr>
      <w:tr w:rsidR="00073EA0" w:rsidRPr="0048714D" w14:paraId="5AEE316C" w14:textId="77777777" w:rsidTr="00073EA0">
        <w:trPr>
          <w:trHeight w:val="288"/>
          <w:jc w:val="center"/>
        </w:trPr>
        <w:tc>
          <w:tcPr>
            <w:tcW w:w="2126" w:type="dxa"/>
            <w:vAlign w:val="center"/>
          </w:tcPr>
          <w:p w14:paraId="6B1581D6"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H’AE</w:t>
            </w:r>
          </w:p>
        </w:tc>
        <w:tc>
          <w:tcPr>
            <w:tcW w:w="2977" w:type="dxa"/>
            <w:vAlign w:val="center"/>
          </w:tcPr>
          <w:p w14:paraId="3322D911"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CommonEquipRecord</w:t>
            </w:r>
          </w:p>
        </w:tc>
      </w:tr>
      <w:tr w:rsidR="00073EA0" w:rsidRPr="0048714D" w14:paraId="691368CC" w14:textId="77777777" w:rsidTr="00073EA0">
        <w:trPr>
          <w:trHeight w:val="288"/>
          <w:jc w:val="center"/>
        </w:trPr>
        <w:tc>
          <w:tcPr>
            <w:tcW w:w="2126" w:type="dxa"/>
            <w:vAlign w:val="center"/>
          </w:tcPr>
          <w:p w14:paraId="7EEAEAAD"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H’B0</w:t>
            </w:r>
          </w:p>
        </w:tc>
        <w:tc>
          <w:tcPr>
            <w:tcW w:w="2977" w:type="dxa"/>
            <w:vAlign w:val="center"/>
          </w:tcPr>
          <w:p w14:paraId="1539E503"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TermCAMELIntRecord</w:t>
            </w:r>
          </w:p>
        </w:tc>
      </w:tr>
      <w:tr w:rsidR="00073EA0" w:rsidRPr="0048714D" w14:paraId="6F0A4811" w14:textId="77777777" w:rsidTr="00073EA0">
        <w:trPr>
          <w:trHeight w:val="288"/>
          <w:jc w:val="center"/>
        </w:trPr>
        <w:tc>
          <w:tcPr>
            <w:tcW w:w="2126" w:type="dxa"/>
            <w:vAlign w:val="center"/>
          </w:tcPr>
          <w:p w14:paraId="28A8499B"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H’B1</w:t>
            </w:r>
          </w:p>
        </w:tc>
        <w:tc>
          <w:tcPr>
            <w:tcW w:w="2977" w:type="dxa"/>
            <w:vAlign w:val="center"/>
          </w:tcPr>
          <w:p w14:paraId="5B1C7D93"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MTLCSRecord</w:t>
            </w:r>
          </w:p>
        </w:tc>
      </w:tr>
      <w:tr w:rsidR="00073EA0" w:rsidRPr="0048714D" w14:paraId="44D8E8E0" w14:textId="77777777" w:rsidTr="00073EA0">
        <w:trPr>
          <w:trHeight w:val="288"/>
          <w:jc w:val="center"/>
        </w:trPr>
        <w:tc>
          <w:tcPr>
            <w:tcW w:w="2126" w:type="dxa"/>
            <w:vAlign w:val="center"/>
          </w:tcPr>
          <w:p w14:paraId="787BA1F1"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H’B2</w:t>
            </w:r>
          </w:p>
        </w:tc>
        <w:tc>
          <w:tcPr>
            <w:tcW w:w="2977" w:type="dxa"/>
            <w:vAlign w:val="center"/>
          </w:tcPr>
          <w:p w14:paraId="3A009ECD"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MOLCSRecord</w:t>
            </w:r>
          </w:p>
        </w:tc>
      </w:tr>
      <w:tr w:rsidR="00073EA0" w:rsidRPr="0048714D" w14:paraId="72F00B64" w14:textId="77777777" w:rsidTr="00073EA0">
        <w:trPr>
          <w:trHeight w:val="288"/>
          <w:jc w:val="center"/>
        </w:trPr>
        <w:tc>
          <w:tcPr>
            <w:tcW w:w="2126" w:type="dxa"/>
            <w:vAlign w:val="center"/>
          </w:tcPr>
          <w:p w14:paraId="506AC160"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H’B3</w:t>
            </w:r>
          </w:p>
        </w:tc>
        <w:tc>
          <w:tcPr>
            <w:tcW w:w="2977" w:type="dxa"/>
            <w:vAlign w:val="center"/>
          </w:tcPr>
          <w:p w14:paraId="2A895E36"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NILCSRecord</w:t>
            </w:r>
          </w:p>
        </w:tc>
      </w:tr>
      <w:tr w:rsidR="00073EA0" w:rsidRPr="0048714D" w14:paraId="65A4882F" w14:textId="77777777" w:rsidTr="00073EA0">
        <w:trPr>
          <w:trHeight w:val="288"/>
          <w:jc w:val="center"/>
        </w:trPr>
        <w:tc>
          <w:tcPr>
            <w:tcW w:w="2126" w:type="dxa"/>
            <w:vAlign w:val="center"/>
          </w:tcPr>
          <w:p w14:paraId="7DF1E9FE"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H’BF43</w:t>
            </w:r>
          </w:p>
        </w:tc>
        <w:tc>
          <w:tcPr>
            <w:tcW w:w="2977" w:type="dxa"/>
            <w:vAlign w:val="center"/>
          </w:tcPr>
          <w:p w14:paraId="44AAC06A"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MGCFRecord</w:t>
            </w:r>
          </w:p>
        </w:tc>
      </w:tr>
      <w:tr w:rsidR="00073EA0" w:rsidRPr="0048714D" w14:paraId="05FDB174" w14:textId="77777777" w:rsidTr="00073EA0">
        <w:trPr>
          <w:trHeight w:val="288"/>
          <w:jc w:val="center"/>
        </w:trPr>
        <w:tc>
          <w:tcPr>
            <w:tcW w:w="2126" w:type="dxa"/>
            <w:vAlign w:val="center"/>
          </w:tcPr>
          <w:p w14:paraId="74095F91"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H’BF64</w:t>
            </w:r>
          </w:p>
        </w:tc>
        <w:tc>
          <w:tcPr>
            <w:tcW w:w="2977" w:type="dxa"/>
            <w:vAlign w:val="center"/>
          </w:tcPr>
          <w:p w14:paraId="26A43E7B"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sigMTPStatisticRecord</w:t>
            </w:r>
          </w:p>
        </w:tc>
      </w:tr>
      <w:tr w:rsidR="00073EA0" w:rsidRPr="0048714D" w14:paraId="3E43659F" w14:textId="77777777" w:rsidTr="00073EA0">
        <w:trPr>
          <w:trHeight w:val="288"/>
          <w:jc w:val="center"/>
        </w:trPr>
        <w:tc>
          <w:tcPr>
            <w:tcW w:w="2126" w:type="dxa"/>
            <w:vAlign w:val="center"/>
          </w:tcPr>
          <w:p w14:paraId="708D6E87"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H’BF65</w:t>
            </w:r>
          </w:p>
        </w:tc>
        <w:tc>
          <w:tcPr>
            <w:tcW w:w="2977" w:type="dxa"/>
            <w:vAlign w:val="center"/>
          </w:tcPr>
          <w:p w14:paraId="7CD62481"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sigSCCPStatisticRecord</w:t>
            </w:r>
          </w:p>
        </w:tc>
      </w:tr>
      <w:tr w:rsidR="00073EA0" w:rsidRPr="0048714D" w14:paraId="7326917E" w14:textId="77777777" w:rsidTr="00073EA0">
        <w:trPr>
          <w:trHeight w:val="288"/>
          <w:jc w:val="center"/>
        </w:trPr>
        <w:tc>
          <w:tcPr>
            <w:tcW w:w="2126" w:type="dxa"/>
            <w:vAlign w:val="center"/>
          </w:tcPr>
          <w:p w14:paraId="3A9E48DF"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H’BF66</w:t>
            </w:r>
          </w:p>
        </w:tc>
        <w:tc>
          <w:tcPr>
            <w:tcW w:w="2977" w:type="dxa"/>
            <w:vAlign w:val="center"/>
          </w:tcPr>
          <w:p w14:paraId="655E711F"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USSDRecord</w:t>
            </w:r>
          </w:p>
        </w:tc>
      </w:tr>
      <w:tr w:rsidR="00073EA0" w:rsidRPr="0048714D" w14:paraId="524C9673" w14:textId="77777777" w:rsidTr="00073EA0">
        <w:trPr>
          <w:trHeight w:val="288"/>
          <w:jc w:val="center"/>
        </w:trPr>
        <w:tc>
          <w:tcPr>
            <w:tcW w:w="2126" w:type="dxa"/>
            <w:vAlign w:val="center"/>
          </w:tcPr>
          <w:p w14:paraId="29A889CF"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H’BF67</w:t>
            </w:r>
          </w:p>
        </w:tc>
        <w:tc>
          <w:tcPr>
            <w:tcW w:w="2977" w:type="dxa"/>
            <w:vAlign w:val="center"/>
          </w:tcPr>
          <w:p w14:paraId="41BB8791"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VIGRecord</w:t>
            </w:r>
          </w:p>
        </w:tc>
      </w:tr>
      <w:tr w:rsidR="00073EA0" w:rsidRPr="0048714D" w14:paraId="690590A4" w14:textId="77777777" w:rsidTr="00073EA0">
        <w:trPr>
          <w:trHeight w:val="288"/>
          <w:jc w:val="center"/>
        </w:trPr>
        <w:tc>
          <w:tcPr>
            <w:tcW w:w="2126" w:type="dxa"/>
            <w:vAlign w:val="center"/>
          </w:tcPr>
          <w:p w14:paraId="5F348C46"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H’B5</w:t>
            </w:r>
          </w:p>
        </w:tc>
        <w:tc>
          <w:tcPr>
            <w:tcW w:w="2977" w:type="dxa"/>
            <w:vAlign w:val="center"/>
          </w:tcPr>
          <w:p w14:paraId="7DF632BE" w14:textId="77777777" w:rsidR="00073EA0" w:rsidRPr="0048714D" w:rsidRDefault="00073EA0" w:rsidP="00073EA0">
            <w:pPr>
              <w:spacing w:line="240" w:lineRule="auto"/>
              <w:ind w:firstLineChars="0" w:firstLine="0"/>
              <w:jc w:val="center"/>
              <w:rPr>
                <w:rFonts w:ascii="Calibri" w:hAnsi="Calibri"/>
                <w:color w:val="000000"/>
                <w:sz w:val="21"/>
                <w:szCs w:val="21"/>
              </w:rPr>
            </w:pPr>
            <w:r w:rsidRPr="0048714D">
              <w:rPr>
                <w:rFonts w:ascii="Calibri" w:hAnsi="Calibri"/>
                <w:color w:val="000000"/>
                <w:sz w:val="21"/>
                <w:szCs w:val="21"/>
              </w:rPr>
              <w:t>mTRFRecord</w:t>
            </w:r>
          </w:p>
        </w:tc>
      </w:tr>
    </w:tbl>
    <w:p w14:paraId="158AD9E5" w14:textId="77777777" w:rsidR="00DF7F9C" w:rsidRPr="0048714D" w:rsidRDefault="00DF7F9C" w:rsidP="00DF7F9C">
      <w:pPr>
        <w:pStyle w:val="af5"/>
        <w:spacing w:line="360" w:lineRule="auto"/>
        <w:ind w:left="780" w:firstLine="0"/>
        <w:rPr>
          <w:sz w:val="24"/>
        </w:rPr>
      </w:pPr>
      <w:r w:rsidRPr="0048714D">
        <w:rPr>
          <w:rFonts w:hint="eastAsia"/>
          <w:sz w:val="24"/>
        </w:rPr>
        <w:t>中继类话单记录与中继相关的计费信息</w:t>
      </w:r>
      <w:r w:rsidRPr="0048714D">
        <w:rPr>
          <w:rFonts w:hint="eastAsia"/>
          <w:sz w:val="24"/>
          <w:lang w:val="en-GB"/>
        </w:rPr>
        <w:t>，</w:t>
      </w:r>
      <w:r w:rsidRPr="0048714D">
        <w:rPr>
          <w:rFonts w:hint="eastAsia"/>
          <w:sz w:val="24"/>
        </w:rPr>
        <w:t>主要用于网间结算。在中继类话单中根据话路方向（出</w:t>
      </w:r>
      <w:r w:rsidRPr="0048714D">
        <w:rPr>
          <w:sz w:val="24"/>
        </w:rPr>
        <w:t>/</w:t>
      </w:r>
      <w:r w:rsidRPr="0048714D">
        <w:rPr>
          <w:rFonts w:hint="eastAsia"/>
          <w:sz w:val="24"/>
        </w:rPr>
        <w:t>入）分为网关入中继话单和网关出中继话单。</w:t>
      </w:r>
    </w:p>
    <w:p w14:paraId="0AD5D267" w14:textId="77777777" w:rsidR="00DF7F9C" w:rsidRPr="0048714D" w:rsidRDefault="00DF7F9C" w:rsidP="00DF7F9C">
      <w:pPr>
        <w:pStyle w:val="af5"/>
        <w:spacing w:line="360" w:lineRule="auto"/>
        <w:ind w:left="780" w:firstLine="0"/>
        <w:rPr>
          <w:color w:val="000000"/>
          <w:sz w:val="24"/>
        </w:rPr>
      </w:pPr>
      <w:bookmarkStart w:id="129" w:name="_Toc341194244"/>
      <w:r w:rsidRPr="0048714D">
        <w:rPr>
          <w:rFonts w:hint="eastAsia"/>
          <w:color w:val="000000"/>
          <w:sz w:val="24"/>
        </w:rPr>
        <w:t>网关入中继话单</w:t>
      </w:r>
      <w:bookmarkEnd w:id="129"/>
      <w:r w:rsidRPr="0048714D">
        <w:rPr>
          <w:rFonts w:hint="eastAsia"/>
          <w:color w:val="000000"/>
          <w:sz w:val="24"/>
        </w:rPr>
        <w:t>（</w:t>
      </w:r>
      <w:r w:rsidRPr="0048714D">
        <w:rPr>
          <w:color w:val="000000"/>
          <w:sz w:val="24"/>
        </w:rPr>
        <w:t>TAG</w:t>
      </w:r>
      <w:r w:rsidRPr="0048714D">
        <w:rPr>
          <w:rFonts w:hint="eastAsia"/>
          <w:color w:val="000000"/>
          <w:sz w:val="24"/>
        </w:rPr>
        <w:t>值</w:t>
      </w:r>
      <w:r w:rsidRPr="0048714D">
        <w:rPr>
          <w:color w:val="000000"/>
          <w:sz w:val="24"/>
        </w:rPr>
        <w:t>A3</w:t>
      </w:r>
      <w:r w:rsidRPr="0048714D">
        <w:rPr>
          <w:rFonts w:hint="eastAsia"/>
          <w:color w:val="000000"/>
          <w:sz w:val="24"/>
        </w:rPr>
        <w:t>）</w:t>
      </w:r>
    </w:p>
    <w:p w14:paraId="47F57356" w14:textId="77777777" w:rsidR="00DF7F9C" w:rsidRPr="0048714D" w:rsidRDefault="00DF7F9C" w:rsidP="00DF7F9C">
      <w:pPr>
        <w:pStyle w:val="af5"/>
        <w:spacing w:line="360" w:lineRule="auto"/>
        <w:ind w:left="780" w:firstLine="0"/>
        <w:rPr>
          <w:color w:val="000000"/>
          <w:sz w:val="24"/>
        </w:rPr>
      </w:pPr>
      <w:r w:rsidRPr="0048714D">
        <w:rPr>
          <w:rFonts w:hint="eastAsia"/>
          <w:color w:val="000000"/>
          <w:sz w:val="24"/>
        </w:rPr>
        <w:t>以一张话单为例</w:t>
      </w:r>
    </w:p>
    <w:p w14:paraId="2E5693BE" w14:textId="77777777" w:rsidR="00DF7F9C" w:rsidRPr="0048714D" w:rsidRDefault="00A32976" w:rsidP="00DF7F9C">
      <w:pPr>
        <w:pStyle w:val="af5"/>
        <w:ind w:left="780" w:firstLine="0"/>
        <w:jc w:val="center"/>
        <w:rPr>
          <w:color w:val="000000"/>
        </w:rPr>
      </w:pPr>
      <w:r w:rsidRPr="0048714D">
        <w:rPr>
          <w:noProof/>
        </w:rPr>
        <w:drawing>
          <wp:inline distT="0" distB="0" distL="0" distR="0" wp14:anchorId="677C5882" wp14:editId="285C66FE">
            <wp:extent cx="4657725" cy="2524125"/>
            <wp:effectExtent l="0" t="0" r="9525" b="952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7725" cy="2524125"/>
                    </a:xfrm>
                    <a:prstGeom prst="rect">
                      <a:avLst/>
                    </a:prstGeom>
                    <a:noFill/>
                    <a:ln>
                      <a:noFill/>
                    </a:ln>
                  </pic:spPr>
                </pic:pic>
              </a:graphicData>
            </a:graphic>
          </wp:inline>
        </w:drawing>
      </w:r>
    </w:p>
    <w:p w14:paraId="4A6EB045" w14:textId="77777777" w:rsidR="00073EA0" w:rsidRPr="0048714D" w:rsidRDefault="00DF7F9C" w:rsidP="00DF7F9C">
      <w:pPr>
        <w:ind w:firstLine="480"/>
        <w:rPr>
          <w:color w:val="000000"/>
        </w:rPr>
      </w:pPr>
      <w:r w:rsidRPr="0048714D">
        <w:rPr>
          <w:rFonts w:hint="eastAsia"/>
          <w:color w:val="000000"/>
        </w:rPr>
        <w:t>本张话单</w:t>
      </w:r>
      <w:r w:rsidRPr="0048714D">
        <w:rPr>
          <w:color w:val="000000"/>
        </w:rPr>
        <w:t>TAG</w:t>
      </w:r>
      <w:r w:rsidRPr="0048714D">
        <w:rPr>
          <w:rFonts w:hint="eastAsia"/>
          <w:color w:val="000000"/>
        </w:rPr>
        <w:t>值</w:t>
      </w:r>
      <w:r w:rsidRPr="0048714D">
        <w:rPr>
          <w:color w:val="000000"/>
        </w:rPr>
        <w:t>A3</w:t>
      </w:r>
      <w:r w:rsidRPr="0048714D">
        <w:rPr>
          <w:rFonts w:hint="eastAsia"/>
          <w:color w:val="000000"/>
        </w:rPr>
        <w:t>为入关口局话单，长度</w:t>
      </w:r>
      <w:r w:rsidRPr="0048714D">
        <w:rPr>
          <w:color w:val="000000"/>
        </w:rPr>
        <w:t>81D6</w:t>
      </w:r>
      <w:r w:rsidRPr="0048714D">
        <w:rPr>
          <w:rFonts w:hint="eastAsia"/>
          <w:color w:val="000000"/>
        </w:rPr>
        <w:t>（</w:t>
      </w:r>
      <w:r w:rsidRPr="0048714D">
        <w:rPr>
          <w:color w:val="000000"/>
        </w:rPr>
        <w:t>214</w:t>
      </w:r>
      <w:r w:rsidRPr="0048714D">
        <w:rPr>
          <w:rFonts w:hint="eastAsia"/>
          <w:color w:val="000000"/>
        </w:rPr>
        <w:t>）</w:t>
      </w:r>
    </w:p>
    <w:tbl>
      <w:tblPr>
        <w:tblW w:w="9774" w:type="dxa"/>
        <w:tblLayout w:type="fixed"/>
        <w:tblLook w:val="0000" w:firstRow="0" w:lastRow="0" w:firstColumn="0" w:lastColumn="0" w:noHBand="0" w:noVBand="0"/>
      </w:tblPr>
      <w:tblGrid>
        <w:gridCol w:w="1268"/>
        <w:gridCol w:w="709"/>
        <w:gridCol w:w="1701"/>
        <w:gridCol w:w="850"/>
        <w:gridCol w:w="1560"/>
        <w:gridCol w:w="1417"/>
        <w:gridCol w:w="2269"/>
      </w:tblGrid>
      <w:tr w:rsidR="00DF7F9C" w:rsidRPr="0048714D" w14:paraId="6054B296" w14:textId="77777777" w:rsidTr="009B62C0">
        <w:trPr>
          <w:cantSplit/>
          <w:tblHeader/>
        </w:trPr>
        <w:tc>
          <w:tcPr>
            <w:tcW w:w="1268" w:type="dxa"/>
            <w:tcBorders>
              <w:top w:val="single" w:sz="6" w:space="0" w:color="auto"/>
              <w:left w:val="single" w:sz="6" w:space="0" w:color="auto"/>
              <w:bottom w:val="single" w:sz="6" w:space="0" w:color="auto"/>
              <w:right w:val="single" w:sz="6" w:space="0" w:color="auto"/>
            </w:tcBorders>
            <w:shd w:val="clear" w:color="auto" w:fill="C0C0C0"/>
          </w:tcPr>
          <w:p w14:paraId="136D3584"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lastRenderedPageBreak/>
              <w:t>字段</w:t>
            </w:r>
          </w:p>
        </w:tc>
        <w:tc>
          <w:tcPr>
            <w:tcW w:w="709" w:type="dxa"/>
            <w:tcBorders>
              <w:top w:val="single" w:sz="6" w:space="0" w:color="auto"/>
              <w:left w:val="single" w:sz="6" w:space="0" w:color="auto"/>
              <w:bottom w:val="single" w:sz="6" w:space="0" w:color="auto"/>
              <w:right w:val="single" w:sz="6" w:space="0" w:color="auto"/>
            </w:tcBorders>
            <w:shd w:val="clear" w:color="auto" w:fill="C0C0C0"/>
          </w:tcPr>
          <w:p w14:paraId="5FAAB263"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应用状况</w:t>
            </w:r>
          </w:p>
        </w:tc>
        <w:tc>
          <w:tcPr>
            <w:tcW w:w="1701" w:type="dxa"/>
            <w:tcBorders>
              <w:top w:val="single" w:sz="6" w:space="0" w:color="auto"/>
              <w:left w:val="single" w:sz="6" w:space="0" w:color="auto"/>
              <w:bottom w:val="single" w:sz="6" w:space="0" w:color="auto"/>
              <w:right w:val="single" w:sz="6" w:space="0" w:color="auto"/>
            </w:tcBorders>
            <w:shd w:val="clear" w:color="auto" w:fill="C0C0C0"/>
          </w:tcPr>
          <w:p w14:paraId="328A6AF7"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描述</w:t>
            </w:r>
          </w:p>
        </w:tc>
        <w:tc>
          <w:tcPr>
            <w:tcW w:w="850" w:type="dxa"/>
            <w:tcBorders>
              <w:top w:val="single" w:sz="6" w:space="0" w:color="auto"/>
              <w:left w:val="single" w:sz="6" w:space="0" w:color="auto"/>
              <w:bottom w:val="single" w:sz="6" w:space="0" w:color="auto"/>
              <w:right w:val="single" w:sz="6" w:space="0" w:color="auto"/>
            </w:tcBorders>
            <w:shd w:val="clear" w:color="auto" w:fill="C0C0C0"/>
          </w:tcPr>
          <w:p w14:paraId="033647E5"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TAG</w:t>
            </w:r>
          </w:p>
        </w:tc>
        <w:tc>
          <w:tcPr>
            <w:tcW w:w="1560" w:type="dxa"/>
            <w:tcBorders>
              <w:top w:val="single" w:sz="6" w:space="0" w:color="auto"/>
              <w:left w:val="single" w:sz="6" w:space="0" w:color="auto"/>
              <w:bottom w:val="single" w:sz="6" w:space="0" w:color="auto"/>
              <w:right w:val="single" w:sz="6" w:space="0" w:color="auto"/>
            </w:tcBorders>
            <w:shd w:val="clear" w:color="auto" w:fill="C0C0C0"/>
          </w:tcPr>
          <w:p w14:paraId="5470DE94"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解码说明</w:t>
            </w:r>
          </w:p>
        </w:tc>
        <w:tc>
          <w:tcPr>
            <w:tcW w:w="1417" w:type="dxa"/>
            <w:tcBorders>
              <w:top w:val="single" w:sz="6" w:space="0" w:color="auto"/>
              <w:left w:val="single" w:sz="6" w:space="0" w:color="auto"/>
              <w:bottom w:val="single" w:sz="6" w:space="0" w:color="auto"/>
              <w:right w:val="single" w:sz="6" w:space="0" w:color="auto"/>
            </w:tcBorders>
            <w:shd w:val="clear" w:color="auto" w:fill="C0C0C0"/>
          </w:tcPr>
          <w:p w14:paraId="0917AB10"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HEX</w:t>
            </w:r>
          </w:p>
        </w:tc>
        <w:tc>
          <w:tcPr>
            <w:tcW w:w="2269" w:type="dxa"/>
            <w:tcBorders>
              <w:top w:val="single" w:sz="6" w:space="0" w:color="auto"/>
              <w:left w:val="single" w:sz="6" w:space="0" w:color="auto"/>
              <w:bottom w:val="single" w:sz="6" w:space="0" w:color="auto"/>
              <w:right w:val="single" w:sz="6" w:space="0" w:color="auto"/>
            </w:tcBorders>
            <w:shd w:val="clear" w:color="auto" w:fill="C0C0C0"/>
          </w:tcPr>
          <w:p w14:paraId="6C0A4061"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解码结果</w:t>
            </w:r>
          </w:p>
        </w:tc>
      </w:tr>
      <w:tr w:rsidR="00DF7F9C" w:rsidRPr="0048714D" w14:paraId="5781D64C"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C540D5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Record Type</w:t>
            </w:r>
          </w:p>
        </w:tc>
        <w:tc>
          <w:tcPr>
            <w:tcW w:w="709" w:type="dxa"/>
            <w:tcBorders>
              <w:top w:val="single" w:sz="6" w:space="0" w:color="auto"/>
              <w:left w:val="single" w:sz="6" w:space="0" w:color="auto"/>
              <w:bottom w:val="single" w:sz="6" w:space="0" w:color="auto"/>
              <w:right w:val="single" w:sz="6" w:space="0" w:color="auto"/>
            </w:tcBorders>
          </w:tcPr>
          <w:p w14:paraId="2F8FBAB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w:t>
            </w:r>
          </w:p>
        </w:tc>
        <w:tc>
          <w:tcPr>
            <w:tcW w:w="1701" w:type="dxa"/>
            <w:tcBorders>
              <w:top w:val="single" w:sz="6" w:space="0" w:color="auto"/>
              <w:left w:val="single" w:sz="6" w:space="0" w:color="auto"/>
              <w:bottom w:val="single" w:sz="6" w:space="0" w:color="auto"/>
              <w:right w:val="single" w:sz="6" w:space="0" w:color="auto"/>
            </w:tcBorders>
          </w:tcPr>
          <w:p w14:paraId="37F9B8B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指明本话单是入中继话单</w:t>
            </w:r>
          </w:p>
        </w:tc>
        <w:tc>
          <w:tcPr>
            <w:tcW w:w="850" w:type="dxa"/>
            <w:tcBorders>
              <w:top w:val="single" w:sz="6" w:space="0" w:color="auto"/>
              <w:left w:val="single" w:sz="6" w:space="0" w:color="auto"/>
              <w:bottom w:val="single" w:sz="6" w:space="0" w:color="auto"/>
              <w:right w:val="single" w:sz="6" w:space="0" w:color="auto"/>
            </w:tcBorders>
            <w:vAlign w:val="center"/>
          </w:tcPr>
          <w:p w14:paraId="023143D1"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H’80</w:t>
            </w:r>
          </w:p>
        </w:tc>
        <w:tc>
          <w:tcPr>
            <w:tcW w:w="1560" w:type="dxa"/>
            <w:tcBorders>
              <w:top w:val="single" w:sz="6" w:space="0" w:color="auto"/>
              <w:left w:val="single" w:sz="6" w:space="0" w:color="auto"/>
              <w:bottom w:val="single" w:sz="6" w:space="0" w:color="auto"/>
              <w:right w:val="single" w:sz="6" w:space="0" w:color="auto"/>
            </w:tcBorders>
          </w:tcPr>
          <w:p w14:paraId="370366E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CallEventRecordType</w:t>
            </w:r>
          </w:p>
        </w:tc>
        <w:tc>
          <w:tcPr>
            <w:tcW w:w="1417" w:type="dxa"/>
            <w:tcBorders>
              <w:top w:val="single" w:sz="6" w:space="0" w:color="auto"/>
              <w:left w:val="single" w:sz="6" w:space="0" w:color="auto"/>
              <w:bottom w:val="single" w:sz="6" w:space="0" w:color="auto"/>
              <w:right w:val="single" w:sz="6" w:space="0" w:color="auto"/>
            </w:tcBorders>
          </w:tcPr>
          <w:p w14:paraId="188F1AF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800103</w:t>
            </w:r>
          </w:p>
        </w:tc>
        <w:tc>
          <w:tcPr>
            <w:tcW w:w="2269" w:type="dxa"/>
            <w:tcBorders>
              <w:top w:val="single" w:sz="6" w:space="0" w:color="auto"/>
              <w:left w:val="single" w:sz="6" w:space="0" w:color="auto"/>
              <w:bottom w:val="single" w:sz="6" w:space="0" w:color="auto"/>
              <w:right w:val="single" w:sz="6" w:space="0" w:color="auto"/>
            </w:tcBorders>
          </w:tcPr>
          <w:p w14:paraId="450B2471"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3</w:t>
            </w:r>
          </w:p>
        </w:tc>
      </w:tr>
      <w:tr w:rsidR="00DF7F9C" w:rsidRPr="0048714D" w14:paraId="6563804A"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B06F3E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Calling Number</w:t>
            </w:r>
          </w:p>
        </w:tc>
        <w:tc>
          <w:tcPr>
            <w:tcW w:w="709" w:type="dxa"/>
            <w:tcBorders>
              <w:top w:val="single" w:sz="6" w:space="0" w:color="auto"/>
              <w:left w:val="single" w:sz="6" w:space="0" w:color="auto"/>
              <w:bottom w:val="single" w:sz="6" w:space="0" w:color="auto"/>
              <w:right w:val="single" w:sz="6" w:space="0" w:color="auto"/>
            </w:tcBorders>
          </w:tcPr>
          <w:p w14:paraId="44C6E98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1DF91A3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主叫号码</w:t>
            </w:r>
          </w:p>
        </w:tc>
        <w:tc>
          <w:tcPr>
            <w:tcW w:w="850" w:type="dxa"/>
            <w:tcBorders>
              <w:top w:val="single" w:sz="6" w:space="0" w:color="auto"/>
              <w:left w:val="single" w:sz="6" w:space="0" w:color="auto"/>
              <w:bottom w:val="single" w:sz="6" w:space="0" w:color="auto"/>
              <w:right w:val="single" w:sz="6" w:space="0" w:color="auto"/>
            </w:tcBorders>
            <w:vAlign w:val="center"/>
          </w:tcPr>
          <w:p w14:paraId="786F585D"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H’81</w:t>
            </w:r>
          </w:p>
        </w:tc>
        <w:tc>
          <w:tcPr>
            <w:tcW w:w="1560" w:type="dxa"/>
            <w:tcBorders>
              <w:top w:val="single" w:sz="6" w:space="0" w:color="auto"/>
              <w:left w:val="single" w:sz="6" w:space="0" w:color="auto"/>
              <w:bottom w:val="single" w:sz="6" w:space="0" w:color="auto"/>
              <w:right w:val="single" w:sz="6" w:space="0" w:color="auto"/>
            </w:tcBorders>
          </w:tcPr>
          <w:p w14:paraId="629DE45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CallingNumber OPTIONAL</w:t>
            </w:r>
          </w:p>
          <w:p w14:paraId="5E4CCD1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CallingNumber ::= BCDDirectoryNumber</w:t>
            </w:r>
          </w:p>
          <w:p w14:paraId="4363F69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6CF8E56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BCDDirectoryNumber ::= OCTET STRING(SIZE(1..14))</w:t>
            </w:r>
          </w:p>
        </w:tc>
        <w:tc>
          <w:tcPr>
            <w:tcW w:w="1417" w:type="dxa"/>
            <w:tcBorders>
              <w:top w:val="single" w:sz="6" w:space="0" w:color="auto"/>
              <w:left w:val="single" w:sz="6" w:space="0" w:color="auto"/>
              <w:bottom w:val="single" w:sz="6" w:space="0" w:color="auto"/>
              <w:right w:val="single" w:sz="6" w:space="0" w:color="auto"/>
            </w:tcBorders>
          </w:tcPr>
          <w:p w14:paraId="2384E69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810821817177348890F8</w:t>
            </w:r>
          </w:p>
        </w:tc>
        <w:tc>
          <w:tcPr>
            <w:tcW w:w="2269" w:type="dxa"/>
            <w:tcBorders>
              <w:top w:val="single" w:sz="6" w:space="0" w:color="auto"/>
              <w:left w:val="single" w:sz="6" w:space="0" w:color="auto"/>
              <w:bottom w:val="single" w:sz="6" w:space="0" w:color="auto"/>
              <w:right w:val="single" w:sz="6" w:space="0" w:color="auto"/>
            </w:tcBorders>
          </w:tcPr>
          <w:p w14:paraId="3C8E668D"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号码类型：</w:t>
            </w:r>
            <w:r w:rsidRPr="0048714D">
              <w:rPr>
                <w:rFonts w:ascii="Arial" w:hAnsi="Arial"/>
                <w:b/>
                <w:color w:val="000000"/>
                <w:sz w:val="20"/>
                <w:szCs w:val="20"/>
              </w:rPr>
              <w:t>2</w:t>
            </w:r>
          </w:p>
          <w:p w14:paraId="3E00FE33"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号码计划：</w:t>
            </w:r>
            <w:r w:rsidRPr="0048714D">
              <w:rPr>
                <w:rFonts w:ascii="Arial" w:hAnsi="Arial"/>
                <w:b/>
                <w:color w:val="000000"/>
                <w:sz w:val="20"/>
                <w:szCs w:val="20"/>
              </w:rPr>
              <w:t>1</w:t>
            </w:r>
          </w:p>
          <w:p w14:paraId="4724AF3D"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w:t>
            </w:r>
            <w:r w:rsidRPr="0048714D">
              <w:rPr>
                <w:rFonts w:ascii="Arial" w:hAnsi="Arial"/>
                <w:b/>
                <w:color w:val="000000"/>
                <w:sz w:val="20"/>
                <w:szCs w:val="20"/>
              </w:rPr>
              <w:t>17774388098</w:t>
            </w:r>
          </w:p>
        </w:tc>
      </w:tr>
      <w:tr w:rsidR="00DF7F9C" w:rsidRPr="0048714D" w14:paraId="67625278"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353D7B8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Called Number</w:t>
            </w:r>
          </w:p>
        </w:tc>
        <w:tc>
          <w:tcPr>
            <w:tcW w:w="709" w:type="dxa"/>
            <w:tcBorders>
              <w:top w:val="single" w:sz="6" w:space="0" w:color="auto"/>
              <w:left w:val="single" w:sz="6" w:space="0" w:color="auto"/>
              <w:bottom w:val="single" w:sz="6" w:space="0" w:color="auto"/>
              <w:right w:val="single" w:sz="6" w:space="0" w:color="auto"/>
            </w:tcBorders>
          </w:tcPr>
          <w:p w14:paraId="12B8284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w:t>
            </w:r>
          </w:p>
        </w:tc>
        <w:tc>
          <w:tcPr>
            <w:tcW w:w="1701" w:type="dxa"/>
            <w:tcBorders>
              <w:top w:val="single" w:sz="6" w:space="0" w:color="auto"/>
              <w:left w:val="single" w:sz="6" w:space="0" w:color="auto"/>
              <w:bottom w:val="single" w:sz="6" w:space="0" w:color="auto"/>
              <w:right w:val="single" w:sz="6" w:space="0" w:color="auto"/>
            </w:tcBorders>
          </w:tcPr>
          <w:p w14:paraId="3DED336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GMSC</w:t>
            </w:r>
            <w:r w:rsidRPr="0048714D">
              <w:rPr>
                <w:rFonts w:cs="Arial" w:hint="eastAsia"/>
                <w:sz w:val="18"/>
                <w:szCs w:val="18"/>
              </w:rPr>
              <w:t>用于接续话务的被叫号码</w:t>
            </w:r>
          </w:p>
        </w:tc>
        <w:tc>
          <w:tcPr>
            <w:tcW w:w="850" w:type="dxa"/>
            <w:tcBorders>
              <w:top w:val="single" w:sz="6" w:space="0" w:color="auto"/>
              <w:left w:val="single" w:sz="6" w:space="0" w:color="auto"/>
              <w:bottom w:val="single" w:sz="6" w:space="0" w:color="auto"/>
              <w:right w:val="single" w:sz="6" w:space="0" w:color="auto"/>
            </w:tcBorders>
            <w:vAlign w:val="center"/>
          </w:tcPr>
          <w:p w14:paraId="4FD91469"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H’82</w:t>
            </w:r>
          </w:p>
        </w:tc>
        <w:tc>
          <w:tcPr>
            <w:tcW w:w="1560" w:type="dxa"/>
            <w:tcBorders>
              <w:top w:val="single" w:sz="6" w:space="0" w:color="auto"/>
              <w:left w:val="single" w:sz="6" w:space="0" w:color="auto"/>
              <w:bottom w:val="single" w:sz="6" w:space="0" w:color="auto"/>
              <w:right w:val="single" w:sz="6" w:space="0" w:color="auto"/>
            </w:tcBorders>
          </w:tcPr>
          <w:p w14:paraId="55F0E9D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同</w:t>
            </w:r>
            <w:r w:rsidRPr="0048714D">
              <w:rPr>
                <w:rFonts w:cs="Arial"/>
                <w:sz w:val="18"/>
                <w:szCs w:val="18"/>
              </w:rPr>
              <w:t>Calling Number</w:t>
            </w:r>
          </w:p>
        </w:tc>
        <w:tc>
          <w:tcPr>
            <w:tcW w:w="1417" w:type="dxa"/>
            <w:tcBorders>
              <w:top w:val="single" w:sz="6" w:space="0" w:color="auto"/>
              <w:left w:val="single" w:sz="6" w:space="0" w:color="auto"/>
              <w:bottom w:val="single" w:sz="6" w:space="0" w:color="auto"/>
              <w:right w:val="single" w:sz="6" w:space="0" w:color="auto"/>
            </w:tcBorders>
          </w:tcPr>
          <w:p w14:paraId="1648CEC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8207A15108470321F8</w:t>
            </w:r>
          </w:p>
        </w:tc>
        <w:tc>
          <w:tcPr>
            <w:tcW w:w="2269" w:type="dxa"/>
            <w:tcBorders>
              <w:top w:val="single" w:sz="6" w:space="0" w:color="auto"/>
              <w:left w:val="single" w:sz="6" w:space="0" w:color="auto"/>
              <w:bottom w:val="single" w:sz="6" w:space="0" w:color="auto"/>
              <w:right w:val="single" w:sz="6" w:space="0" w:color="auto"/>
            </w:tcBorders>
          </w:tcPr>
          <w:p w14:paraId="0232708F"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号码类型：</w:t>
            </w:r>
            <w:r w:rsidRPr="0048714D">
              <w:rPr>
                <w:rFonts w:ascii="Arial" w:hAnsi="Arial"/>
                <w:b/>
                <w:color w:val="000000"/>
                <w:sz w:val="20"/>
                <w:szCs w:val="20"/>
              </w:rPr>
              <w:t>2</w:t>
            </w:r>
          </w:p>
          <w:p w14:paraId="6414C882"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号码计划：</w:t>
            </w:r>
            <w:r w:rsidRPr="0048714D">
              <w:rPr>
                <w:rFonts w:ascii="Arial" w:hAnsi="Arial"/>
                <w:b/>
                <w:color w:val="000000"/>
                <w:sz w:val="20"/>
                <w:szCs w:val="20"/>
              </w:rPr>
              <w:t>1</w:t>
            </w:r>
          </w:p>
          <w:p w14:paraId="0C5D03AA"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w:t>
            </w:r>
            <w:r w:rsidRPr="0048714D">
              <w:rPr>
                <w:rFonts w:ascii="Arial" w:hAnsi="Arial"/>
                <w:b/>
                <w:color w:val="000000"/>
                <w:sz w:val="20"/>
                <w:szCs w:val="20"/>
              </w:rPr>
              <w:t>15807430128</w:t>
            </w:r>
          </w:p>
        </w:tc>
      </w:tr>
      <w:tr w:rsidR="00DF7F9C" w:rsidRPr="0048714D" w14:paraId="009BCB13"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4202AAE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Recording Entity</w:t>
            </w:r>
          </w:p>
        </w:tc>
        <w:tc>
          <w:tcPr>
            <w:tcW w:w="709" w:type="dxa"/>
            <w:tcBorders>
              <w:top w:val="single" w:sz="6" w:space="0" w:color="auto"/>
              <w:left w:val="single" w:sz="6" w:space="0" w:color="auto"/>
              <w:bottom w:val="single" w:sz="6" w:space="0" w:color="auto"/>
              <w:right w:val="single" w:sz="6" w:space="0" w:color="auto"/>
            </w:tcBorders>
          </w:tcPr>
          <w:p w14:paraId="7B63033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w:t>
            </w:r>
          </w:p>
        </w:tc>
        <w:tc>
          <w:tcPr>
            <w:tcW w:w="1701" w:type="dxa"/>
            <w:tcBorders>
              <w:top w:val="single" w:sz="6" w:space="0" w:color="auto"/>
              <w:left w:val="single" w:sz="6" w:space="0" w:color="auto"/>
              <w:bottom w:val="single" w:sz="6" w:space="0" w:color="auto"/>
              <w:right w:val="single" w:sz="6" w:space="0" w:color="auto"/>
            </w:tcBorders>
          </w:tcPr>
          <w:p w14:paraId="207EF74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 xml:space="preserve"> </w:t>
            </w:r>
            <w:r w:rsidRPr="0048714D">
              <w:rPr>
                <w:rFonts w:cs="Arial" w:hint="eastAsia"/>
                <w:sz w:val="18"/>
                <w:szCs w:val="18"/>
              </w:rPr>
              <w:t>产生此话单的</w:t>
            </w:r>
            <w:r w:rsidRPr="0048714D">
              <w:rPr>
                <w:rFonts w:cs="Arial"/>
                <w:sz w:val="18"/>
                <w:szCs w:val="18"/>
              </w:rPr>
              <w:t>GMSC</w:t>
            </w:r>
            <w:r w:rsidRPr="0048714D">
              <w:rPr>
                <w:rFonts w:cs="Arial" w:hint="eastAsia"/>
                <w:sz w:val="18"/>
                <w:szCs w:val="18"/>
              </w:rPr>
              <w:t>的</w:t>
            </w:r>
            <w:r w:rsidRPr="0048714D">
              <w:rPr>
                <w:rFonts w:cs="Arial"/>
                <w:sz w:val="18"/>
                <w:szCs w:val="18"/>
              </w:rPr>
              <w:t xml:space="preserve"> E.164</w:t>
            </w:r>
            <w:r w:rsidRPr="0048714D">
              <w:rPr>
                <w:rFonts w:cs="Arial" w:hint="eastAsia"/>
                <w:sz w:val="18"/>
                <w:szCs w:val="18"/>
              </w:rPr>
              <w:t>号码</w:t>
            </w:r>
            <w:r w:rsidRPr="0048714D">
              <w:rPr>
                <w:rFonts w:cs="Arial"/>
                <w:sz w:val="18"/>
                <w:szCs w:val="18"/>
              </w:rPr>
              <w:t>(GMSC</w:t>
            </w:r>
            <w:r w:rsidRPr="0048714D">
              <w:rPr>
                <w:rFonts w:cs="Arial" w:hint="eastAsia"/>
                <w:sz w:val="18"/>
                <w:szCs w:val="18"/>
              </w:rPr>
              <w:t>的串号</w:t>
            </w:r>
            <w:r w:rsidRPr="0048714D">
              <w:rPr>
                <w:rFonts w:cs="Arial"/>
                <w:sz w:val="18"/>
                <w:szCs w:val="18"/>
              </w:rPr>
              <w:t>:TON+NPI+MSC</w:t>
            </w:r>
            <w:r w:rsidRPr="0048714D">
              <w:rPr>
                <w:rFonts w:cs="Arial" w:hint="eastAsia"/>
                <w:sz w:val="18"/>
                <w:szCs w:val="18"/>
              </w:rPr>
              <w:t>识别号</w:t>
            </w:r>
            <w:r w:rsidRPr="0048714D">
              <w:rPr>
                <w:rFonts w:cs="Arial"/>
                <w:sz w:val="18"/>
                <w:szCs w:val="18"/>
              </w:rPr>
              <w:t>)</w:t>
            </w:r>
          </w:p>
        </w:tc>
        <w:tc>
          <w:tcPr>
            <w:tcW w:w="850" w:type="dxa"/>
            <w:tcBorders>
              <w:top w:val="single" w:sz="6" w:space="0" w:color="auto"/>
              <w:left w:val="single" w:sz="6" w:space="0" w:color="auto"/>
              <w:bottom w:val="single" w:sz="6" w:space="0" w:color="auto"/>
              <w:right w:val="single" w:sz="6" w:space="0" w:color="auto"/>
            </w:tcBorders>
            <w:vAlign w:val="center"/>
          </w:tcPr>
          <w:p w14:paraId="41E1FFF1"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H’83</w:t>
            </w:r>
          </w:p>
        </w:tc>
        <w:tc>
          <w:tcPr>
            <w:tcW w:w="1560" w:type="dxa"/>
            <w:tcBorders>
              <w:top w:val="single" w:sz="6" w:space="0" w:color="auto"/>
              <w:left w:val="single" w:sz="6" w:space="0" w:color="auto"/>
              <w:bottom w:val="single" w:sz="6" w:space="0" w:color="auto"/>
              <w:right w:val="single" w:sz="6" w:space="0" w:color="auto"/>
            </w:tcBorders>
          </w:tcPr>
          <w:p w14:paraId="1624988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RecordingEntity::= AddressString</w:t>
            </w:r>
          </w:p>
        </w:tc>
        <w:tc>
          <w:tcPr>
            <w:tcW w:w="1417" w:type="dxa"/>
            <w:tcBorders>
              <w:top w:val="single" w:sz="6" w:space="0" w:color="auto"/>
              <w:left w:val="single" w:sz="6" w:space="0" w:color="auto"/>
              <w:bottom w:val="single" w:sz="6" w:space="0" w:color="auto"/>
              <w:right w:val="single" w:sz="6" w:space="0" w:color="auto"/>
            </w:tcBorders>
          </w:tcPr>
          <w:p w14:paraId="14FBE33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8306916831447784</w:t>
            </w:r>
          </w:p>
        </w:tc>
        <w:tc>
          <w:tcPr>
            <w:tcW w:w="2269" w:type="dxa"/>
            <w:tcBorders>
              <w:top w:val="single" w:sz="6" w:space="0" w:color="auto"/>
              <w:left w:val="single" w:sz="6" w:space="0" w:color="auto"/>
              <w:bottom w:val="single" w:sz="6" w:space="0" w:color="auto"/>
              <w:right w:val="single" w:sz="6" w:space="0" w:color="auto"/>
            </w:tcBorders>
          </w:tcPr>
          <w:p w14:paraId="1E494220"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地址类型：</w:t>
            </w:r>
            <w:r w:rsidRPr="0048714D">
              <w:rPr>
                <w:rFonts w:ascii="Arial" w:hAnsi="Arial"/>
                <w:b/>
                <w:color w:val="000000"/>
                <w:sz w:val="20"/>
                <w:szCs w:val="20"/>
              </w:rPr>
              <w:t>1</w:t>
            </w:r>
          </w:p>
          <w:p w14:paraId="7B7A8A7B"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号码计划：</w:t>
            </w:r>
            <w:r w:rsidRPr="0048714D">
              <w:rPr>
                <w:rFonts w:ascii="Arial" w:hAnsi="Arial"/>
                <w:b/>
                <w:color w:val="000000"/>
                <w:sz w:val="20"/>
                <w:szCs w:val="20"/>
              </w:rPr>
              <w:t>1</w:t>
            </w:r>
          </w:p>
          <w:p w14:paraId="271F8E1E"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w:t>
            </w:r>
            <w:r w:rsidRPr="0048714D">
              <w:rPr>
                <w:rFonts w:ascii="Arial" w:hAnsi="Arial"/>
                <w:b/>
                <w:color w:val="000000"/>
                <w:sz w:val="20"/>
                <w:szCs w:val="20"/>
              </w:rPr>
              <w:t>8613447748</w:t>
            </w:r>
          </w:p>
        </w:tc>
      </w:tr>
      <w:tr w:rsidR="00DF7F9C" w:rsidRPr="0048714D" w14:paraId="1112A8E3"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73CA57E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Incoming TKGP</w:t>
            </w:r>
          </w:p>
        </w:tc>
        <w:tc>
          <w:tcPr>
            <w:tcW w:w="709" w:type="dxa"/>
            <w:tcBorders>
              <w:top w:val="single" w:sz="6" w:space="0" w:color="auto"/>
              <w:left w:val="single" w:sz="6" w:space="0" w:color="auto"/>
              <w:bottom w:val="single" w:sz="6" w:space="0" w:color="auto"/>
              <w:right w:val="single" w:sz="6" w:space="0" w:color="auto"/>
            </w:tcBorders>
          </w:tcPr>
          <w:p w14:paraId="349AA45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w:t>
            </w:r>
          </w:p>
        </w:tc>
        <w:tc>
          <w:tcPr>
            <w:tcW w:w="1701" w:type="dxa"/>
            <w:tcBorders>
              <w:top w:val="single" w:sz="6" w:space="0" w:color="auto"/>
              <w:left w:val="single" w:sz="6" w:space="0" w:color="auto"/>
              <w:bottom w:val="single" w:sz="6" w:space="0" w:color="auto"/>
              <w:right w:val="single" w:sz="6" w:space="0" w:color="auto"/>
            </w:tcBorders>
          </w:tcPr>
          <w:p w14:paraId="2B9E786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话务接入</w:t>
            </w:r>
            <w:r w:rsidRPr="0048714D">
              <w:rPr>
                <w:rFonts w:cs="Arial"/>
                <w:sz w:val="18"/>
                <w:szCs w:val="18"/>
              </w:rPr>
              <w:t>GMSC</w:t>
            </w:r>
            <w:r w:rsidRPr="0048714D">
              <w:rPr>
                <w:rFonts w:cs="Arial" w:hint="eastAsia"/>
                <w:sz w:val="18"/>
                <w:szCs w:val="18"/>
              </w:rPr>
              <w:t>的入中继群</w:t>
            </w:r>
            <w:r w:rsidRPr="0048714D">
              <w:rPr>
                <w:rFonts w:cs="Arial"/>
                <w:sz w:val="18"/>
                <w:szCs w:val="18"/>
              </w:rPr>
              <w:t xml:space="preserve"> </w:t>
            </w:r>
          </w:p>
        </w:tc>
        <w:tc>
          <w:tcPr>
            <w:tcW w:w="850" w:type="dxa"/>
            <w:tcBorders>
              <w:top w:val="single" w:sz="6" w:space="0" w:color="auto"/>
              <w:left w:val="single" w:sz="6" w:space="0" w:color="auto"/>
              <w:bottom w:val="single" w:sz="6" w:space="0" w:color="auto"/>
              <w:right w:val="single" w:sz="6" w:space="0" w:color="auto"/>
            </w:tcBorders>
            <w:vAlign w:val="center"/>
          </w:tcPr>
          <w:p w14:paraId="797D5A4F"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H’84</w:t>
            </w:r>
          </w:p>
        </w:tc>
        <w:tc>
          <w:tcPr>
            <w:tcW w:w="1560" w:type="dxa"/>
            <w:tcBorders>
              <w:top w:val="single" w:sz="6" w:space="0" w:color="auto"/>
              <w:left w:val="single" w:sz="6" w:space="0" w:color="auto"/>
              <w:bottom w:val="single" w:sz="6" w:space="0" w:color="auto"/>
              <w:right w:val="single" w:sz="6" w:space="0" w:color="auto"/>
            </w:tcBorders>
          </w:tcPr>
          <w:p w14:paraId="58FE7B9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TrunkGroup OPTIONAL</w:t>
            </w:r>
          </w:p>
          <w:p w14:paraId="35D72EB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TrunkGroup ::= OCTET STRING(SIZE(4))</w:t>
            </w:r>
          </w:p>
        </w:tc>
        <w:tc>
          <w:tcPr>
            <w:tcW w:w="1417" w:type="dxa"/>
            <w:tcBorders>
              <w:top w:val="single" w:sz="6" w:space="0" w:color="auto"/>
              <w:left w:val="single" w:sz="6" w:space="0" w:color="auto"/>
              <w:bottom w:val="single" w:sz="6" w:space="0" w:color="auto"/>
              <w:right w:val="single" w:sz="6" w:space="0" w:color="auto"/>
            </w:tcBorders>
          </w:tcPr>
          <w:p w14:paraId="1B26D49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84040011004E</w:t>
            </w:r>
          </w:p>
        </w:tc>
        <w:tc>
          <w:tcPr>
            <w:tcW w:w="2269" w:type="dxa"/>
            <w:tcBorders>
              <w:top w:val="single" w:sz="6" w:space="0" w:color="auto"/>
              <w:left w:val="single" w:sz="6" w:space="0" w:color="auto"/>
              <w:bottom w:val="single" w:sz="6" w:space="0" w:color="auto"/>
              <w:right w:val="single" w:sz="6" w:space="0" w:color="auto"/>
            </w:tcBorders>
          </w:tcPr>
          <w:p w14:paraId="5FB24275" w14:textId="2A017E3A"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p>
          <w:p w14:paraId="510D94CF" w14:textId="3F4F079D" w:rsidR="003C5B84" w:rsidRPr="0048714D" w:rsidRDefault="003C5B84"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11E4</w:t>
            </w:r>
          </w:p>
        </w:tc>
      </w:tr>
      <w:tr w:rsidR="00DF7F9C" w:rsidRPr="0048714D" w14:paraId="1C5153DD"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13E5BE3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Outgoing TKGP</w:t>
            </w:r>
          </w:p>
        </w:tc>
        <w:tc>
          <w:tcPr>
            <w:tcW w:w="709" w:type="dxa"/>
            <w:tcBorders>
              <w:top w:val="single" w:sz="6" w:space="0" w:color="auto"/>
              <w:left w:val="single" w:sz="6" w:space="0" w:color="auto"/>
              <w:bottom w:val="single" w:sz="6" w:space="0" w:color="auto"/>
              <w:right w:val="single" w:sz="6" w:space="0" w:color="auto"/>
            </w:tcBorders>
          </w:tcPr>
          <w:p w14:paraId="6FBF353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1568AA9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通话离开</w:t>
            </w:r>
            <w:r w:rsidRPr="0048714D">
              <w:rPr>
                <w:rFonts w:cs="Arial"/>
                <w:sz w:val="18"/>
                <w:szCs w:val="18"/>
              </w:rPr>
              <w:t>GMSC</w:t>
            </w:r>
            <w:r w:rsidRPr="0048714D">
              <w:rPr>
                <w:rFonts w:cs="Arial" w:hint="eastAsia"/>
                <w:sz w:val="18"/>
                <w:szCs w:val="18"/>
              </w:rPr>
              <w:t>的出中继群</w:t>
            </w:r>
          </w:p>
        </w:tc>
        <w:tc>
          <w:tcPr>
            <w:tcW w:w="850" w:type="dxa"/>
            <w:tcBorders>
              <w:top w:val="single" w:sz="6" w:space="0" w:color="auto"/>
              <w:left w:val="single" w:sz="6" w:space="0" w:color="auto"/>
              <w:bottom w:val="single" w:sz="6" w:space="0" w:color="auto"/>
              <w:right w:val="single" w:sz="6" w:space="0" w:color="auto"/>
            </w:tcBorders>
            <w:vAlign w:val="center"/>
          </w:tcPr>
          <w:p w14:paraId="6B660ECB"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H’85</w:t>
            </w:r>
          </w:p>
        </w:tc>
        <w:tc>
          <w:tcPr>
            <w:tcW w:w="1560" w:type="dxa"/>
            <w:tcBorders>
              <w:top w:val="single" w:sz="6" w:space="0" w:color="auto"/>
              <w:left w:val="single" w:sz="6" w:space="0" w:color="auto"/>
              <w:bottom w:val="single" w:sz="6" w:space="0" w:color="auto"/>
              <w:right w:val="single" w:sz="6" w:space="0" w:color="auto"/>
            </w:tcBorders>
          </w:tcPr>
          <w:p w14:paraId="45525FB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同</w:t>
            </w:r>
            <w:r w:rsidRPr="0048714D">
              <w:rPr>
                <w:rFonts w:cs="Arial"/>
                <w:sz w:val="18"/>
                <w:szCs w:val="18"/>
              </w:rPr>
              <w:t>Incoming TKGP</w:t>
            </w:r>
          </w:p>
        </w:tc>
        <w:tc>
          <w:tcPr>
            <w:tcW w:w="1417" w:type="dxa"/>
            <w:tcBorders>
              <w:top w:val="single" w:sz="6" w:space="0" w:color="auto"/>
              <w:left w:val="single" w:sz="6" w:space="0" w:color="auto"/>
              <w:bottom w:val="single" w:sz="6" w:space="0" w:color="auto"/>
              <w:right w:val="single" w:sz="6" w:space="0" w:color="auto"/>
            </w:tcBorders>
          </w:tcPr>
          <w:p w14:paraId="042E743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850400140034</w:t>
            </w:r>
          </w:p>
        </w:tc>
        <w:tc>
          <w:tcPr>
            <w:tcW w:w="2269" w:type="dxa"/>
            <w:tcBorders>
              <w:top w:val="single" w:sz="6" w:space="0" w:color="auto"/>
              <w:left w:val="single" w:sz="6" w:space="0" w:color="auto"/>
              <w:bottom w:val="single" w:sz="6" w:space="0" w:color="auto"/>
              <w:right w:val="single" w:sz="6" w:space="0" w:color="auto"/>
            </w:tcBorders>
          </w:tcPr>
          <w:p w14:paraId="58FE7467" w14:textId="5596CCEB"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p>
          <w:p w14:paraId="1EEA4477" w14:textId="34C483E3" w:rsidR="003C5B84" w:rsidRPr="0048714D" w:rsidRDefault="003C5B84"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4143</w:t>
            </w:r>
          </w:p>
        </w:tc>
      </w:tr>
      <w:tr w:rsidR="00DF7F9C" w:rsidRPr="0048714D" w14:paraId="673B88F9"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770AF57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color w:val="000000"/>
                <w:sz w:val="18"/>
                <w:szCs w:val="18"/>
              </w:rPr>
              <w:lastRenderedPageBreak/>
              <w:t>seizureTime</w:t>
            </w:r>
          </w:p>
        </w:tc>
        <w:tc>
          <w:tcPr>
            <w:tcW w:w="709" w:type="dxa"/>
            <w:tcBorders>
              <w:top w:val="single" w:sz="6" w:space="0" w:color="auto"/>
              <w:left w:val="single" w:sz="6" w:space="0" w:color="auto"/>
              <w:bottom w:val="single" w:sz="6" w:space="0" w:color="auto"/>
              <w:right w:val="single" w:sz="6" w:space="0" w:color="auto"/>
            </w:tcBorders>
          </w:tcPr>
          <w:p w14:paraId="7A77A83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w:t>
            </w:r>
          </w:p>
        </w:tc>
        <w:tc>
          <w:tcPr>
            <w:tcW w:w="1701" w:type="dxa"/>
            <w:tcBorders>
              <w:top w:val="single" w:sz="6" w:space="0" w:color="auto"/>
              <w:left w:val="single" w:sz="6" w:space="0" w:color="auto"/>
              <w:bottom w:val="single" w:sz="6" w:space="0" w:color="auto"/>
              <w:right w:val="single" w:sz="6" w:space="0" w:color="auto"/>
            </w:tcBorders>
          </w:tcPr>
          <w:p w14:paraId="5B7CA1F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lang w:val="fr-FR"/>
              </w:rPr>
            </w:pPr>
            <w:r w:rsidRPr="0048714D">
              <w:rPr>
                <w:rFonts w:cs="Arial" w:hint="eastAsia"/>
                <w:sz w:val="18"/>
                <w:szCs w:val="18"/>
              </w:rPr>
              <w:t>信道占用时间</w:t>
            </w:r>
            <w:r w:rsidRPr="0048714D">
              <w:rPr>
                <w:rFonts w:cs="Arial"/>
                <w:sz w:val="18"/>
                <w:szCs w:val="18"/>
                <w:lang w:val="fr-FR"/>
              </w:rPr>
              <w:t xml:space="preserve">: </w:t>
            </w:r>
            <w:r w:rsidRPr="0048714D">
              <w:rPr>
                <w:rFonts w:cs="Arial" w:hint="eastAsia"/>
                <w:sz w:val="18"/>
                <w:szCs w:val="18"/>
                <w:lang w:val="fr-FR"/>
              </w:rPr>
              <w:t>呼叫中</w:t>
            </w:r>
            <w:r w:rsidRPr="0048714D">
              <w:rPr>
                <w:rFonts w:cs="Arial" w:hint="eastAsia"/>
                <w:sz w:val="18"/>
                <w:szCs w:val="18"/>
              </w:rPr>
              <w:t>话务信道占用的时间戳</w:t>
            </w:r>
          </w:p>
        </w:tc>
        <w:tc>
          <w:tcPr>
            <w:tcW w:w="850" w:type="dxa"/>
            <w:tcBorders>
              <w:top w:val="single" w:sz="6" w:space="0" w:color="auto"/>
              <w:left w:val="single" w:sz="6" w:space="0" w:color="auto"/>
              <w:bottom w:val="single" w:sz="6" w:space="0" w:color="auto"/>
              <w:right w:val="single" w:sz="6" w:space="0" w:color="auto"/>
            </w:tcBorders>
          </w:tcPr>
          <w:p w14:paraId="575D664D"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H’86</w:t>
            </w:r>
          </w:p>
        </w:tc>
        <w:tc>
          <w:tcPr>
            <w:tcW w:w="1560" w:type="dxa"/>
            <w:tcBorders>
              <w:top w:val="single" w:sz="6" w:space="0" w:color="auto"/>
              <w:left w:val="single" w:sz="6" w:space="0" w:color="auto"/>
              <w:bottom w:val="single" w:sz="6" w:space="0" w:color="auto"/>
              <w:right w:val="single" w:sz="6" w:space="0" w:color="auto"/>
            </w:tcBorders>
          </w:tcPr>
          <w:p w14:paraId="352A8A5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TimeStamp OPTIONAL</w:t>
            </w:r>
          </w:p>
          <w:p w14:paraId="3C08FFF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TimeStamp ::= OCTET STRING (SIZE(9..11))</w:t>
            </w:r>
          </w:p>
        </w:tc>
        <w:tc>
          <w:tcPr>
            <w:tcW w:w="1417" w:type="dxa"/>
            <w:tcBorders>
              <w:top w:val="single" w:sz="6" w:space="0" w:color="auto"/>
              <w:left w:val="single" w:sz="6" w:space="0" w:color="auto"/>
              <w:bottom w:val="single" w:sz="6" w:space="0" w:color="auto"/>
              <w:right w:val="single" w:sz="6" w:space="0" w:color="auto"/>
            </w:tcBorders>
          </w:tcPr>
          <w:p w14:paraId="404FBB6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86091711062236132B0800</w:t>
            </w:r>
          </w:p>
        </w:tc>
        <w:tc>
          <w:tcPr>
            <w:tcW w:w="2269" w:type="dxa"/>
            <w:tcBorders>
              <w:top w:val="single" w:sz="6" w:space="0" w:color="auto"/>
              <w:left w:val="single" w:sz="6" w:space="0" w:color="auto"/>
              <w:bottom w:val="single" w:sz="6" w:space="0" w:color="auto"/>
              <w:right w:val="single" w:sz="6" w:space="0" w:color="auto"/>
            </w:tcBorders>
          </w:tcPr>
          <w:p w14:paraId="4DD666F7"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2017-11-06 22:36:13</w:t>
            </w:r>
          </w:p>
          <w:p w14:paraId="3539032C"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+0800</w:t>
            </w:r>
          </w:p>
        </w:tc>
      </w:tr>
      <w:tr w:rsidR="00DF7F9C" w:rsidRPr="0048714D" w14:paraId="2C8AC4D0"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72029810" w14:textId="77777777" w:rsidR="00DF7F9C" w:rsidRPr="0048714D" w:rsidRDefault="00DF7F9C" w:rsidP="00DF7F9C">
            <w:pPr>
              <w:keepLines/>
              <w:widowControl/>
              <w:spacing w:before="40" w:after="40" w:line="240" w:lineRule="auto"/>
              <w:ind w:firstLineChars="0" w:firstLine="0"/>
              <w:jc w:val="left"/>
              <w:textAlignment w:val="top"/>
              <w:rPr>
                <w:rFonts w:cs="Arial"/>
                <w:color w:val="000000"/>
                <w:sz w:val="18"/>
                <w:szCs w:val="18"/>
              </w:rPr>
            </w:pPr>
            <w:r w:rsidRPr="0048714D">
              <w:rPr>
                <w:rFonts w:cs="Arial"/>
                <w:color w:val="000000"/>
                <w:sz w:val="18"/>
                <w:szCs w:val="18"/>
              </w:rPr>
              <w:t>answerTime</w:t>
            </w:r>
          </w:p>
        </w:tc>
        <w:tc>
          <w:tcPr>
            <w:tcW w:w="709" w:type="dxa"/>
            <w:tcBorders>
              <w:top w:val="single" w:sz="6" w:space="0" w:color="auto"/>
              <w:left w:val="single" w:sz="6" w:space="0" w:color="auto"/>
              <w:bottom w:val="single" w:sz="6" w:space="0" w:color="auto"/>
              <w:right w:val="single" w:sz="6" w:space="0" w:color="auto"/>
            </w:tcBorders>
          </w:tcPr>
          <w:p w14:paraId="6890955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0DBD603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应答时间</w:t>
            </w:r>
            <w:r w:rsidRPr="0048714D">
              <w:rPr>
                <w:rFonts w:cs="Arial"/>
                <w:sz w:val="18"/>
                <w:szCs w:val="18"/>
              </w:rPr>
              <w:t xml:space="preserve">: </w:t>
            </w:r>
            <w:r w:rsidRPr="0048714D">
              <w:rPr>
                <w:rFonts w:cs="Arial" w:hint="eastAsia"/>
                <w:sz w:val="18"/>
                <w:szCs w:val="18"/>
              </w:rPr>
              <w:t>成功通话中被叫方应答的时间戳</w:t>
            </w:r>
          </w:p>
        </w:tc>
        <w:tc>
          <w:tcPr>
            <w:tcW w:w="850" w:type="dxa"/>
            <w:tcBorders>
              <w:top w:val="single" w:sz="6" w:space="0" w:color="auto"/>
              <w:left w:val="single" w:sz="6" w:space="0" w:color="auto"/>
              <w:bottom w:val="single" w:sz="6" w:space="0" w:color="auto"/>
              <w:right w:val="single" w:sz="6" w:space="0" w:color="auto"/>
            </w:tcBorders>
          </w:tcPr>
          <w:p w14:paraId="35207692"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H’87</w:t>
            </w:r>
          </w:p>
        </w:tc>
        <w:tc>
          <w:tcPr>
            <w:tcW w:w="1560" w:type="dxa"/>
            <w:tcBorders>
              <w:top w:val="single" w:sz="6" w:space="0" w:color="auto"/>
              <w:left w:val="single" w:sz="6" w:space="0" w:color="auto"/>
              <w:bottom w:val="single" w:sz="6" w:space="0" w:color="auto"/>
              <w:right w:val="single" w:sz="6" w:space="0" w:color="auto"/>
            </w:tcBorders>
          </w:tcPr>
          <w:p w14:paraId="3971840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同</w:t>
            </w:r>
            <w:r w:rsidRPr="0048714D">
              <w:rPr>
                <w:rFonts w:cs="Arial"/>
                <w:color w:val="000000"/>
                <w:sz w:val="18"/>
                <w:szCs w:val="18"/>
              </w:rPr>
              <w:t>seizureTime</w:t>
            </w:r>
          </w:p>
        </w:tc>
        <w:tc>
          <w:tcPr>
            <w:tcW w:w="1417" w:type="dxa"/>
            <w:tcBorders>
              <w:top w:val="single" w:sz="6" w:space="0" w:color="auto"/>
              <w:left w:val="single" w:sz="6" w:space="0" w:color="auto"/>
              <w:bottom w:val="single" w:sz="6" w:space="0" w:color="auto"/>
              <w:right w:val="single" w:sz="6" w:space="0" w:color="auto"/>
            </w:tcBorders>
          </w:tcPr>
          <w:p w14:paraId="52E3A55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87091711062336222B0800</w:t>
            </w:r>
          </w:p>
        </w:tc>
        <w:tc>
          <w:tcPr>
            <w:tcW w:w="2269" w:type="dxa"/>
            <w:tcBorders>
              <w:top w:val="single" w:sz="6" w:space="0" w:color="auto"/>
              <w:left w:val="single" w:sz="6" w:space="0" w:color="auto"/>
              <w:bottom w:val="single" w:sz="6" w:space="0" w:color="auto"/>
              <w:right w:val="single" w:sz="6" w:space="0" w:color="auto"/>
            </w:tcBorders>
          </w:tcPr>
          <w:p w14:paraId="024BB4EF"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2017-11-06 23:36:22</w:t>
            </w:r>
          </w:p>
          <w:p w14:paraId="2D68E7A1"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+0800</w:t>
            </w:r>
          </w:p>
        </w:tc>
      </w:tr>
      <w:tr w:rsidR="00DF7F9C" w:rsidRPr="0048714D" w14:paraId="63EF9497"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62AD2851" w14:textId="77777777" w:rsidR="00DF7F9C" w:rsidRPr="0048714D" w:rsidRDefault="00DF7F9C" w:rsidP="00DF7F9C">
            <w:pPr>
              <w:keepLines/>
              <w:widowControl/>
              <w:spacing w:before="40" w:after="40" w:line="240" w:lineRule="auto"/>
              <w:ind w:firstLineChars="0" w:firstLine="0"/>
              <w:jc w:val="left"/>
              <w:textAlignment w:val="top"/>
              <w:rPr>
                <w:rFonts w:cs="Arial"/>
                <w:color w:val="000000"/>
                <w:sz w:val="18"/>
                <w:szCs w:val="18"/>
              </w:rPr>
            </w:pPr>
            <w:r w:rsidRPr="0048714D">
              <w:rPr>
                <w:rFonts w:cs="Arial"/>
                <w:color w:val="000000"/>
                <w:sz w:val="18"/>
                <w:szCs w:val="18"/>
              </w:rPr>
              <w:t>releaseTime</w:t>
            </w:r>
          </w:p>
        </w:tc>
        <w:tc>
          <w:tcPr>
            <w:tcW w:w="709" w:type="dxa"/>
            <w:tcBorders>
              <w:top w:val="single" w:sz="6" w:space="0" w:color="auto"/>
              <w:left w:val="single" w:sz="6" w:space="0" w:color="auto"/>
              <w:bottom w:val="single" w:sz="6" w:space="0" w:color="auto"/>
              <w:right w:val="single" w:sz="6" w:space="0" w:color="auto"/>
            </w:tcBorders>
          </w:tcPr>
          <w:p w14:paraId="27F0939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lang w:val="fr-FR"/>
              </w:rPr>
              <w:t>O</w:t>
            </w:r>
            <w:r w:rsidRPr="0048714D">
              <w:rPr>
                <w:rFonts w:cs="Arial"/>
                <w:sz w:val="18"/>
                <w:szCs w:val="18"/>
                <w:vertAlign w:val="subscript"/>
                <w:lang w:val="fr-FR"/>
              </w:rPr>
              <w:t>M</w:t>
            </w:r>
          </w:p>
        </w:tc>
        <w:tc>
          <w:tcPr>
            <w:tcW w:w="1701" w:type="dxa"/>
            <w:tcBorders>
              <w:top w:val="single" w:sz="6" w:space="0" w:color="auto"/>
              <w:left w:val="single" w:sz="6" w:space="0" w:color="auto"/>
              <w:bottom w:val="single" w:sz="6" w:space="0" w:color="auto"/>
              <w:right w:val="single" w:sz="6" w:space="0" w:color="auto"/>
            </w:tcBorders>
          </w:tcPr>
          <w:p w14:paraId="535A5AA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释放时间</w:t>
            </w:r>
            <w:r w:rsidRPr="0048714D">
              <w:rPr>
                <w:rFonts w:cs="Arial"/>
                <w:sz w:val="18"/>
                <w:szCs w:val="18"/>
              </w:rPr>
              <w:t xml:space="preserve">: </w:t>
            </w:r>
            <w:r w:rsidRPr="0048714D">
              <w:rPr>
                <w:rFonts w:cs="Arial" w:hint="eastAsia"/>
                <w:sz w:val="18"/>
                <w:szCs w:val="18"/>
              </w:rPr>
              <w:t>主被叫任何一方释放话务信道的时间戳</w:t>
            </w:r>
          </w:p>
        </w:tc>
        <w:tc>
          <w:tcPr>
            <w:tcW w:w="850" w:type="dxa"/>
            <w:tcBorders>
              <w:top w:val="single" w:sz="6" w:space="0" w:color="auto"/>
              <w:left w:val="single" w:sz="6" w:space="0" w:color="auto"/>
              <w:bottom w:val="single" w:sz="6" w:space="0" w:color="auto"/>
              <w:right w:val="single" w:sz="6" w:space="0" w:color="auto"/>
            </w:tcBorders>
          </w:tcPr>
          <w:p w14:paraId="4C556461"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H’88</w:t>
            </w:r>
          </w:p>
        </w:tc>
        <w:tc>
          <w:tcPr>
            <w:tcW w:w="1560" w:type="dxa"/>
            <w:tcBorders>
              <w:top w:val="single" w:sz="6" w:space="0" w:color="auto"/>
              <w:left w:val="single" w:sz="6" w:space="0" w:color="auto"/>
              <w:bottom w:val="single" w:sz="6" w:space="0" w:color="auto"/>
              <w:right w:val="single" w:sz="6" w:space="0" w:color="auto"/>
            </w:tcBorders>
          </w:tcPr>
          <w:p w14:paraId="02F8CCA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同</w:t>
            </w:r>
            <w:r w:rsidRPr="0048714D">
              <w:rPr>
                <w:rFonts w:cs="Arial"/>
                <w:color w:val="000000"/>
                <w:sz w:val="18"/>
                <w:szCs w:val="18"/>
              </w:rPr>
              <w:t>seizureTime</w:t>
            </w:r>
          </w:p>
        </w:tc>
        <w:tc>
          <w:tcPr>
            <w:tcW w:w="1417" w:type="dxa"/>
            <w:tcBorders>
              <w:top w:val="single" w:sz="6" w:space="0" w:color="auto"/>
              <w:left w:val="single" w:sz="6" w:space="0" w:color="auto"/>
              <w:bottom w:val="single" w:sz="6" w:space="0" w:color="auto"/>
              <w:right w:val="single" w:sz="6" w:space="0" w:color="auto"/>
            </w:tcBorders>
          </w:tcPr>
          <w:p w14:paraId="1DD026B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88091711062359592B0800</w:t>
            </w:r>
          </w:p>
        </w:tc>
        <w:tc>
          <w:tcPr>
            <w:tcW w:w="2269" w:type="dxa"/>
            <w:tcBorders>
              <w:top w:val="single" w:sz="6" w:space="0" w:color="auto"/>
              <w:left w:val="single" w:sz="6" w:space="0" w:color="auto"/>
              <w:bottom w:val="single" w:sz="6" w:space="0" w:color="auto"/>
              <w:right w:val="single" w:sz="6" w:space="0" w:color="auto"/>
            </w:tcBorders>
          </w:tcPr>
          <w:p w14:paraId="55693017"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2017-11-06 23:59:59</w:t>
            </w:r>
          </w:p>
          <w:p w14:paraId="3F66C064"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+0800</w:t>
            </w:r>
          </w:p>
        </w:tc>
      </w:tr>
      <w:tr w:rsidR="00DF7F9C" w:rsidRPr="0048714D" w14:paraId="4D9FAE02"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7924640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Call duration</w:t>
            </w:r>
          </w:p>
        </w:tc>
        <w:tc>
          <w:tcPr>
            <w:tcW w:w="709" w:type="dxa"/>
            <w:tcBorders>
              <w:top w:val="single" w:sz="6" w:space="0" w:color="auto"/>
              <w:left w:val="single" w:sz="6" w:space="0" w:color="auto"/>
              <w:bottom w:val="single" w:sz="6" w:space="0" w:color="auto"/>
              <w:right w:val="single" w:sz="6" w:space="0" w:color="auto"/>
            </w:tcBorders>
          </w:tcPr>
          <w:p w14:paraId="041D83F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w:t>
            </w:r>
          </w:p>
        </w:tc>
        <w:tc>
          <w:tcPr>
            <w:tcW w:w="1701" w:type="dxa"/>
            <w:tcBorders>
              <w:top w:val="single" w:sz="6" w:space="0" w:color="auto"/>
              <w:left w:val="single" w:sz="6" w:space="0" w:color="auto"/>
              <w:bottom w:val="single" w:sz="6" w:space="0" w:color="auto"/>
              <w:right w:val="single" w:sz="6" w:space="0" w:color="auto"/>
            </w:tcBorders>
          </w:tcPr>
          <w:p w14:paraId="7B5B2E2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通话的计费时长</w:t>
            </w:r>
            <w:r w:rsidRPr="0048714D">
              <w:rPr>
                <w:rFonts w:cs="Arial"/>
                <w:sz w:val="18"/>
                <w:szCs w:val="18"/>
              </w:rPr>
              <w:t xml:space="preserve"> </w:t>
            </w:r>
          </w:p>
        </w:tc>
        <w:tc>
          <w:tcPr>
            <w:tcW w:w="850" w:type="dxa"/>
            <w:tcBorders>
              <w:top w:val="single" w:sz="6" w:space="0" w:color="auto"/>
              <w:left w:val="single" w:sz="6" w:space="0" w:color="auto"/>
              <w:bottom w:val="single" w:sz="6" w:space="0" w:color="auto"/>
              <w:right w:val="single" w:sz="6" w:space="0" w:color="auto"/>
            </w:tcBorders>
          </w:tcPr>
          <w:p w14:paraId="74078A0D"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H’89</w:t>
            </w:r>
          </w:p>
        </w:tc>
        <w:tc>
          <w:tcPr>
            <w:tcW w:w="1560" w:type="dxa"/>
            <w:tcBorders>
              <w:top w:val="single" w:sz="6" w:space="0" w:color="auto"/>
              <w:left w:val="single" w:sz="6" w:space="0" w:color="auto"/>
              <w:bottom w:val="single" w:sz="6" w:space="0" w:color="auto"/>
              <w:right w:val="single" w:sz="6" w:space="0" w:color="auto"/>
            </w:tcBorders>
          </w:tcPr>
          <w:p w14:paraId="604811E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CallDuration ::= INTEGER</w:t>
            </w:r>
          </w:p>
        </w:tc>
        <w:tc>
          <w:tcPr>
            <w:tcW w:w="1417" w:type="dxa"/>
            <w:tcBorders>
              <w:top w:val="single" w:sz="6" w:space="0" w:color="auto"/>
              <w:left w:val="single" w:sz="6" w:space="0" w:color="auto"/>
              <w:bottom w:val="single" w:sz="6" w:space="0" w:color="auto"/>
              <w:right w:val="single" w:sz="6" w:space="0" w:color="auto"/>
            </w:tcBorders>
          </w:tcPr>
          <w:p w14:paraId="47E49F0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89020589</w:t>
            </w:r>
          </w:p>
        </w:tc>
        <w:tc>
          <w:tcPr>
            <w:tcW w:w="2269" w:type="dxa"/>
            <w:tcBorders>
              <w:top w:val="single" w:sz="6" w:space="0" w:color="auto"/>
              <w:left w:val="single" w:sz="6" w:space="0" w:color="auto"/>
              <w:bottom w:val="single" w:sz="6" w:space="0" w:color="auto"/>
              <w:right w:val="single" w:sz="6" w:space="0" w:color="auto"/>
            </w:tcBorders>
          </w:tcPr>
          <w:p w14:paraId="28B54834"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1417</w:t>
            </w:r>
          </w:p>
        </w:tc>
      </w:tr>
      <w:tr w:rsidR="00DF7F9C" w:rsidRPr="0048714D" w14:paraId="367AFBE2"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01E368A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Data Volume</w:t>
            </w:r>
          </w:p>
        </w:tc>
        <w:tc>
          <w:tcPr>
            <w:tcW w:w="709" w:type="dxa"/>
            <w:tcBorders>
              <w:top w:val="single" w:sz="6" w:space="0" w:color="auto"/>
              <w:left w:val="single" w:sz="6" w:space="0" w:color="auto"/>
              <w:bottom w:val="single" w:sz="6" w:space="0" w:color="auto"/>
              <w:right w:val="single" w:sz="6" w:space="0" w:color="auto"/>
            </w:tcBorders>
          </w:tcPr>
          <w:p w14:paraId="0C31C38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6C26E01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经由</w:t>
            </w:r>
            <w:r w:rsidRPr="0048714D">
              <w:rPr>
                <w:rFonts w:cs="Arial"/>
                <w:sz w:val="18"/>
                <w:szCs w:val="18"/>
              </w:rPr>
              <w:t>GMSC</w:t>
            </w:r>
            <w:r w:rsidRPr="0048714D">
              <w:rPr>
                <w:rFonts w:cs="Arial" w:hint="eastAsia"/>
                <w:sz w:val="18"/>
                <w:szCs w:val="18"/>
              </w:rPr>
              <w:t>传送的数据量</w:t>
            </w:r>
          </w:p>
        </w:tc>
        <w:tc>
          <w:tcPr>
            <w:tcW w:w="850" w:type="dxa"/>
            <w:tcBorders>
              <w:top w:val="single" w:sz="6" w:space="0" w:color="auto"/>
              <w:left w:val="single" w:sz="6" w:space="0" w:color="auto"/>
              <w:bottom w:val="single" w:sz="6" w:space="0" w:color="auto"/>
              <w:right w:val="single" w:sz="6" w:space="0" w:color="auto"/>
            </w:tcBorders>
          </w:tcPr>
          <w:p w14:paraId="2A70DA13"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UnitName" w:val="a"/>
                <w:attr w:name="SourceValue" w:val="8"/>
                <w:attr w:name="HasSpace" w:val="False"/>
                <w:attr w:name="Negative" w:val="False"/>
                <w:attr w:name="NumberType" w:val="1"/>
                <w:attr w:name="TCSC" w:val="0"/>
              </w:smartTagPr>
              <w:r w:rsidRPr="0048714D">
                <w:rPr>
                  <w:noProof/>
                  <w:color w:val="000000"/>
                  <w:kern w:val="0"/>
                  <w:sz w:val="18"/>
                  <w:szCs w:val="20"/>
                  <w:lang w:val="en-GB"/>
                </w:rPr>
                <w:t>8A</w:t>
              </w:r>
            </w:smartTag>
          </w:p>
        </w:tc>
        <w:tc>
          <w:tcPr>
            <w:tcW w:w="1560" w:type="dxa"/>
            <w:tcBorders>
              <w:top w:val="single" w:sz="6" w:space="0" w:color="auto"/>
              <w:left w:val="single" w:sz="6" w:space="0" w:color="auto"/>
              <w:bottom w:val="single" w:sz="6" w:space="0" w:color="auto"/>
              <w:right w:val="single" w:sz="6" w:space="0" w:color="auto"/>
            </w:tcBorders>
          </w:tcPr>
          <w:p w14:paraId="466AC6E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DataVolume OPTIONAL</w:t>
            </w:r>
          </w:p>
          <w:p w14:paraId="095E122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78EBCB9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DataVolume ::= INTEGER</w:t>
            </w:r>
          </w:p>
        </w:tc>
        <w:tc>
          <w:tcPr>
            <w:tcW w:w="1417" w:type="dxa"/>
            <w:tcBorders>
              <w:top w:val="single" w:sz="6" w:space="0" w:color="auto"/>
              <w:left w:val="single" w:sz="6" w:space="0" w:color="auto"/>
              <w:bottom w:val="single" w:sz="6" w:space="0" w:color="auto"/>
              <w:right w:val="single" w:sz="6" w:space="0" w:color="auto"/>
            </w:tcBorders>
          </w:tcPr>
          <w:p w14:paraId="08ED729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1852AB1B"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1295BA7B"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71DD51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Cause for termination</w:t>
            </w:r>
          </w:p>
        </w:tc>
        <w:tc>
          <w:tcPr>
            <w:tcW w:w="709" w:type="dxa"/>
            <w:tcBorders>
              <w:top w:val="single" w:sz="6" w:space="0" w:color="auto"/>
              <w:left w:val="single" w:sz="6" w:space="0" w:color="auto"/>
              <w:bottom w:val="single" w:sz="6" w:space="0" w:color="auto"/>
              <w:right w:val="single" w:sz="6" w:space="0" w:color="auto"/>
            </w:tcBorders>
          </w:tcPr>
          <w:p w14:paraId="3E855C0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w:t>
            </w:r>
          </w:p>
        </w:tc>
        <w:tc>
          <w:tcPr>
            <w:tcW w:w="1701" w:type="dxa"/>
            <w:tcBorders>
              <w:top w:val="single" w:sz="6" w:space="0" w:color="auto"/>
              <w:left w:val="single" w:sz="6" w:space="0" w:color="auto"/>
              <w:bottom w:val="single" w:sz="6" w:space="0" w:color="auto"/>
              <w:right w:val="single" w:sz="6" w:space="0" w:color="auto"/>
            </w:tcBorders>
          </w:tcPr>
          <w:p w14:paraId="1D275B1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通话结束原因</w:t>
            </w:r>
            <w:r w:rsidRPr="0048714D">
              <w:rPr>
                <w:rFonts w:cs="Arial"/>
                <w:sz w:val="18"/>
                <w:szCs w:val="18"/>
              </w:rPr>
              <w:t>.</w:t>
            </w:r>
          </w:p>
        </w:tc>
        <w:tc>
          <w:tcPr>
            <w:tcW w:w="850" w:type="dxa"/>
            <w:tcBorders>
              <w:top w:val="single" w:sz="6" w:space="0" w:color="auto"/>
              <w:left w:val="single" w:sz="6" w:space="0" w:color="auto"/>
              <w:bottom w:val="single" w:sz="6" w:space="0" w:color="auto"/>
              <w:right w:val="single" w:sz="6" w:space="0" w:color="auto"/>
            </w:tcBorders>
          </w:tcPr>
          <w:p w14:paraId="09DF760D"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H’8B</w:t>
            </w:r>
          </w:p>
        </w:tc>
        <w:tc>
          <w:tcPr>
            <w:tcW w:w="1560" w:type="dxa"/>
            <w:tcBorders>
              <w:top w:val="single" w:sz="6" w:space="0" w:color="auto"/>
              <w:left w:val="single" w:sz="6" w:space="0" w:color="auto"/>
              <w:bottom w:val="single" w:sz="6" w:space="0" w:color="auto"/>
              <w:right w:val="single" w:sz="6" w:space="0" w:color="auto"/>
            </w:tcBorders>
          </w:tcPr>
          <w:p w14:paraId="5CC096A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CauseForTern ::= ENUMERATED</w:t>
            </w:r>
          </w:p>
        </w:tc>
        <w:tc>
          <w:tcPr>
            <w:tcW w:w="1417" w:type="dxa"/>
            <w:tcBorders>
              <w:top w:val="single" w:sz="6" w:space="0" w:color="auto"/>
              <w:left w:val="single" w:sz="6" w:space="0" w:color="auto"/>
              <w:bottom w:val="single" w:sz="6" w:space="0" w:color="auto"/>
              <w:right w:val="single" w:sz="6" w:space="0" w:color="auto"/>
            </w:tcBorders>
          </w:tcPr>
          <w:p w14:paraId="635F8A6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8B0104</w:t>
            </w:r>
          </w:p>
        </w:tc>
        <w:tc>
          <w:tcPr>
            <w:tcW w:w="2269" w:type="dxa"/>
            <w:tcBorders>
              <w:top w:val="single" w:sz="6" w:space="0" w:color="auto"/>
              <w:left w:val="single" w:sz="6" w:space="0" w:color="auto"/>
              <w:bottom w:val="single" w:sz="6" w:space="0" w:color="auto"/>
              <w:right w:val="single" w:sz="6" w:space="0" w:color="auto"/>
            </w:tcBorders>
          </w:tcPr>
          <w:p w14:paraId="634CC105"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4</w:t>
            </w:r>
          </w:p>
        </w:tc>
      </w:tr>
      <w:tr w:rsidR="00DF7F9C" w:rsidRPr="0048714D" w14:paraId="6E7C2935"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151FB61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Diagnostics</w:t>
            </w:r>
          </w:p>
        </w:tc>
        <w:tc>
          <w:tcPr>
            <w:tcW w:w="709" w:type="dxa"/>
            <w:tcBorders>
              <w:top w:val="single" w:sz="6" w:space="0" w:color="auto"/>
              <w:left w:val="single" w:sz="6" w:space="0" w:color="auto"/>
              <w:bottom w:val="single" w:sz="6" w:space="0" w:color="auto"/>
              <w:right w:val="single" w:sz="6" w:space="0" w:color="auto"/>
            </w:tcBorders>
          </w:tcPr>
          <w:p w14:paraId="7C9A173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smartTag w:uri="urn:schemas-microsoft-com:office:smarttags" w:element="place">
              <w:r w:rsidRPr="0048714D">
                <w:rPr>
                  <w:rFonts w:cs="Arial"/>
                  <w:sz w:val="18"/>
                  <w:szCs w:val="18"/>
                </w:rPr>
                <w:t>O</w:t>
              </w:r>
              <w:r w:rsidRPr="0048714D">
                <w:rPr>
                  <w:rFonts w:cs="Arial"/>
                  <w:sz w:val="18"/>
                  <w:szCs w:val="18"/>
                  <w:vertAlign w:val="subscript"/>
                </w:rPr>
                <w:t>M</w:t>
              </w:r>
            </w:smartTag>
          </w:p>
        </w:tc>
        <w:tc>
          <w:tcPr>
            <w:tcW w:w="1701" w:type="dxa"/>
            <w:tcBorders>
              <w:top w:val="single" w:sz="6" w:space="0" w:color="auto"/>
              <w:left w:val="single" w:sz="6" w:space="0" w:color="auto"/>
              <w:bottom w:val="single" w:sz="6" w:space="0" w:color="auto"/>
              <w:right w:val="single" w:sz="6" w:space="0" w:color="auto"/>
            </w:tcBorders>
          </w:tcPr>
          <w:p w14:paraId="3E79073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通话结束的更详细原因</w:t>
            </w:r>
          </w:p>
        </w:tc>
        <w:tc>
          <w:tcPr>
            <w:tcW w:w="850" w:type="dxa"/>
            <w:tcBorders>
              <w:top w:val="single" w:sz="6" w:space="0" w:color="auto"/>
              <w:left w:val="single" w:sz="6" w:space="0" w:color="auto"/>
              <w:bottom w:val="single" w:sz="6" w:space="0" w:color="auto"/>
              <w:right w:val="single" w:sz="6" w:space="0" w:color="auto"/>
            </w:tcBorders>
          </w:tcPr>
          <w:p w14:paraId="4416EDBF"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H’AC</w:t>
            </w:r>
          </w:p>
        </w:tc>
        <w:tc>
          <w:tcPr>
            <w:tcW w:w="1560" w:type="dxa"/>
            <w:tcBorders>
              <w:top w:val="single" w:sz="6" w:space="0" w:color="auto"/>
              <w:left w:val="single" w:sz="6" w:space="0" w:color="auto"/>
              <w:bottom w:val="single" w:sz="6" w:space="0" w:color="auto"/>
              <w:right w:val="single" w:sz="6" w:space="0" w:color="auto"/>
            </w:tcBorders>
          </w:tcPr>
          <w:p w14:paraId="3EABA2A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Diagnostics OPTIONAL</w:t>
            </w:r>
          </w:p>
          <w:p w14:paraId="598B106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4701C47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Diagnostics ::= CHOICE</w:t>
            </w:r>
          </w:p>
        </w:tc>
        <w:tc>
          <w:tcPr>
            <w:tcW w:w="1417" w:type="dxa"/>
            <w:tcBorders>
              <w:top w:val="single" w:sz="6" w:space="0" w:color="auto"/>
              <w:left w:val="single" w:sz="6" w:space="0" w:color="auto"/>
              <w:bottom w:val="single" w:sz="6" w:space="0" w:color="auto"/>
              <w:right w:val="single" w:sz="6" w:space="0" w:color="auto"/>
            </w:tcBorders>
          </w:tcPr>
          <w:p w14:paraId="29DB032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AC03830104</w:t>
            </w:r>
          </w:p>
        </w:tc>
        <w:tc>
          <w:tcPr>
            <w:tcW w:w="2269" w:type="dxa"/>
            <w:tcBorders>
              <w:top w:val="single" w:sz="6" w:space="0" w:color="auto"/>
              <w:left w:val="single" w:sz="6" w:space="0" w:color="auto"/>
              <w:bottom w:val="single" w:sz="6" w:space="0" w:color="auto"/>
              <w:right w:val="single" w:sz="6" w:space="0" w:color="auto"/>
            </w:tcBorders>
          </w:tcPr>
          <w:p w14:paraId="521443DC"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18"/>
                <w:szCs w:val="20"/>
              </w:rPr>
              <w:t>networkSpecificCause</w:t>
            </w:r>
            <w:r w:rsidRPr="0048714D">
              <w:rPr>
                <w:rFonts w:ascii="Arial" w:hAnsi="Arial"/>
                <w:b/>
                <w:color w:val="000000"/>
                <w:sz w:val="20"/>
                <w:szCs w:val="20"/>
              </w:rPr>
              <w:t xml:space="preserve"> 04</w:t>
            </w:r>
          </w:p>
        </w:tc>
      </w:tr>
      <w:tr w:rsidR="00DF7F9C" w:rsidRPr="0048714D" w14:paraId="077D51DA"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C45D1B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Call Reference</w:t>
            </w:r>
          </w:p>
        </w:tc>
        <w:tc>
          <w:tcPr>
            <w:tcW w:w="709" w:type="dxa"/>
            <w:tcBorders>
              <w:top w:val="single" w:sz="6" w:space="0" w:color="auto"/>
              <w:left w:val="single" w:sz="6" w:space="0" w:color="auto"/>
              <w:bottom w:val="single" w:sz="6" w:space="0" w:color="auto"/>
              <w:right w:val="single" w:sz="6" w:space="0" w:color="auto"/>
            </w:tcBorders>
          </w:tcPr>
          <w:p w14:paraId="0D8C005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w:t>
            </w:r>
          </w:p>
        </w:tc>
        <w:tc>
          <w:tcPr>
            <w:tcW w:w="1701" w:type="dxa"/>
            <w:tcBorders>
              <w:top w:val="single" w:sz="6" w:space="0" w:color="auto"/>
              <w:left w:val="single" w:sz="6" w:space="0" w:color="auto"/>
              <w:bottom w:val="single" w:sz="6" w:space="0" w:color="auto"/>
              <w:right w:val="single" w:sz="6" w:space="0" w:color="auto"/>
            </w:tcBorders>
          </w:tcPr>
          <w:p w14:paraId="4EF540A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在呼叫的一方</w:t>
            </w:r>
            <w:r w:rsidRPr="0048714D">
              <w:rPr>
                <w:rFonts w:cs="Arial"/>
                <w:sz w:val="18"/>
                <w:szCs w:val="18"/>
              </w:rPr>
              <w:t>(</w:t>
            </w:r>
            <w:r w:rsidRPr="0048714D">
              <w:rPr>
                <w:rFonts w:cs="Arial" w:hint="eastAsia"/>
                <w:sz w:val="18"/>
                <w:szCs w:val="18"/>
              </w:rPr>
              <w:t>即“</w:t>
            </w:r>
            <w:r w:rsidRPr="0048714D">
              <w:rPr>
                <w:rFonts w:cs="Arial"/>
                <w:sz w:val="18"/>
                <w:szCs w:val="18"/>
              </w:rPr>
              <w:t>A</w:t>
            </w:r>
            <w:r w:rsidRPr="0048714D">
              <w:rPr>
                <w:rFonts w:cs="Arial" w:hint="eastAsia"/>
                <w:sz w:val="18"/>
                <w:szCs w:val="18"/>
              </w:rPr>
              <w:t>”方或“</w:t>
            </w:r>
            <w:r w:rsidRPr="0048714D">
              <w:rPr>
                <w:rFonts w:cs="Arial"/>
                <w:sz w:val="18"/>
                <w:szCs w:val="18"/>
              </w:rPr>
              <w:t>B</w:t>
            </w:r>
            <w:r w:rsidRPr="0048714D">
              <w:rPr>
                <w:rFonts w:cs="Arial" w:hint="eastAsia"/>
                <w:sz w:val="18"/>
                <w:szCs w:val="18"/>
              </w:rPr>
              <w:t>”方</w:t>
            </w:r>
            <w:r w:rsidRPr="0048714D">
              <w:rPr>
                <w:rFonts w:cs="Arial"/>
                <w:sz w:val="18"/>
                <w:szCs w:val="18"/>
              </w:rPr>
              <w:t>)</w:t>
            </w:r>
            <w:r w:rsidRPr="0048714D">
              <w:rPr>
                <w:rFonts w:cs="Arial" w:hint="eastAsia"/>
                <w:sz w:val="18"/>
                <w:szCs w:val="18"/>
              </w:rPr>
              <w:t>唯一标识了一个呼叫或会话。它也用来标识所有属于同一连接的部分输出话单</w:t>
            </w:r>
          </w:p>
        </w:tc>
        <w:tc>
          <w:tcPr>
            <w:tcW w:w="850" w:type="dxa"/>
            <w:tcBorders>
              <w:top w:val="single" w:sz="6" w:space="0" w:color="auto"/>
              <w:left w:val="single" w:sz="6" w:space="0" w:color="auto"/>
              <w:bottom w:val="single" w:sz="6" w:space="0" w:color="auto"/>
              <w:right w:val="single" w:sz="6" w:space="0" w:color="auto"/>
            </w:tcBorders>
          </w:tcPr>
          <w:p w14:paraId="31BD171D"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H’8D</w:t>
            </w:r>
          </w:p>
        </w:tc>
        <w:tc>
          <w:tcPr>
            <w:tcW w:w="1560" w:type="dxa"/>
            <w:tcBorders>
              <w:top w:val="single" w:sz="6" w:space="0" w:color="auto"/>
              <w:left w:val="single" w:sz="6" w:space="0" w:color="auto"/>
              <w:bottom w:val="single" w:sz="6" w:space="0" w:color="auto"/>
              <w:right w:val="single" w:sz="6" w:space="0" w:color="auto"/>
            </w:tcBorders>
          </w:tcPr>
          <w:p w14:paraId="3E2C76F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CallReference ::= OCTET STRING(SIZE(1..4))</w:t>
            </w:r>
          </w:p>
        </w:tc>
        <w:tc>
          <w:tcPr>
            <w:tcW w:w="1417" w:type="dxa"/>
            <w:tcBorders>
              <w:top w:val="single" w:sz="6" w:space="0" w:color="auto"/>
              <w:left w:val="single" w:sz="6" w:space="0" w:color="auto"/>
              <w:bottom w:val="single" w:sz="6" w:space="0" w:color="auto"/>
              <w:right w:val="single" w:sz="6" w:space="0" w:color="auto"/>
            </w:tcBorders>
          </w:tcPr>
          <w:p w14:paraId="4ADCF43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8D0411AC3168</w:t>
            </w:r>
          </w:p>
        </w:tc>
        <w:tc>
          <w:tcPr>
            <w:tcW w:w="2269" w:type="dxa"/>
            <w:tcBorders>
              <w:top w:val="single" w:sz="6" w:space="0" w:color="auto"/>
              <w:left w:val="single" w:sz="6" w:space="0" w:color="auto"/>
              <w:bottom w:val="single" w:sz="6" w:space="0" w:color="auto"/>
              <w:right w:val="single" w:sz="6" w:space="0" w:color="auto"/>
            </w:tcBorders>
          </w:tcPr>
          <w:p w14:paraId="1991BFF1"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sz w:val="20"/>
                <w:szCs w:val="20"/>
              </w:rPr>
              <w:t>11AC3168</w:t>
            </w:r>
          </w:p>
        </w:tc>
      </w:tr>
      <w:tr w:rsidR="00DF7F9C" w:rsidRPr="0048714D" w14:paraId="697213D0"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6DB9CEB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lastRenderedPageBreak/>
              <w:t>Sequence no.</w:t>
            </w:r>
          </w:p>
        </w:tc>
        <w:tc>
          <w:tcPr>
            <w:tcW w:w="709" w:type="dxa"/>
            <w:tcBorders>
              <w:top w:val="single" w:sz="6" w:space="0" w:color="auto"/>
              <w:left w:val="single" w:sz="6" w:space="0" w:color="auto"/>
              <w:bottom w:val="single" w:sz="6" w:space="0" w:color="auto"/>
              <w:right w:val="single" w:sz="6" w:space="0" w:color="auto"/>
            </w:tcBorders>
          </w:tcPr>
          <w:p w14:paraId="0C3D31D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22AE688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部分输出话单的序列串号</w:t>
            </w:r>
            <w:r w:rsidRPr="0048714D">
              <w:rPr>
                <w:rFonts w:cs="Arial"/>
                <w:sz w:val="18"/>
                <w:szCs w:val="18"/>
              </w:rPr>
              <w:t>,</w:t>
            </w:r>
            <w:r w:rsidRPr="0048714D">
              <w:rPr>
                <w:rFonts w:cs="Arial" w:hint="eastAsia"/>
                <w:sz w:val="18"/>
                <w:szCs w:val="18"/>
              </w:rPr>
              <w:t>此参数只在部分话单输出时产生</w:t>
            </w:r>
          </w:p>
        </w:tc>
        <w:tc>
          <w:tcPr>
            <w:tcW w:w="850" w:type="dxa"/>
            <w:tcBorders>
              <w:top w:val="single" w:sz="6" w:space="0" w:color="auto"/>
              <w:left w:val="single" w:sz="6" w:space="0" w:color="auto"/>
              <w:bottom w:val="single" w:sz="6" w:space="0" w:color="auto"/>
              <w:right w:val="single" w:sz="6" w:space="0" w:color="auto"/>
            </w:tcBorders>
          </w:tcPr>
          <w:p w14:paraId="17EC4E25"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H’8E</w:t>
            </w:r>
          </w:p>
        </w:tc>
        <w:tc>
          <w:tcPr>
            <w:tcW w:w="1560" w:type="dxa"/>
            <w:tcBorders>
              <w:top w:val="single" w:sz="6" w:space="0" w:color="auto"/>
              <w:left w:val="single" w:sz="6" w:space="0" w:color="auto"/>
              <w:bottom w:val="single" w:sz="6" w:space="0" w:color="auto"/>
              <w:right w:val="single" w:sz="6" w:space="0" w:color="auto"/>
            </w:tcBorders>
          </w:tcPr>
          <w:p w14:paraId="5F7EB22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LongPartSeqNumber OPTIONAL</w:t>
            </w:r>
          </w:p>
          <w:p w14:paraId="1A84DA9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75C349B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LongPartSeqNumber ::= INTEGER</w:t>
            </w:r>
          </w:p>
        </w:tc>
        <w:tc>
          <w:tcPr>
            <w:tcW w:w="1417" w:type="dxa"/>
            <w:tcBorders>
              <w:top w:val="single" w:sz="6" w:space="0" w:color="auto"/>
              <w:left w:val="single" w:sz="6" w:space="0" w:color="auto"/>
              <w:bottom w:val="single" w:sz="6" w:space="0" w:color="auto"/>
              <w:right w:val="single" w:sz="6" w:space="0" w:color="auto"/>
            </w:tcBorders>
          </w:tcPr>
          <w:p w14:paraId="5FF0EB4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8E0103</w:t>
            </w:r>
          </w:p>
        </w:tc>
        <w:tc>
          <w:tcPr>
            <w:tcW w:w="2269" w:type="dxa"/>
            <w:tcBorders>
              <w:top w:val="single" w:sz="6" w:space="0" w:color="auto"/>
              <w:left w:val="single" w:sz="6" w:space="0" w:color="auto"/>
              <w:bottom w:val="single" w:sz="6" w:space="0" w:color="auto"/>
              <w:right w:val="single" w:sz="6" w:space="0" w:color="auto"/>
            </w:tcBorders>
          </w:tcPr>
          <w:p w14:paraId="387E899D"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3</w:t>
            </w:r>
          </w:p>
        </w:tc>
      </w:tr>
      <w:tr w:rsidR="00DF7F9C" w:rsidRPr="0048714D" w14:paraId="6A354105"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586F133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 xml:space="preserve">Last Long </w:t>
            </w:r>
            <w:smartTag w:uri="urn:schemas-microsoft-com:office:smarttags" w:element="place">
              <w:smartTag w:uri="urn:schemas-microsoft-com:office:smarttags" w:element="City">
                <w:r w:rsidRPr="0048714D">
                  <w:rPr>
                    <w:rFonts w:cs="Arial"/>
                    <w:sz w:val="18"/>
                    <w:szCs w:val="18"/>
                  </w:rPr>
                  <w:t>Part</w:t>
                </w:r>
              </w:smartTag>
              <w:r w:rsidRPr="0048714D">
                <w:rPr>
                  <w:rFonts w:cs="Arial"/>
                  <w:sz w:val="18"/>
                  <w:szCs w:val="18"/>
                </w:rPr>
                <w:t xml:space="preserve"> </w:t>
              </w:r>
              <w:smartTag w:uri="urn:schemas-microsoft-com:office:smarttags" w:element="State">
                <w:r w:rsidRPr="0048714D">
                  <w:rPr>
                    <w:rFonts w:cs="Arial"/>
                    <w:sz w:val="18"/>
                    <w:szCs w:val="18"/>
                  </w:rPr>
                  <w:t>Ind.</w:t>
                </w:r>
              </w:smartTag>
            </w:smartTag>
          </w:p>
        </w:tc>
        <w:tc>
          <w:tcPr>
            <w:tcW w:w="709" w:type="dxa"/>
            <w:tcBorders>
              <w:top w:val="single" w:sz="6" w:space="0" w:color="auto"/>
              <w:left w:val="single" w:sz="6" w:space="0" w:color="auto"/>
              <w:bottom w:val="single" w:sz="6" w:space="0" w:color="auto"/>
              <w:right w:val="single" w:sz="6" w:space="0" w:color="auto"/>
            </w:tcBorders>
          </w:tcPr>
          <w:p w14:paraId="3840FA1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2FC7781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最后一张部分话单标志</w:t>
            </w:r>
          </w:p>
        </w:tc>
        <w:tc>
          <w:tcPr>
            <w:tcW w:w="850" w:type="dxa"/>
            <w:tcBorders>
              <w:top w:val="single" w:sz="6" w:space="0" w:color="auto"/>
              <w:left w:val="single" w:sz="6" w:space="0" w:color="auto"/>
              <w:bottom w:val="single" w:sz="6" w:space="0" w:color="auto"/>
              <w:right w:val="single" w:sz="6" w:space="0" w:color="auto"/>
            </w:tcBorders>
          </w:tcPr>
          <w:p w14:paraId="12579AA6"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UnitName" w:val="F"/>
                <w:attr w:name="SourceValue" w:val="8"/>
                <w:attr w:name="HasSpace" w:val="False"/>
                <w:attr w:name="Negative" w:val="False"/>
                <w:attr w:name="NumberType" w:val="1"/>
                <w:attr w:name="TCSC" w:val="0"/>
              </w:smartTagPr>
              <w:r w:rsidRPr="0048714D">
                <w:rPr>
                  <w:noProof/>
                  <w:color w:val="000000"/>
                  <w:kern w:val="0"/>
                  <w:sz w:val="18"/>
                  <w:szCs w:val="20"/>
                  <w:lang w:val="en-GB"/>
                </w:rPr>
                <w:t>8F</w:t>
              </w:r>
            </w:smartTag>
          </w:p>
        </w:tc>
        <w:tc>
          <w:tcPr>
            <w:tcW w:w="1560" w:type="dxa"/>
            <w:tcBorders>
              <w:top w:val="single" w:sz="6" w:space="0" w:color="auto"/>
              <w:left w:val="single" w:sz="6" w:space="0" w:color="auto"/>
              <w:bottom w:val="single" w:sz="6" w:space="0" w:color="auto"/>
              <w:right w:val="single" w:sz="6" w:space="0" w:color="auto"/>
            </w:tcBorders>
          </w:tcPr>
          <w:p w14:paraId="45D488E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NULL OPTIONAL</w:t>
            </w:r>
          </w:p>
        </w:tc>
        <w:tc>
          <w:tcPr>
            <w:tcW w:w="1417" w:type="dxa"/>
            <w:tcBorders>
              <w:top w:val="single" w:sz="6" w:space="0" w:color="auto"/>
              <w:left w:val="single" w:sz="6" w:space="0" w:color="auto"/>
              <w:bottom w:val="single" w:sz="6" w:space="0" w:color="auto"/>
              <w:right w:val="single" w:sz="6" w:space="0" w:color="auto"/>
            </w:tcBorders>
          </w:tcPr>
          <w:p w14:paraId="0595D5E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8F00</w:t>
            </w:r>
          </w:p>
        </w:tc>
        <w:tc>
          <w:tcPr>
            <w:tcW w:w="2269" w:type="dxa"/>
            <w:tcBorders>
              <w:top w:val="single" w:sz="6" w:space="0" w:color="auto"/>
              <w:left w:val="single" w:sz="6" w:space="0" w:color="auto"/>
              <w:bottom w:val="single" w:sz="6" w:space="0" w:color="auto"/>
              <w:right w:val="single" w:sz="6" w:space="0" w:color="auto"/>
            </w:tcBorders>
          </w:tcPr>
          <w:p w14:paraId="603B9E50"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19BF13D0"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180C547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Record extensions</w:t>
            </w:r>
          </w:p>
        </w:tc>
        <w:tc>
          <w:tcPr>
            <w:tcW w:w="709" w:type="dxa"/>
            <w:tcBorders>
              <w:top w:val="single" w:sz="6" w:space="0" w:color="auto"/>
              <w:left w:val="single" w:sz="6" w:space="0" w:color="auto"/>
              <w:bottom w:val="single" w:sz="6" w:space="0" w:color="auto"/>
              <w:right w:val="single" w:sz="6" w:space="0" w:color="auto"/>
            </w:tcBorders>
          </w:tcPr>
          <w:p w14:paraId="2C11A93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3C961F4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由网络或制造商定义的一系列的话单扩展信息</w:t>
            </w:r>
            <w:r w:rsidRPr="0048714D">
              <w:rPr>
                <w:rFonts w:cs="Arial"/>
                <w:sz w:val="18"/>
                <w:szCs w:val="18"/>
              </w:rPr>
              <w:t xml:space="preserve"> </w:t>
            </w:r>
          </w:p>
        </w:tc>
        <w:tc>
          <w:tcPr>
            <w:tcW w:w="850" w:type="dxa"/>
            <w:tcBorders>
              <w:top w:val="single" w:sz="6" w:space="0" w:color="auto"/>
              <w:left w:val="single" w:sz="6" w:space="0" w:color="auto"/>
              <w:bottom w:val="single" w:sz="6" w:space="0" w:color="auto"/>
              <w:right w:val="single" w:sz="6" w:space="0" w:color="auto"/>
            </w:tcBorders>
          </w:tcPr>
          <w:p w14:paraId="663A3D95"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H’90</w:t>
            </w:r>
          </w:p>
        </w:tc>
        <w:tc>
          <w:tcPr>
            <w:tcW w:w="1560" w:type="dxa"/>
            <w:tcBorders>
              <w:top w:val="single" w:sz="6" w:space="0" w:color="auto"/>
              <w:left w:val="single" w:sz="6" w:space="0" w:color="auto"/>
              <w:bottom w:val="single" w:sz="6" w:space="0" w:color="auto"/>
              <w:right w:val="single" w:sz="6" w:space="0" w:color="auto"/>
            </w:tcBorders>
          </w:tcPr>
          <w:p w14:paraId="63595AB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ManagementExtensions OPTIONAL</w:t>
            </w:r>
          </w:p>
          <w:p w14:paraId="75F9F34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10F79C2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ManagementExtensions ::=INTEGER</w:t>
            </w:r>
          </w:p>
        </w:tc>
        <w:tc>
          <w:tcPr>
            <w:tcW w:w="1417" w:type="dxa"/>
            <w:tcBorders>
              <w:top w:val="single" w:sz="6" w:space="0" w:color="auto"/>
              <w:left w:val="single" w:sz="6" w:space="0" w:color="auto"/>
              <w:bottom w:val="single" w:sz="6" w:space="0" w:color="auto"/>
              <w:right w:val="single" w:sz="6" w:space="0" w:color="auto"/>
            </w:tcBorders>
          </w:tcPr>
          <w:p w14:paraId="062D58A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14AF077D"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48820E60"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5267DE6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Exchange Identity</w:t>
            </w:r>
          </w:p>
        </w:tc>
        <w:tc>
          <w:tcPr>
            <w:tcW w:w="709" w:type="dxa"/>
            <w:tcBorders>
              <w:top w:val="single" w:sz="6" w:space="0" w:color="auto"/>
              <w:left w:val="single" w:sz="6" w:space="0" w:color="auto"/>
              <w:bottom w:val="single" w:sz="6" w:space="0" w:color="auto"/>
              <w:right w:val="single" w:sz="6" w:space="0" w:color="auto"/>
            </w:tcBorders>
          </w:tcPr>
          <w:p w14:paraId="75CB754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smartTag w:uri="urn:schemas-microsoft-com:office:smarttags" w:element="place">
              <w:r w:rsidRPr="0048714D">
                <w:rPr>
                  <w:rFonts w:cs="Arial"/>
                  <w:sz w:val="18"/>
                  <w:szCs w:val="18"/>
                </w:rPr>
                <w:t>O</w:t>
              </w:r>
              <w:r w:rsidRPr="0048714D">
                <w:rPr>
                  <w:rFonts w:cs="Arial"/>
                  <w:sz w:val="18"/>
                  <w:szCs w:val="18"/>
                  <w:vertAlign w:val="subscript"/>
                </w:rPr>
                <w:t>M</w:t>
              </w:r>
            </w:smartTag>
          </w:p>
        </w:tc>
        <w:tc>
          <w:tcPr>
            <w:tcW w:w="1701" w:type="dxa"/>
            <w:tcBorders>
              <w:top w:val="single" w:sz="6" w:space="0" w:color="auto"/>
              <w:left w:val="single" w:sz="6" w:space="0" w:color="auto"/>
              <w:bottom w:val="single" w:sz="6" w:space="0" w:color="auto"/>
              <w:right w:val="single" w:sz="6" w:space="0" w:color="auto"/>
            </w:tcBorders>
          </w:tcPr>
          <w:p w14:paraId="195EDB3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产生原始计费话单的交换机标识。</w:t>
            </w:r>
          </w:p>
        </w:tc>
        <w:tc>
          <w:tcPr>
            <w:tcW w:w="850" w:type="dxa"/>
            <w:tcBorders>
              <w:top w:val="single" w:sz="6" w:space="0" w:color="auto"/>
              <w:left w:val="single" w:sz="6" w:space="0" w:color="auto"/>
              <w:bottom w:val="single" w:sz="6" w:space="0" w:color="auto"/>
              <w:right w:val="single" w:sz="6" w:space="0" w:color="auto"/>
            </w:tcBorders>
          </w:tcPr>
          <w:p w14:paraId="670BBBD8"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H’91</w:t>
            </w:r>
          </w:p>
        </w:tc>
        <w:tc>
          <w:tcPr>
            <w:tcW w:w="1560" w:type="dxa"/>
            <w:tcBorders>
              <w:top w:val="single" w:sz="6" w:space="0" w:color="auto"/>
              <w:left w:val="single" w:sz="6" w:space="0" w:color="auto"/>
              <w:bottom w:val="single" w:sz="6" w:space="0" w:color="auto"/>
              <w:right w:val="single" w:sz="6" w:space="0" w:color="auto"/>
            </w:tcBorders>
          </w:tcPr>
          <w:p w14:paraId="48322D8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IA5STRING OPTIONAL</w:t>
            </w:r>
          </w:p>
          <w:p w14:paraId="480968A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2C0011D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tc>
        <w:tc>
          <w:tcPr>
            <w:tcW w:w="1417" w:type="dxa"/>
            <w:tcBorders>
              <w:top w:val="single" w:sz="6" w:space="0" w:color="auto"/>
              <w:left w:val="single" w:sz="6" w:space="0" w:color="auto"/>
              <w:bottom w:val="single" w:sz="6" w:space="0" w:color="auto"/>
              <w:right w:val="single" w:sz="6" w:space="0" w:color="auto"/>
            </w:tcBorders>
          </w:tcPr>
          <w:p w14:paraId="19B8B8F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91064A4953445331</w:t>
            </w:r>
          </w:p>
        </w:tc>
        <w:tc>
          <w:tcPr>
            <w:tcW w:w="2269" w:type="dxa"/>
            <w:tcBorders>
              <w:top w:val="single" w:sz="6" w:space="0" w:color="auto"/>
              <w:left w:val="single" w:sz="6" w:space="0" w:color="auto"/>
              <w:bottom w:val="single" w:sz="6" w:space="0" w:color="auto"/>
              <w:right w:val="single" w:sz="6" w:space="0" w:color="auto"/>
            </w:tcBorders>
          </w:tcPr>
          <w:p w14:paraId="5E9D02D2"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JISDS1</w:t>
            </w:r>
          </w:p>
        </w:tc>
      </w:tr>
      <w:tr w:rsidR="00DF7F9C" w:rsidRPr="0048714D" w14:paraId="36F3B957"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406E5BC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Additional Chg. Info</w:t>
            </w:r>
          </w:p>
        </w:tc>
        <w:tc>
          <w:tcPr>
            <w:tcW w:w="709" w:type="dxa"/>
            <w:tcBorders>
              <w:top w:val="single" w:sz="6" w:space="0" w:color="auto"/>
              <w:left w:val="single" w:sz="6" w:space="0" w:color="auto"/>
              <w:bottom w:val="single" w:sz="6" w:space="0" w:color="auto"/>
              <w:right w:val="single" w:sz="6" w:space="0" w:color="auto"/>
            </w:tcBorders>
          </w:tcPr>
          <w:p w14:paraId="64C3D88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4855A65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计费</w:t>
            </w:r>
            <w:r w:rsidRPr="0048714D">
              <w:rPr>
                <w:rFonts w:cs="Arial"/>
                <w:sz w:val="18"/>
                <w:szCs w:val="18"/>
              </w:rPr>
              <w:t>/</w:t>
            </w:r>
            <w:r w:rsidRPr="0048714D">
              <w:rPr>
                <w:rFonts w:cs="Arial" w:hint="eastAsia"/>
                <w:sz w:val="18"/>
                <w:szCs w:val="18"/>
              </w:rPr>
              <w:t>不计费和附加计费标识</w:t>
            </w:r>
          </w:p>
        </w:tc>
        <w:tc>
          <w:tcPr>
            <w:tcW w:w="850" w:type="dxa"/>
            <w:tcBorders>
              <w:top w:val="single" w:sz="6" w:space="0" w:color="auto"/>
              <w:left w:val="single" w:sz="6" w:space="0" w:color="auto"/>
              <w:bottom w:val="single" w:sz="6" w:space="0" w:color="auto"/>
              <w:right w:val="single" w:sz="6" w:space="0" w:color="auto"/>
            </w:tcBorders>
          </w:tcPr>
          <w:p w14:paraId="18DAB9B6"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H’B2</w:t>
            </w:r>
          </w:p>
        </w:tc>
        <w:tc>
          <w:tcPr>
            <w:tcW w:w="1560" w:type="dxa"/>
            <w:tcBorders>
              <w:top w:val="single" w:sz="6" w:space="0" w:color="auto"/>
              <w:left w:val="single" w:sz="6" w:space="0" w:color="auto"/>
              <w:bottom w:val="single" w:sz="6" w:space="0" w:color="auto"/>
              <w:right w:val="single" w:sz="6" w:space="0" w:color="auto"/>
            </w:tcBorders>
          </w:tcPr>
          <w:p w14:paraId="1A1342C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AdditionalChgInfo OPTIONAL</w:t>
            </w:r>
          </w:p>
          <w:p w14:paraId="6FF48C1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13AF9EC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 xml:space="preserve">AdditionalChgInfo ::= SEQUENCE </w:t>
            </w:r>
          </w:p>
        </w:tc>
        <w:tc>
          <w:tcPr>
            <w:tcW w:w="1417" w:type="dxa"/>
            <w:tcBorders>
              <w:top w:val="single" w:sz="6" w:space="0" w:color="auto"/>
              <w:left w:val="single" w:sz="6" w:space="0" w:color="auto"/>
              <w:bottom w:val="single" w:sz="6" w:space="0" w:color="auto"/>
              <w:right w:val="single" w:sz="6" w:space="0" w:color="auto"/>
            </w:tcBorders>
          </w:tcPr>
          <w:p w14:paraId="536C2B4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B206800101810100</w:t>
            </w:r>
          </w:p>
        </w:tc>
        <w:tc>
          <w:tcPr>
            <w:tcW w:w="2269" w:type="dxa"/>
            <w:tcBorders>
              <w:top w:val="single" w:sz="6" w:space="0" w:color="auto"/>
              <w:left w:val="single" w:sz="6" w:space="0" w:color="auto"/>
              <w:bottom w:val="single" w:sz="6" w:space="0" w:color="auto"/>
              <w:right w:val="single" w:sz="6" w:space="0" w:color="auto"/>
            </w:tcBorders>
          </w:tcPr>
          <w:p w14:paraId="77C48ECA" w14:textId="77777777" w:rsidR="00DF7F9C" w:rsidRPr="0048714D" w:rsidRDefault="00DF7F9C" w:rsidP="00DF7F9C">
            <w:pPr>
              <w:widowControl/>
              <w:spacing w:before="40" w:after="40" w:line="240" w:lineRule="auto"/>
              <w:ind w:firstLineChars="0" w:firstLine="0"/>
              <w:jc w:val="center"/>
              <w:rPr>
                <w:rFonts w:ascii="Arial" w:hAnsi="Arial"/>
                <w:b/>
                <w:color w:val="000000"/>
                <w:sz w:val="18"/>
                <w:szCs w:val="20"/>
              </w:rPr>
            </w:pPr>
            <w:r w:rsidRPr="0048714D">
              <w:rPr>
                <w:rFonts w:ascii="Arial" w:hAnsi="Arial"/>
                <w:b/>
                <w:color w:val="000000"/>
                <w:sz w:val="18"/>
                <w:szCs w:val="20"/>
              </w:rPr>
              <w:t>chargeIndicator</w:t>
            </w:r>
            <w:r w:rsidRPr="0048714D">
              <w:rPr>
                <w:rFonts w:ascii="Arial" w:hAnsi="Arial" w:hint="eastAsia"/>
                <w:b/>
                <w:color w:val="000000"/>
                <w:sz w:val="18"/>
                <w:szCs w:val="20"/>
              </w:rPr>
              <w:t>：</w:t>
            </w:r>
          </w:p>
          <w:p w14:paraId="4AA6D956" w14:textId="77777777" w:rsidR="00DF7F9C" w:rsidRPr="0048714D" w:rsidRDefault="00DF7F9C" w:rsidP="00DF7F9C">
            <w:pPr>
              <w:widowControl/>
              <w:spacing w:before="40" w:after="40" w:line="240" w:lineRule="auto"/>
              <w:ind w:firstLineChars="0" w:firstLine="0"/>
              <w:jc w:val="center"/>
              <w:rPr>
                <w:rFonts w:ascii="Arial" w:hAnsi="Arial"/>
                <w:b/>
                <w:color w:val="000000"/>
                <w:sz w:val="18"/>
                <w:szCs w:val="20"/>
              </w:rPr>
            </w:pPr>
            <w:r w:rsidRPr="0048714D">
              <w:rPr>
                <w:rFonts w:ascii="Arial" w:hAnsi="Arial"/>
                <w:b/>
                <w:color w:val="000000"/>
                <w:sz w:val="18"/>
                <w:szCs w:val="20"/>
              </w:rPr>
              <w:t>1</w:t>
            </w:r>
          </w:p>
          <w:p w14:paraId="7DEC9F1E" w14:textId="77777777" w:rsidR="00DF7F9C" w:rsidRPr="0048714D" w:rsidRDefault="00DF7F9C" w:rsidP="00DF7F9C">
            <w:pPr>
              <w:widowControl/>
              <w:spacing w:before="40" w:after="40" w:line="240" w:lineRule="auto"/>
              <w:ind w:firstLineChars="0" w:firstLine="0"/>
              <w:jc w:val="center"/>
              <w:rPr>
                <w:rFonts w:ascii="Arial" w:hAnsi="Arial"/>
                <w:b/>
                <w:color w:val="000000"/>
                <w:sz w:val="18"/>
                <w:szCs w:val="20"/>
              </w:rPr>
            </w:pPr>
            <w:r w:rsidRPr="0048714D">
              <w:rPr>
                <w:rFonts w:ascii="Arial" w:hAnsi="Arial"/>
                <w:b/>
                <w:color w:val="000000"/>
                <w:sz w:val="18"/>
                <w:szCs w:val="20"/>
              </w:rPr>
              <w:t>chargedParty</w:t>
            </w:r>
            <w:r w:rsidRPr="0048714D">
              <w:rPr>
                <w:rFonts w:ascii="Arial" w:hAnsi="Arial" w:hint="eastAsia"/>
                <w:b/>
                <w:color w:val="000000"/>
                <w:sz w:val="18"/>
                <w:szCs w:val="20"/>
              </w:rPr>
              <w:t>：</w:t>
            </w:r>
          </w:p>
          <w:p w14:paraId="79A12ACB"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0</w:t>
            </w:r>
          </w:p>
        </w:tc>
      </w:tr>
      <w:tr w:rsidR="00DF7F9C" w:rsidRPr="0048714D" w14:paraId="22F7A928"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3F1A015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Record Sequence  Number</w:t>
            </w:r>
          </w:p>
        </w:tc>
        <w:tc>
          <w:tcPr>
            <w:tcW w:w="709" w:type="dxa"/>
            <w:tcBorders>
              <w:top w:val="single" w:sz="6" w:space="0" w:color="auto"/>
              <w:left w:val="single" w:sz="6" w:space="0" w:color="auto"/>
              <w:bottom w:val="single" w:sz="6" w:space="0" w:color="auto"/>
              <w:right w:val="single" w:sz="6" w:space="0" w:color="auto"/>
            </w:tcBorders>
          </w:tcPr>
          <w:p w14:paraId="63B346E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w:t>
            </w:r>
          </w:p>
        </w:tc>
        <w:tc>
          <w:tcPr>
            <w:tcW w:w="1701" w:type="dxa"/>
            <w:tcBorders>
              <w:top w:val="single" w:sz="6" w:space="0" w:color="auto"/>
              <w:left w:val="single" w:sz="6" w:space="0" w:color="auto"/>
              <w:bottom w:val="single" w:sz="6" w:space="0" w:color="auto"/>
              <w:right w:val="single" w:sz="6" w:space="0" w:color="auto"/>
            </w:tcBorders>
          </w:tcPr>
          <w:p w14:paraId="6FB4820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话单序列号</w:t>
            </w:r>
            <w:r w:rsidRPr="0048714D">
              <w:rPr>
                <w:rFonts w:cs="Arial"/>
                <w:sz w:val="18"/>
                <w:szCs w:val="18"/>
              </w:rPr>
              <w:t xml:space="preserve">, </w:t>
            </w:r>
            <w:r w:rsidRPr="0048714D">
              <w:rPr>
                <w:rFonts w:cs="Arial" w:hint="eastAsia"/>
                <w:sz w:val="18"/>
                <w:szCs w:val="18"/>
              </w:rPr>
              <w:t>作为每一条话单的唯一标识</w:t>
            </w:r>
          </w:p>
        </w:tc>
        <w:tc>
          <w:tcPr>
            <w:tcW w:w="850" w:type="dxa"/>
            <w:tcBorders>
              <w:top w:val="single" w:sz="6" w:space="0" w:color="auto"/>
              <w:left w:val="single" w:sz="6" w:space="0" w:color="auto"/>
              <w:bottom w:val="single" w:sz="6" w:space="0" w:color="auto"/>
              <w:right w:val="single" w:sz="6" w:space="0" w:color="auto"/>
            </w:tcBorders>
          </w:tcPr>
          <w:p w14:paraId="7AEE475F"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H’93</w:t>
            </w:r>
          </w:p>
        </w:tc>
        <w:tc>
          <w:tcPr>
            <w:tcW w:w="1560" w:type="dxa"/>
            <w:tcBorders>
              <w:top w:val="single" w:sz="6" w:space="0" w:color="auto"/>
              <w:left w:val="single" w:sz="6" w:space="0" w:color="auto"/>
              <w:bottom w:val="single" w:sz="6" w:space="0" w:color="auto"/>
              <w:right w:val="single" w:sz="6" w:space="0" w:color="auto"/>
            </w:tcBorders>
          </w:tcPr>
          <w:p w14:paraId="2235041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RecordSeqNumber  OPTIONAL</w:t>
            </w:r>
          </w:p>
          <w:p w14:paraId="66EBCF6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7F81BBA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RecordSeqNumber ::= OCTET STRING(SIZE (3))</w:t>
            </w:r>
          </w:p>
        </w:tc>
        <w:tc>
          <w:tcPr>
            <w:tcW w:w="1417" w:type="dxa"/>
            <w:tcBorders>
              <w:top w:val="single" w:sz="6" w:space="0" w:color="auto"/>
              <w:left w:val="single" w:sz="6" w:space="0" w:color="auto"/>
              <w:bottom w:val="single" w:sz="6" w:space="0" w:color="auto"/>
              <w:right w:val="single" w:sz="6" w:space="0" w:color="auto"/>
            </w:tcBorders>
          </w:tcPr>
          <w:p w14:paraId="2F09BA5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930351A3F4</w:t>
            </w:r>
          </w:p>
        </w:tc>
        <w:tc>
          <w:tcPr>
            <w:tcW w:w="2269" w:type="dxa"/>
            <w:tcBorders>
              <w:top w:val="single" w:sz="6" w:space="0" w:color="auto"/>
              <w:left w:val="single" w:sz="6" w:space="0" w:color="auto"/>
              <w:bottom w:val="single" w:sz="6" w:space="0" w:color="auto"/>
              <w:right w:val="single" w:sz="6" w:space="0" w:color="auto"/>
            </w:tcBorders>
          </w:tcPr>
          <w:p w14:paraId="233E2AAB"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sz w:val="20"/>
                <w:szCs w:val="20"/>
              </w:rPr>
              <w:t>51A3F4</w:t>
            </w:r>
          </w:p>
        </w:tc>
      </w:tr>
      <w:tr w:rsidR="00DF7F9C" w:rsidRPr="0048714D" w14:paraId="6061A031"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12211E8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lastRenderedPageBreak/>
              <w:t>Personal back ring tone indicator</w:t>
            </w:r>
          </w:p>
        </w:tc>
        <w:tc>
          <w:tcPr>
            <w:tcW w:w="709" w:type="dxa"/>
            <w:tcBorders>
              <w:top w:val="single" w:sz="6" w:space="0" w:color="auto"/>
              <w:left w:val="single" w:sz="6" w:space="0" w:color="auto"/>
              <w:bottom w:val="single" w:sz="6" w:space="0" w:color="auto"/>
              <w:right w:val="single" w:sz="6" w:space="0" w:color="auto"/>
            </w:tcBorders>
          </w:tcPr>
          <w:p w14:paraId="1B9BEC7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47CB748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表明本次呼叫是否是彩铃呼叫</w:t>
            </w:r>
          </w:p>
        </w:tc>
        <w:tc>
          <w:tcPr>
            <w:tcW w:w="850" w:type="dxa"/>
            <w:tcBorders>
              <w:top w:val="single" w:sz="6" w:space="0" w:color="auto"/>
              <w:left w:val="single" w:sz="6" w:space="0" w:color="auto"/>
              <w:bottom w:val="single" w:sz="6" w:space="0" w:color="auto"/>
              <w:right w:val="single" w:sz="6" w:space="0" w:color="auto"/>
            </w:tcBorders>
          </w:tcPr>
          <w:p w14:paraId="634192EA"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rPr>
            </w:pPr>
            <w:r w:rsidRPr="0048714D">
              <w:rPr>
                <w:noProof/>
                <w:color w:val="000000"/>
                <w:kern w:val="0"/>
                <w:sz w:val="18"/>
                <w:szCs w:val="20"/>
              </w:rPr>
              <w:t>H’94</w:t>
            </w:r>
          </w:p>
        </w:tc>
        <w:tc>
          <w:tcPr>
            <w:tcW w:w="1560" w:type="dxa"/>
            <w:tcBorders>
              <w:top w:val="single" w:sz="6" w:space="0" w:color="auto"/>
              <w:left w:val="single" w:sz="6" w:space="0" w:color="auto"/>
              <w:bottom w:val="single" w:sz="6" w:space="0" w:color="auto"/>
              <w:right w:val="single" w:sz="6" w:space="0" w:color="auto"/>
            </w:tcBorders>
          </w:tcPr>
          <w:p w14:paraId="65AE063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Pbrt OPTIONAL</w:t>
            </w:r>
          </w:p>
          <w:p w14:paraId="6031DC8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73E4F6E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Pbrt::=INTEGER</w:t>
            </w:r>
          </w:p>
        </w:tc>
        <w:tc>
          <w:tcPr>
            <w:tcW w:w="1417" w:type="dxa"/>
            <w:tcBorders>
              <w:top w:val="single" w:sz="6" w:space="0" w:color="auto"/>
              <w:left w:val="single" w:sz="6" w:space="0" w:color="auto"/>
              <w:bottom w:val="single" w:sz="6" w:space="0" w:color="auto"/>
              <w:right w:val="single" w:sz="6" w:space="0" w:color="auto"/>
            </w:tcBorders>
          </w:tcPr>
          <w:p w14:paraId="31E03AE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940100</w:t>
            </w:r>
          </w:p>
        </w:tc>
        <w:tc>
          <w:tcPr>
            <w:tcW w:w="2269" w:type="dxa"/>
            <w:tcBorders>
              <w:top w:val="single" w:sz="6" w:space="0" w:color="auto"/>
              <w:left w:val="single" w:sz="6" w:space="0" w:color="auto"/>
              <w:bottom w:val="single" w:sz="6" w:space="0" w:color="auto"/>
              <w:right w:val="single" w:sz="6" w:space="0" w:color="auto"/>
            </w:tcBorders>
          </w:tcPr>
          <w:p w14:paraId="023FB078"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0</w:t>
            </w:r>
          </w:p>
        </w:tc>
      </w:tr>
      <w:tr w:rsidR="00DF7F9C" w:rsidRPr="0048714D" w14:paraId="62C56A3E"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1C4B6547"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olor w:val="000000"/>
                <w:kern w:val="0"/>
                <w:sz w:val="18"/>
                <w:szCs w:val="20"/>
                <w:lang w:val="en-GB"/>
              </w:rPr>
            </w:pPr>
            <w:r w:rsidRPr="0048714D">
              <w:rPr>
                <w:rFonts w:ascii="Arial" w:hAnsi="Arial"/>
                <w:color w:val="000000"/>
                <w:kern w:val="0"/>
                <w:sz w:val="18"/>
                <w:szCs w:val="20"/>
                <w:lang w:val="en-GB"/>
              </w:rPr>
              <w:lastRenderedPageBreak/>
              <w:t>DDCFlag</w:t>
            </w:r>
          </w:p>
        </w:tc>
        <w:tc>
          <w:tcPr>
            <w:tcW w:w="709" w:type="dxa"/>
            <w:tcBorders>
              <w:top w:val="single" w:sz="6" w:space="0" w:color="auto"/>
              <w:left w:val="single" w:sz="6" w:space="0" w:color="auto"/>
              <w:bottom w:val="single" w:sz="6" w:space="0" w:color="auto"/>
              <w:right w:val="single" w:sz="6" w:space="0" w:color="auto"/>
            </w:tcBorders>
          </w:tcPr>
          <w:p w14:paraId="1379075F"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olor w:val="000000"/>
                <w:kern w:val="0"/>
                <w:sz w:val="18"/>
                <w:szCs w:val="20"/>
                <w:lang w:val="en-GB"/>
              </w:rPr>
            </w:pPr>
            <w:r w:rsidRPr="0048714D">
              <w:rPr>
                <w:rFonts w:ascii="Arial" w:hAnsi="Arial" w:cs="Arial"/>
                <w:color w:val="000000"/>
                <w:kern w:val="0"/>
                <w:sz w:val="18"/>
                <w:szCs w:val="20"/>
                <w:lang w:val="en-GB"/>
              </w:rPr>
              <w:t>O</w:t>
            </w:r>
            <w:r w:rsidRPr="0048714D">
              <w:rPr>
                <w:rFonts w:ascii="Arial" w:hAnsi="Arial" w:cs="Arial"/>
                <w:color w:val="000000"/>
                <w:kern w:val="0"/>
                <w:sz w:val="18"/>
                <w:szCs w:val="20"/>
                <w:vertAlign w:val="subscript"/>
                <w:lang w:val="en-GB"/>
              </w:rPr>
              <w:t>C</w:t>
            </w:r>
          </w:p>
        </w:tc>
        <w:tc>
          <w:tcPr>
            <w:tcW w:w="1701" w:type="dxa"/>
            <w:tcBorders>
              <w:top w:val="single" w:sz="6" w:space="0" w:color="auto"/>
              <w:left w:val="single" w:sz="6" w:space="0" w:color="auto"/>
              <w:bottom w:val="single" w:sz="6" w:space="0" w:color="auto"/>
              <w:right w:val="single" w:sz="6" w:space="0" w:color="auto"/>
            </w:tcBorders>
          </w:tcPr>
          <w:p w14:paraId="251C924B"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hint="eastAsia"/>
                <w:color w:val="000000"/>
                <w:kern w:val="0"/>
                <w:sz w:val="18"/>
                <w:szCs w:val="20"/>
                <w:lang w:val="en-GB"/>
              </w:rPr>
              <w:t>巴西被叫付费呼叫标识</w:t>
            </w:r>
          </w:p>
        </w:tc>
        <w:tc>
          <w:tcPr>
            <w:tcW w:w="850" w:type="dxa"/>
            <w:tcBorders>
              <w:top w:val="single" w:sz="6" w:space="0" w:color="auto"/>
              <w:left w:val="single" w:sz="6" w:space="0" w:color="auto"/>
              <w:bottom w:val="single" w:sz="6" w:space="0" w:color="auto"/>
              <w:right w:val="single" w:sz="6" w:space="0" w:color="auto"/>
            </w:tcBorders>
          </w:tcPr>
          <w:p w14:paraId="5425055C"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rPr>
            </w:pPr>
            <w:r w:rsidRPr="0048714D">
              <w:rPr>
                <w:noProof/>
                <w:color w:val="000000"/>
                <w:kern w:val="0"/>
                <w:sz w:val="18"/>
                <w:szCs w:val="20"/>
              </w:rPr>
              <w:t>H’99</w:t>
            </w:r>
            <w:r w:rsidRPr="0048714D">
              <w:rPr>
                <w:noProof/>
                <w:color w:val="000000"/>
                <w:kern w:val="0"/>
                <w:sz w:val="18"/>
                <w:szCs w:val="20"/>
              </w:rPr>
              <w:tab/>
            </w:r>
          </w:p>
        </w:tc>
        <w:tc>
          <w:tcPr>
            <w:tcW w:w="1560" w:type="dxa"/>
            <w:tcBorders>
              <w:top w:val="single" w:sz="6" w:space="0" w:color="auto"/>
              <w:left w:val="single" w:sz="6" w:space="0" w:color="auto"/>
              <w:bottom w:val="single" w:sz="6" w:space="0" w:color="auto"/>
              <w:right w:val="single" w:sz="6" w:space="0" w:color="auto"/>
            </w:tcBorders>
          </w:tcPr>
          <w:p w14:paraId="2B4B8A84"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DDCFlag OPTIONAL</w:t>
            </w:r>
          </w:p>
          <w:p w14:paraId="0C0DB99B"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p>
          <w:p w14:paraId="05962603"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kern w:val="0"/>
                <w:sz w:val="18"/>
                <w:szCs w:val="20"/>
                <w:lang w:val="en-GB" w:eastAsia="en-US"/>
              </w:rPr>
              <w:t>DDCFlag::= INTEGER</w:t>
            </w:r>
          </w:p>
        </w:tc>
        <w:tc>
          <w:tcPr>
            <w:tcW w:w="1417" w:type="dxa"/>
            <w:tcBorders>
              <w:top w:val="single" w:sz="6" w:space="0" w:color="auto"/>
              <w:left w:val="single" w:sz="6" w:space="0" w:color="auto"/>
              <w:bottom w:val="single" w:sz="6" w:space="0" w:color="auto"/>
              <w:right w:val="single" w:sz="6" w:space="0" w:color="auto"/>
            </w:tcBorders>
          </w:tcPr>
          <w:p w14:paraId="6C3CE521"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w:t>
            </w:r>
          </w:p>
        </w:tc>
        <w:tc>
          <w:tcPr>
            <w:tcW w:w="2269" w:type="dxa"/>
            <w:tcBorders>
              <w:top w:val="single" w:sz="6" w:space="0" w:color="auto"/>
              <w:left w:val="single" w:sz="6" w:space="0" w:color="auto"/>
              <w:bottom w:val="single" w:sz="6" w:space="0" w:color="auto"/>
              <w:right w:val="single" w:sz="6" w:space="0" w:color="auto"/>
            </w:tcBorders>
          </w:tcPr>
          <w:p w14:paraId="772F0AFC"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40D53025"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4A89C0BD"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olor w:val="000000"/>
                <w:kern w:val="0"/>
                <w:sz w:val="18"/>
                <w:szCs w:val="20"/>
                <w:lang w:val="en-GB"/>
              </w:rPr>
            </w:pPr>
            <w:r w:rsidRPr="0048714D">
              <w:rPr>
                <w:rFonts w:ascii="Arial" w:hAnsi="Arial"/>
                <w:bCs/>
                <w:color w:val="000000"/>
                <w:kern w:val="0"/>
                <w:sz w:val="18"/>
                <w:szCs w:val="20"/>
                <w:lang w:val="en-GB" w:eastAsia="en-US"/>
              </w:rPr>
              <w:t>Gateway</w:t>
            </w:r>
            <w:r w:rsidRPr="0048714D">
              <w:rPr>
                <w:rFonts w:ascii="Arial" w:hAnsi="Arial"/>
                <w:bCs/>
                <w:color w:val="000000"/>
                <w:kern w:val="0"/>
                <w:sz w:val="18"/>
                <w:szCs w:val="20"/>
                <w:lang w:val="en-GB"/>
              </w:rPr>
              <w:t xml:space="preserve"> </w:t>
            </w:r>
            <w:r w:rsidRPr="0048714D">
              <w:rPr>
                <w:rFonts w:ascii="Arial" w:hAnsi="Arial"/>
                <w:bCs/>
                <w:color w:val="000000"/>
                <w:kern w:val="0"/>
                <w:sz w:val="18"/>
                <w:szCs w:val="20"/>
                <w:lang w:val="en-GB" w:eastAsia="en-US"/>
              </w:rPr>
              <w:t>Record</w:t>
            </w:r>
            <w:r w:rsidRPr="0048714D">
              <w:rPr>
                <w:rFonts w:ascii="Arial" w:hAnsi="Arial"/>
                <w:bCs/>
                <w:color w:val="000000"/>
                <w:kern w:val="0"/>
                <w:sz w:val="18"/>
                <w:szCs w:val="20"/>
                <w:lang w:val="en-GB"/>
              </w:rPr>
              <w:t xml:space="preserve"> </w:t>
            </w:r>
            <w:r w:rsidRPr="0048714D">
              <w:rPr>
                <w:rFonts w:ascii="Arial" w:hAnsi="Arial"/>
                <w:bCs/>
                <w:color w:val="000000"/>
                <w:kern w:val="0"/>
                <w:sz w:val="18"/>
                <w:szCs w:val="20"/>
                <w:lang w:val="en-GB" w:eastAsia="en-US"/>
              </w:rPr>
              <w:t>Type</w:t>
            </w:r>
          </w:p>
        </w:tc>
        <w:tc>
          <w:tcPr>
            <w:tcW w:w="709" w:type="dxa"/>
            <w:tcBorders>
              <w:top w:val="single" w:sz="6" w:space="0" w:color="auto"/>
              <w:left w:val="single" w:sz="6" w:space="0" w:color="auto"/>
              <w:bottom w:val="single" w:sz="6" w:space="0" w:color="auto"/>
              <w:right w:val="single" w:sz="6" w:space="0" w:color="auto"/>
            </w:tcBorders>
          </w:tcPr>
          <w:p w14:paraId="21B3E1F0"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O</w:t>
            </w:r>
            <w:r w:rsidRPr="0048714D">
              <w:rPr>
                <w:rFonts w:ascii="Arial" w:hAnsi="Arial" w:cs="Arial"/>
                <w:color w:val="000000"/>
                <w:kern w:val="0"/>
                <w:sz w:val="18"/>
                <w:szCs w:val="20"/>
                <w:vertAlign w:val="subscript"/>
                <w:lang w:val="en-GB"/>
              </w:rPr>
              <w:t>C</w:t>
            </w:r>
          </w:p>
        </w:tc>
        <w:tc>
          <w:tcPr>
            <w:tcW w:w="1701" w:type="dxa"/>
            <w:tcBorders>
              <w:top w:val="single" w:sz="6" w:space="0" w:color="auto"/>
              <w:left w:val="single" w:sz="6" w:space="0" w:color="auto"/>
              <w:bottom w:val="single" w:sz="6" w:space="0" w:color="auto"/>
              <w:right w:val="single" w:sz="6" w:space="0" w:color="auto"/>
            </w:tcBorders>
          </w:tcPr>
          <w:p w14:paraId="0CEF6E69"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hint="eastAsia"/>
                <w:color w:val="000000"/>
                <w:kern w:val="0"/>
                <w:sz w:val="18"/>
                <w:szCs w:val="20"/>
                <w:lang w:val="en-GB"/>
              </w:rPr>
              <w:t>表中继类型。如网关中继</w:t>
            </w:r>
            <w:r w:rsidRPr="0048714D">
              <w:rPr>
                <w:rFonts w:ascii="Arial" w:hAnsi="Arial" w:cs="Arial" w:hint="eastAsia"/>
                <w:color w:val="000000"/>
                <w:kern w:val="0"/>
                <w:sz w:val="18"/>
                <w:szCs w:val="20"/>
              </w:rPr>
              <w:t>（</w:t>
            </w:r>
            <w:r w:rsidRPr="0048714D">
              <w:rPr>
                <w:rFonts w:ascii="Arial" w:hAnsi="Arial" w:cs="Arial"/>
                <w:color w:val="000000"/>
                <w:kern w:val="0"/>
                <w:sz w:val="18"/>
                <w:szCs w:val="20"/>
                <w:lang w:val="en-GB"/>
              </w:rPr>
              <w:t>gate</w:t>
            </w:r>
            <w:r w:rsidRPr="0048714D">
              <w:rPr>
                <w:rFonts w:ascii="Arial" w:hAnsi="Arial" w:cs="Arial" w:hint="eastAsia"/>
                <w:color w:val="000000"/>
                <w:kern w:val="0"/>
                <w:sz w:val="18"/>
                <w:szCs w:val="20"/>
              </w:rPr>
              <w:t>）</w:t>
            </w:r>
            <w:r w:rsidRPr="0048714D">
              <w:rPr>
                <w:rFonts w:ascii="Arial" w:hAnsi="Arial" w:cs="Arial" w:hint="eastAsia"/>
                <w:color w:val="000000"/>
                <w:kern w:val="0"/>
                <w:sz w:val="18"/>
                <w:szCs w:val="20"/>
                <w:lang w:val="en-GB"/>
              </w:rPr>
              <w:t>、网内中继</w:t>
            </w:r>
            <w:r w:rsidRPr="0048714D">
              <w:rPr>
                <w:rFonts w:ascii="Arial" w:hAnsi="Arial" w:cs="Arial"/>
                <w:color w:val="000000"/>
                <w:kern w:val="0"/>
                <w:sz w:val="18"/>
                <w:szCs w:val="20"/>
                <w:lang w:val="en-GB"/>
              </w:rPr>
              <w:t>(trunk)</w:t>
            </w:r>
          </w:p>
        </w:tc>
        <w:tc>
          <w:tcPr>
            <w:tcW w:w="850" w:type="dxa"/>
            <w:tcBorders>
              <w:top w:val="single" w:sz="6" w:space="0" w:color="auto"/>
              <w:left w:val="single" w:sz="6" w:space="0" w:color="auto"/>
              <w:bottom w:val="single" w:sz="6" w:space="0" w:color="auto"/>
              <w:right w:val="single" w:sz="6" w:space="0" w:color="auto"/>
            </w:tcBorders>
          </w:tcPr>
          <w:p w14:paraId="586B6ACA"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rPr>
            </w:pPr>
            <w:r w:rsidRPr="0048714D">
              <w:rPr>
                <w:noProof/>
                <w:color w:val="000000"/>
                <w:kern w:val="0"/>
                <w:sz w:val="18"/>
                <w:szCs w:val="20"/>
              </w:rPr>
              <w:t>H’</w:t>
            </w:r>
            <w:smartTag w:uri="urn:schemas-microsoft-com:office:smarttags" w:element="chmetcnv">
              <w:smartTagPr>
                <w:attr w:name="UnitName" w:val="a"/>
                <w:attr w:name="SourceValue" w:val="9"/>
                <w:attr w:name="HasSpace" w:val="False"/>
                <w:attr w:name="Negative" w:val="False"/>
                <w:attr w:name="NumberType" w:val="1"/>
                <w:attr w:name="TCSC" w:val="0"/>
              </w:smartTagPr>
              <w:r w:rsidRPr="0048714D">
                <w:rPr>
                  <w:noProof/>
                  <w:color w:val="000000"/>
                  <w:kern w:val="0"/>
                  <w:sz w:val="18"/>
                  <w:szCs w:val="20"/>
                </w:rPr>
                <w:t>9A</w:t>
              </w:r>
            </w:smartTag>
          </w:p>
        </w:tc>
        <w:tc>
          <w:tcPr>
            <w:tcW w:w="1560" w:type="dxa"/>
            <w:tcBorders>
              <w:top w:val="single" w:sz="6" w:space="0" w:color="auto"/>
              <w:left w:val="single" w:sz="6" w:space="0" w:color="auto"/>
              <w:bottom w:val="single" w:sz="6" w:space="0" w:color="auto"/>
              <w:right w:val="single" w:sz="6" w:space="0" w:color="auto"/>
            </w:tcBorders>
          </w:tcPr>
          <w:p w14:paraId="2BECAD83"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GatewayRecordType OPTIONAL</w:t>
            </w:r>
          </w:p>
          <w:p w14:paraId="31C9442C"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p>
          <w:p w14:paraId="11490DB3"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kern w:val="0"/>
                <w:sz w:val="18"/>
                <w:szCs w:val="20"/>
                <w:lang w:val="en-GB" w:eastAsia="en-US"/>
              </w:rPr>
              <w:t>GatewayRecordType ::= ENUMERATED</w:t>
            </w:r>
          </w:p>
        </w:tc>
        <w:tc>
          <w:tcPr>
            <w:tcW w:w="1417" w:type="dxa"/>
            <w:tcBorders>
              <w:top w:val="single" w:sz="6" w:space="0" w:color="auto"/>
              <w:left w:val="single" w:sz="6" w:space="0" w:color="auto"/>
              <w:bottom w:val="single" w:sz="6" w:space="0" w:color="auto"/>
              <w:right w:val="single" w:sz="6" w:space="0" w:color="auto"/>
            </w:tcBorders>
          </w:tcPr>
          <w:p w14:paraId="3A9F4AF8"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9A0100</w:t>
            </w:r>
          </w:p>
        </w:tc>
        <w:tc>
          <w:tcPr>
            <w:tcW w:w="2269" w:type="dxa"/>
            <w:tcBorders>
              <w:top w:val="single" w:sz="6" w:space="0" w:color="auto"/>
              <w:left w:val="single" w:sz="6" w:space="0" w:color="auto"/>
              <w:bottom w:val="single" w:sz="6" w:space="0" w:color="auto"/>
              <w:right w:val="single" w:sz="6" w:space="0" w:color="auto"/>
            </w:tcBorders>
          </w:tcPr>
          <w:p w14:paraId="0C0BD5C0"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0</w:t>
            </w:r>
          </w:p>
          <w:p w14:paraId="3D13EF6E"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g</w:t>
            </w:r>
            <w:r w:rsidRPr="0048714D">
              <w:rPr>
                <w:rFonts w:ascii="Arial" w:hAnsi="Arial"/>
                <w:b/>
                <w:color w:val="000000"/>
                <w:sz w:val="18"/>
                <w:szCs w:val="20"/>
              </w:rPr>
              <w:t>atewayRecord</w:t>
            </w:r>
          </w:p>
        </w:tc>
      </w:tr>
      <w:tr w:rsidR="00DF7F9C" w:rsidRPr="0048714D" w14:paraId="60A4FBB8"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4DA4C578"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bCs/>
                <w:color w:val="000000"/>
                <w:kern w:val="0"/>
                <w:sz w:val="18"/>
                <w:szCs w:val="20"/>
                <w:lang w:val="en-GB"/>
              </w:rPr>
            </w:pPr>
            <w:r w:rsidRPr="0048714D">
              <w:rPr>
                <w:rFonts w:ascii="Arial" w:hAnsi="Arial"/>
                <w:bCs/>
                <w:color w:val="000000"/>
                <w:kern w:val="0"/>
                <w:sz w:val="18"/>
                <w:szCs w:val="20"/>
                <w:lang w:val="en-GB"/>
              </w:rPr>
              <w:t>Roaming Number</w:t>
            </w:r>
          </w:p>
        </w:tc>
        <w:tc>
          <w:tcPr>
            <w:tcW w:w="709" w:type="dxa"/>
            <w:tcBorders>
              <w:top w:val="single" w:sz="6" w:space="0" w:color="auto"/>
              <w:left w:val="single" w:sz="6" w:space="0" w:color="auto"/>
              <w:bottom w:val="single" w:sz="6" w:space="0" w:color="auto"/>
              <w:right w:val="single" w:sz="6" w:space="0" w:color="auto"/>
            </w:tcBorders>
          </w:tcPr>
          <w:p w14:paraId="4538781E"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O</w:t>
            </w:r>
            <w:r w:rsidRPr="0048714D">
              <w:rPr>
                <w:rFonts w:ascii="Arial" w:hAnsi="Arial" w:cs="Arial"/>
                <w:color w:val="000000"/>
                <w:kern w:val="0"/>
                <w:sz w:val="18"/>
                <w:szCs w:val="20"/>
                <w:vertAlign w:val="subscript"/>
                <w:lang w:val="en-GB"/>
              </w:rPr>
              <w:t>C</w:t>
            </w:r>
          </w:p>
        </w:tc>
        <w:tc>
          <w:tcPr>
            <w:tcW w:w="1701" w:type="dxa"/>
            <w:tcBorders>
              <w:top w:val="single" w:sz="6" w:space="0" w:color="auto"/>
              <w:left w:val="single" w:sz="6" w:space="0" w:color="auto"/>
              <w:bottom w:val="single" w:sz="6" w:space="0" w:color="auto"/>
              <w:right w:val="single" w:sz="6" w:space="0" w:color="auto"/>
            </w:tcBorders>
          </w:tcPr>
          <w:p w14:paraId="2264E37A"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hint="eastAsia"/>
                <w:color w:val="000000"/>
                <w:kern w:val="0"/>
                <w:sz w:val="18"/>
                <w:szCs w:val="20"/>
                <w:lang w:val="en-GB"/>
              </w:rPr>
              <w:t>被叫用户的漫游号码</w:t>
            </w:r>
          </w:p>
        </w:tc>
        <w:tc>
          <w:tcPr>
            <w:tcW w:w="850" w:type="dxa"/>
            <w:tcBorders>
              <w:top w:val="single" w:sz="6" w:space="0" w:color="auto"/>
              <w:left w:val="single" w:sz="6" w:space="0" w:color="auto"/>
              <w:bottom w:val="single" w:sz="6" w:space="0" w:color="auto"/>
              <w:right w:val="single" w:sz="6" w:space="0" w:color="auto"/>
            </w:tcBorders>
          </w:tcPr>
          <w:p w14:paraId="13778B3A"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rPr>
            </w:pPr>
            <w:r w:rsidRPr="0048714D">
              <w:rPr>
                <w:noProof/>
                <w:color w:val="000000"/>
                <w:kern w:val="0"/>
                <w:sz w:val="18"/>
                <w:szCs w:val="20"/>
              </w:rPr>
              <w:t>H’9B</w:t>
            </w:r>
          </w:p>
        </w:tc>
        <w:tc>
          <w:tcPr>
            <w:tcW w:w="1560" w:type="dxa"/>
            <w:tcBorders>
              <w:top w:val="single" w:sz="6" w:space="0" w:color="auto"/>
              <w:left w:val="single" w:sz="6" w:space="0" w:color="auto"/>
              <w:bottom w:val="single" w:sz="6" w:space="0" w:color="auto"/>
              <w:right w:val="single" w:sz="6" w:space="0" w:color="auto"/>
            </w:tcBorders>
          </w:tcPr>
          <w:p w14:paraId="6C24E39E"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BCDDirectoryNumber  OPTIONAL</w:t>
            </w:r>
          </w:p>
          <w:p w14:paraId="5E3D2366"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p>
          <w:p w14:paraId="6A83FBC2"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hint="eastAsia"/>
                <w:kern w:val="0"/>
                <w:sz w:val="18"/>
                <w:szCs w:val="20"/>
                <w:lang w:val="en-GB" w:eastAsia="en-US"/>
              </w:rPr>
              <w:t>同</w:t>
            </w:r>
            <w:r w:rsidRPr="0048714D">
              <w:rPr>
                <w:rFonts w:ascii="Arial" w:hAnsi="Arial"/>
                <w:kern w:val="0"/>
                <w:sz w:val="18"/>
                <w:szCs w:val="20"/>
                <w:lang w:val="en-GB" w:eastAsia="en-US"/>
              </w:rPr>
              <w:t>Calling Number</w:t>
            </w:r>
          </w:p>
        </w:tc>
        <w:tc>
          <w:tcPr>
            <w:tcW w:w="1417" w:type="dxa"/>
            <w:tcBorders>
              <w:top w:val="single" w:sz="6" w:space="0" w:color="auto"/>
              <w:left w:val="single" w:sz="6" w:space="0" w:color="auto"/>
              <w:bottom w:val="single" w:sz="6" w:space="0" w:color="auto"/>
              <w:right w:val="single" w:sz="6" w:space="0" w:color="auto"/>
            </w:tcBorders>
          </w:tcPr>
          <w:p w14:paraId="645E3D68"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9B07A13144743404F1</w:t>
            </w:r>
          </w:p>
        </w:tc>
        <w:tc>
          <w:tcPr>
            <w:tcW w:w="2269" w:type="dxa"/>
            <w:tcBorders>
              <w:top w:val="single" w:sz="6" w:space="0" w:color="auto"/>
              <w:left w:val="single" w:sz="6" w:space="0" w:color="auto"/>
              <w:bottom w:val="single" w:sz="6" w:space="0" w:color="auto"/>
              <w:right w:val="single" w:sz="6" w:space="0" w:color="auto"/>
            </w:tcBorders>
          </w:tcPr>
          <w:p w14:paraId="0E66A942"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号码类型：</w:t>
            </w:r>
            <w:r w:rsidRPr="0048714D">
              <w:rPr>
                <w:rFonts w:ascii="Arial" w:hAnsi="Arial"/>
                <w:b/>
                <w:color w:val="000000"/>
                <w:sz w:val="20"/>
                <w:szCs w:val="20"/>
              </w:rPr>
              <w:t>2</w:t>
            </w:r>
          </w:p>
          <w:p w14:paraId="137800BA"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号码计划：</w:t>
            </w:r>
            <w:r w:rsidRPr="0048714D">
              <w:rPr>
                <w:rFonts w:ascii="Arial" w:hAnsi="Arial"/>
                <w:b/>
                <w:color w:val="000000"/>
                <w:sz w:val="20"/>
                <w:szCs w:val="20"/>
              </w:rPr>
              <w:t>1</w:t>
            </w:r>
          </w:p>
          <w:p w14:paraId="7DC09870"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hint="eastAsia"/>
                <w:b/>
                <w:color w:val="000000"/>
                <w:sz w:val="20"/>
                <w:szCs w:val="20"/>
              </w:rPr>
              <w:t>号码：</w:t>
            </w:r>
            <w:r w:rsidRPr="0048714D">
              <w:rPr>
                <w:rFonts w:ascii="Arial" w:hAnsi="Arial"/>
                <w:b/>
                <w:color w:val="000000"/>
                <w:sz w:val="20"/>
                <w:szCs w:val="20"/>
              </w:rPr>
              <w:t>13444743401</w:t>
            </w:r>
          </w:p>
        </w:tc>
      </w:tr>
      <w:tr w:rsidR="00DF7F9C" w:rsidRPr="0048714D" w14:paraId="557E7008"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3459A593"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bCs/>
                <w:color w:val="000000"/>
                <w:kern w:val="0"/>
                <w:sz w:val="18"/>
                <w:szCs w:val="20"/>
                <w:lang w:val="en-GB"/>
              </w:rPr>
            </w:pPr>
            <w:r w:rsidRPr="0048714D">
              <w:rPr>
                <w:rFonts w:ascii="Arial" w:hAnsi="Arial"/>
                <w:bCs/>
                <w:color w:val="000000"/>
                <w:kern w:val="0"/>
                <w:sz w:val="18"/>
                <w:szCs w:val="20"/>
                <w:lang w:val="en-GB" w:eastAsia="en-US"/>
              </w:rPr>
              <w:t>Redirect</w:t>
            </w:r>
            <w:r w:rsidRPr="0048714D">
              <w:rPr>
                <w:rFonts w:ascii="Arial" w:hAnsi="Arial"/>
                <w:bCs/>
                <w:color w:val="000000"/>
                <w:kern w:val="0"/>
                <w:sz w:val="18"/>
                <w:szCs w:val="20"/>
                <w:lang w:val="en-GB"/>
              </w:rPr>
              <w:t xml:space="preserve"> </w:t>
            </w:r>
            <w:r w:rsidRPr="0048714D">
              <w:rPr>
                <w:rFonts w:ascii="Arial" w:hAnsi="Arial"/>
                <w:bCs/>
                <w:color w:val="000000"/>
                <w:kern w:val="0"/>
                <w:sz w:val="18"/>
                <w:szCs w:val="20"/>
                <w:lang w:val="en-GB" w:eastAsia="en-US"/>
              </w:rPr>
              <w:t xml:space="preserve">Number   </w:t>
            </w:r>
          </w:p>
        </w:tc>
        <w:tc>
          <w:tcPr>
            <w:tcW w:w="709" w:type="dxa"/>
            <w:tcBorders>
              <w:top w:val="single" w:sz="6" w:space="0" w:color="auto"/>
              <w:left w:val="single" w:sz="6" w:space="0" w:color="auto"/>
              <w:bottom w:val="single" w:sz="6" w:space="0" w:color="auto"/>
              <w:right w:val="single" w:sz="6" w:space="0" w:color="auto"/>
            </w:tcBorders>
          </w:tcPr>
          <w:p w14:paraId="6E31C92C"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O</w:t>
            </w:r>
            <w:r w:rsidRPr="0048714D">
              <w:rPr>
                <w:rFonts w:ascii="Arial" w:hAnsi="Arial" w:cs="Arial"/>
                <w:color w:val="000000"/>
                <w:kern w:val="0"/>
                <w:sz w:val="18"/>
                <w:szCs w:val="20"/>
                <w:vertAlign w:val="subscript"/>
                <w:lang w:val="en-GB"/>
              </w:rPr>
              <w:t>C</w:t>
            </w:r>
          </w:p>
        </w:tc>
        <w:tc>
          <w:tcPr>
            <w:tcW w:w="1701" w:type="dxa"/>
            <w:tcBorders>
              <w:top w:val="single" w:sz="6" w:space="0" w:color="auto"/>
              <w:left w:val="single" w:sz="6" w:space="0" w:color="auto"/>
              <w:bottom w:val="single" w:sz="6" w:space="0" w:color="auto"/>
              <w:right w:val="single" w:sz="6" w:space="0" w:color="auto"/>
            </w:tcBorders>
          </w:tcPr>
          <w:p w14:paraId="06FF95D9"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hint="eastAsia"/>
                <w:color w:val="000000"/>
                <w:kern w:val="0"/>
                <w:sz w:val="18"/>
                <w:szCs w:val="20"/>
                <w:lang w:val="en-GB"/>
              </w:rPr>
              <w:t>重定向号码</w:t>
            </w:r>
          </w:p>
        </w:tc>
        <w:tc>
          <w:tcPr>
            <w:tcW w:w="850" w:type="dxa"/>
            <w:tcBorders>
              <w:top w:val="single" w:sz="6" w:space="0" w:color="auto"/>
              <w:left w:val="single" w:sz="6" w:space="0" w:color="auto"/>
              <w:bottom w:val="single" w:sz="6" w:space="0" w:color="auto"/>
              <w:right w:val="single" w:sz="6" w:space="0" w:color="auto"/>
            </w:tcBorders>
          </w:tcPr>
          <w:p w14:paraId="162458DC"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UnitName" w:val="C"/>
                <w:attr w:name="SourceValue" w:val="9"/>
                <w:attr w:name="HasSpace" w:val="False"/>
                <w:attr w:name="Negative" w:val="False"/>
                <w:attr w:name="NumberType" w:val="1"/>
                <w:attr w:name="TCSC" w:val="0"/>
              </w:smartTagPr>
              <w:r w:rsidRPr="0048714D">
                <w:rPr>
                  <w:noProof/>
                  <w:color w:val="000000"/>
                  <w:kern w:val="0"/>
                  <w:sz w:val="18"/>
                  <w:szCs w:val="20"/>
                  <w:lang w:val="en-GB"/>
                </w:rPr>
                <w:t>9C</w:t>
              </w:r>
            </w:smartTag>
          </w:p>
        </w:tc>
        <w:tc>
          <w:tcPr>
            <w:tcW w:w="1560" w:type="dxa"/>
            <w:tcBorders>
              <w:top w:val="single" w:sz="6" w:space="0" w:color="auto"/>
              <w:left w:val="single" w:sz="6" w:space="0" w:color="auto"/>
              <w:bottom w:val="single" w:sz="6" w:space="0" w:color="auto"/>
              <w:right w:val="single" w:sz="6" w:space="0" w:color="auto"/>
            </w:tcBorders>
          </w:tcPr>
          <w:p w14:paraId="0B71BE27"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BCDDirectoryNumber OPTIONAL</w:t>
            </w:r>
          </w:p>
          <w:p w14:paraId="2598838F"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p>
          <w:p w14:paraId="66FBD0ED"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hint="eastAsia"/>
                <w:kern w:val="0"/>
                <w:sz w:val="18"/>
                <w:szCs w:val="20"/>
                <w:lang w:val="en-GB" w:eastAsia="en-US"/>
              </w:rPr>
              <w:t>同</w:t>
            </w:r>
            <w:r w:rsidRPr="0048714D">
              <w:rPr>
                <w:rFonts w:ascii="Arial" w:hAnsi="Arial"/>
                <w:kern w:val="0"/>
                <w:sz w:val="18"/>
                <w:szCs w:val="20"/>
                <w:lang w:val="en-GB" w:eastAsia="en-US"/>
              </w:rPr>
              <w:t>Calling Number</w:t>
            </w:r>
          </w:p>
        </w:tc>
        <w:tc>
          <w:tcPr>
            <w:tcW w:w="1417" w:type="dxa"/>
            <w:tcBorders>
              <w:top w:val="single" w:sz="6" w:space="0" w:color="auto"/>
              <w:left w:val="single" w:sz="6" w:space="0" w:color="auto"/>
              <w:bottom w:val="single" w:sz="6" w:space="0" w:color="auto"/>
              <w:right w:val="single" w:sz="6" w:space="0" w:color="auto"/>
            </w:tcBorders>
          </w:tcPr>
          <w:p w14:paraId="658AF4FA"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cs="Arial"/>
                <w:color w:val="000000"/>
                <w:kern w:val="0"/>
                <w:sz w:val="18"/>
                <w:szCs w:val="20"/>
                <w:lang w:val="en-GB"/>
              </w:rPr>
            </w:pPr>
            <w:r w:rsidRPr="0048714D">
              <w:rPr>
                <w:rFonts w:ascii="Arial" w:hAnsi="Arial" w:cs="Arial"/>
                <w:color w:val="000000"/>
                <w:kern w:val="0"/>
                <w:sz w:val="18"/>
                <w:szCs w:val="20"/>
                <w:lang w:val="en-GB"/>
              </w:rPr>
              <w:t>—</w:t>
            </w:r>
          </w:p>
        </w:tc>
        <w:tc>
          <w:tcPr>
            <w:tcW w:w="2269" w:type="dxa"/>
            <w:tcBorders>
              <w:top w:val="single" w:sz="6" w:space="0" w:color="auto"/>
              <w:left w:val="single" w:sz="6" w:space="0" w:color="auto"/>
              <w:bottom w:val="single" w:sz="6" w:space="0" w:color="auto"/>
              <w:right w:val="single" w:sz="6" w:space="0" w:color="auto"/>
            </w:tcBorders>
          </w:tcPr>
          <w:p w14:paraId="1EE515B4"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7E4B1BA5"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6E9CD458"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bCs/>
                <w:color w:val="000000"/>
                <w:kern w:val="0"/>
                <w:sz w:val="18"/>
                <w:szCs w:val="20"/>
                <w:lang w:val="en-GB" w:eastAsia="en-US"/>
              </w:rPr>
            </w:pPr>
            <w:r w:rsidRPr="0048714D">
              <w:rPr>
                <w:rFonts w:ascii="Arial" w:hAnsi="Arial"/>
                <w:bCs/>
                <w:color w:val="000000"/>
                <w:kern w:val="0"/>
                <w:sz w:val="18"/>
                <w:szCs w:val="20"/>
                <w:lang w:val="en-GB" w:eastAsia="en-US"/>
              </w:rPr>
              <w:t>Incoming Cic</w:t>
            </w:r>
          </w:p>
        </w:tc>
        <w:tc>
          <w:tcPr>
            <w:tcW w:w="709" w:type="dxa"/>
            <w:tcBorders>
              <w:top w:val="single" w:sz="6" w:space="0" w:color="auto"/>
              <w:left w:val="single" w:sz="6" w:space="0" w:color="auto"/>
              <w:bottom w:val="single" w:sz="6" w:space="0" w:color="auto"/>
              <w:right w:val="single" w:sz="6" w:space="0" w:color="auto"/>
            </w:tcBorders>
          </w:tcPr>
          <w:p w14:paraId="118B345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24630D7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入中继电路信息</w:t>
            </w:r>
          </w:p>
        </w:tc>
        <w:tc>
          <w:tcPr>
            <w:tcW w:w="850" w:type="dxa"/>
            <w:tcBorders>
              <w:top w:val="single" w:sz="6" w:space="0" w:color="auto"/>
              <w:left w:val="single" w:sz="6" w:space="0" w:color="auto"/>
              <w:bottom w:val="single" w:sz="6" w:space="0" w:color="auto"/>
              <w:right w:val="single" w:sz="6" w:space="0" w:color="auto"/>
            </w:tcBorders>
          </w:tcPr>
          <w:p w14:paraId="0708B314"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H’9D</w:t>
            </w:r>
          </w:p>
        </w:tc>
        <w:tc>
          <w:tcPr>
            <w:tcW w:w="1560" w:type="dxa"/>
            <w:tcBorders>
              <w:top w:val="single" w:sz="6" w:space="0" w:color="auto"/>
              <w:left w:val="single" w:sz="6" w:space="0" w:color="auto"/>
              <w:bottom w:val="single" w:sz="6" w:space="0" w:color="auto"/>
              <w:right w:val="single" w:sz="6" w:space="0" w:color="auto"/>
            </w:tcBorders>
          </w:tcPr>
          <w:p w14:paraId="73CAAAC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CICCode OPTIONAL</w:t>
            </w:r>
          </w:p>
          <w:p w14:paraId="4105999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0EE0EF1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color w:val="000000"/>
                <w:sz w:val="18"/>
                <w:szCs w:val="21"/>
                <w:lang w:val="pt-BR"/>
              </w:rPr>
              <w:t>CICCode ::= SEQUENCE</w:t>
            </w:r>
          </w:p>
        </w:tc>
        <w:tc>
          <w:tcPr>
            <w:tcW w:w="1417" w:type="dxa"/>
            <w:tcBorders>
              <w:top w:val="single" w:sz="6" w:space="0" w:color="auto"/>
              <w:left w:val="single" w:sz="6" w:space="0" w:color="auto"/>
              <w:bottom w:val="single" w:sz="6" w:space="0" w:color="auto"/>
              <w:right w:val="single" w:sz="6" w:space="0" w:color="auto"/>
            </w:tcBorders>
          </w:tcPr>
          <w:p w14:paraId="6640637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9D06800111810103</w:t>
            </w:r>
          </w:p>
        </w:tc>
        <w:tc>
          <w:tcPr>
            <w:tcW w:w="2269" w:type="dxa"/>
            <w:tcBorders>
              <w:top w:val="single" w:sz="6" w:space="0" w:color="auto"/>
              <w:left w:val="single" w:sz="6" w:space="0" w:color="auto"/>
              <w:bottom w:val="single" w:sz="6" w:space="0" w:color="auto"/>
              <w:right w:val="single" w:sz="6" w:space="0" w:color="auto"/>
            </w:tcBorders>
          </w:tcPr>
          <w:p w14:paraId="4F35F6CC" w14:textId="77777777" w:rsidR="00DF7F9C" w:rsidRPr="0048714D" w:rsidRDefault="00DF7F9C" w:rsidP="00DF7F9C">
            <w:pPr>
              <w:keepLines/>
              <w:widowControl/>
              <w:spacing w:before="40" w:after="40" w:line="240" w:lineRule="auto"/>
              <w:ind w:firstLineChars="0" w:firstLine="0"/>
              <w:jc w:val="center"/>
              <w:textAlignment w:val="top"/>
              <w:rPr>
                <w:rFonts w:ascii="Arial" w:hAnsi="Arial"/>
                <w:b/>
                <w:color w:val="000000"/>
                <w:sz w:val="20"/>
                <w:szCs w:val="20"/>
              </w:rPr>
            </w:pPr>
            <w:r w:rsidRPr="0048714D">
              <w:rPr>
                <w:rFonts w:ascii="Arial" w:hAnsi="Arial"/>
                <w:b/>
                <w:color w:val="000000"/>
                <w:sz w:val="20"/>
                <w:szCs w:val="20"/>
              </w:rPr>
              <w:t>pcmUnit</w:t>
            </w:r>
            <w:r w:rsidRPr="0048714D">
              <w:rPr>
                <w:rFonts w:ascii="Arial" w:hAnsi="Arial" w:hint="eastAsia"/>
                <w:b/>
                <w:color w:val="000000"/>
                <w:sz w:val="20"/>
                <w:szCs w:val="20"/>
              </w:rPr>
              <w:t>：</w:t>
            </w:r>
            <w:r w:rsidRPr="0048714D">
              <w:rPr>
                <w:rFonts w:ascii="Arial" w:hAnsi="Arial"/>
                <w:b/>
                <w:color w:val="000000"/>
                <w:sz w:val="20"/>
                <w:szCs w:val="20"/>
              </w:rPr>
              <w:t>17</w:t>
            </w:r>
          </w:p>
          <w:p w14:paraId="6449CD05" w14:textId="77777777" w:rsidR="00DF7F9C" w:rsidRPr="0048714D" w:rsidRDefault="00DF7F9C" w:rsidP="00DF7F9C">
            <w:pPr>
              <w:keepLines/>
              <w:widowControl/>
              <w:spacing w:before="40" w:after="40" w:line="240" w:lineRule="auto"/>
              <w:ind w:firstLineChars="0" w:firstLine="0"/>
              <w:jc w:val="center"/>
              <w:textAlignment w:val="top"/>
              <w:rPr>
                <w:rFonts w:ascii="Arial" w:hAnsi="Arial"/>
                <w:b/>
                <w:color w:val="000000"/>
                <w:sz w:val="20"/>
                <w:szCs w:val="20"/>
              </w:rPr>
            </w:pPr>
            <w:r w:rsidRPr="0048714D">
              <w:rPr>
                <w:rFonts w:ascii="Arial" w:hAnsi="Arial"/>
                <w:b/>
                <w:color w:val="000000"/>
                <w:sz w:val="20"/>
                <w:szCs w:val="20"/>
              </w:rPr>
              <w:t>channel</w:t>
            </w:r>
            <w:r w:rsidRPr="0048714D">
              <w:rPr>
                <w:rFonts w:ascii="Arial" w:hAnsi="Arial" w:hint="eastAsia"/>
                <w:b/>
                <w:color w:val="000000"/>
                <w:sz w:val="20"/>
                <w:szCs w:val="20"/>
              </w:rPr>
              <w:t>：</w:t>
            </w:r>
            <w:r w:rsidRPr="0048714D">
              <w:rPr>
                <w:rFonts w:ascii="Arial" w:hAnsi="Arial"/>
                <w:b/>
                <w:color w:val="000000"/>
                <w:sz w:val="20"/>
                <w:szCs w:val="20"/>
              </w:rPr>
              <w:t>3</w:t>
            </w:r>
          </w:p>
        </w:tc>
      </w:tr>
      <w:tr w:rsidR="00DF7F9C" w:rsidRPr="0048714D" w14:paraId="0439639B"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2707930"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bCs/>
                <w:color w:val="000000"/>
                <w:kern w:val="0"/>
                <w:sz w:val="18"/>
                <w:szCs w:val="20"/>
                <w:lang w:val="en-GB" w:eastAsia="en-US"/>
              </w:rPr>
            </w:pPr>
            <w:r w:rsidRPr="0048714D">
              <w:rPr>
                <w:rFonts w:ascii="Arial" w:hAnsi="Arial"/>
                <w:bCs/>
                <w:color w:val="000000"/>
                <w:kern w:val="0"/>
                <w:sz w:val="18"/>
                <w:szCs w:val="20"/>
                <w:lang w:val="en-GB" w:eastAsia="en-US"/>
              </w:rPr>
              <w:t xml:space="preserve">Outgoing Cic             </w:t>
            </w:r>
          </w:p>
        </w:tc>
        <w:tc>
          <w:tcPr>
            <w:tcW w:w="709" w:type="dxa"/>
            <w:tcBorders>
              <w:top w:val="single" w:sz="6" w:space="0" w:color="auto"/>
              <w:left w:val="single" w:sz="6" w:space="0" w:color="auto"/>
              <w:bottom w:val="single" w:sz="6" w:space="0" w:color="auto"/>
              <w:right w:val="single" w:sz="6" w:space="0" w:color="auto"/>
            </w:tcBorders>
          </w:tcPr>
          <w:p w14:paraId="4FE5DDC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407B30F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出中继电路信息</w:t>
            </w:r>
          </w:p>
        </w:tc>
        <w:tc>
          <w:tcPr>
            <w:tcW w:w="850" w:type="dxa"/>
            <w:tcBorders>
              <w:top w:val="single" w:sz="6" w:space="0" w:color="auto"/>
              <w:left w:val="single" w:sz="6" w:space="0" w:color="auto"/>
              <w:bottom w:val="single" w:sz="6" w:space="0" w:color="auto"/>
              <w:right w:val="single" w:sz="6" w:space="0" w:color="auto"/>
            </w:tcBorders>
          </w:tcPr>
          <w:p w14:paraId="5111E9EA"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H’9E</w:t>
            </w:r>
          </w:p>
        </w:tc>
        <w:tc>
          <w:tcPr>
            <w:tcW w:w="1560" w:type="dxa"/>
            <w:tcBorders>
              <w:top w:val="single" w:sz="6" w:space="0" w:color="auto"/>
              <w:left w:val="single" w:sz="6" w:space="0" w:color="auto"/>
              <w:bottom w:val="single" w:sz="6" w:space="0" w:color="auto"/>
              <w:right w:val="single" w:sz="6" w:space="0" w:color="auto"/>
            </w:tcBorders>
          </w:tcPr>
          <w:p w14:paraId="374797B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同</w:t>
            </w:r>
            <w:r w:rsidRPr="0048714D">
              <w:rPr>
                <w:rFonts w:cs="Arial"/>
                <w:bCs/>
                <w:color w:val="000000"/>
                <w:sz w:val="18"/>
                <w:szCs w:val="18"/>
              </w:rPr>
              <w:t>Incoming Cic</w:t>
            </w:r>
          </w:p>
        </w:tc>
        <w:tc>
          <w:tcPr>
            <w:tcW w:w="1417" w:type="dxa"/>
            <w:tcBorders>
              <w:top w:val="single" w:sz="6" w:space="0" w:color="auto"/>
              <w:left w:val="single" w:sz="6" w:space="0" w:color="auto"/>
              <w:bottom w:val="single" w:sz="6" w:space="0" w:color="auto"/>
              <w:right w:val="single" w:sz="6" w:space="0" w:color="auto"/>
            </w:tcBorders>
          </w:tcPr>
          <w:p w14:paraId="50941BE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9E0680017B810111</w:t>
            </w:r>
          </w:p>
        </w:tc>
        <w:tc>
          <w:tcPr>
            <w:tcW w:w="2269" w:type="dxa"/>
            <w:tcBorders>
              <w:top w:val="single" w:sz="6" w:space="0" w:color="auto"/>
              <w:left w:val="single" w:sz="6" w:space="0" w:color="auto"/>
              <w:bottom w:val="single" w:sz="6" w:space="0" w:color="auto"/>
              <w:right w:val="single" w:sz="6" w:space="0" w:color="auto"/>
            </w:tcBorders>
          </w:tcPr>
          <w:p w14:paraId="5D0021C5" w14:textId="77777777" w:rsidR="00DF7F9C" w:rsidRPr="0048714D" w:rsidRDefault="00DF7F9C" w:rsidP="00DF7F9C">
            <w:pPr>
              <w:keepLines/>
              <w:widowControl/>
              <w:spacing w:before="40" w:after="40" w:line="240" w:lineRule="auto"/>
              <w:ind w:firstLineChars="0" w:firstLine="0"/>
              <w:jc w:val="center"/>
              <w:textAlignment w:val="top"/>
              <w:rPr>
                <w:rFonts w:ascii="Arial" w:hAnsi="Arial"/>
                <w:b/>
                <w:color w:val="000000"/>
                <w:sz w:val="20"/>
                <w:szCs w:val="20"/>
              </w:rPr>
            </w:pPr>
            <w:r w:rsidRPr="0048714D">
              <w:rPr>
                <w:rFonts w:ascii="Arial" w:hAnsi="Arial"/>
                <w:b/>
                <w:color w:val="000000"/>
                <w:sz w:val="20"/>
                <w:szCs w:val="20"/>
              </w:rPr>
              <w:t>pcmUnit</w:t>
            </w:r>
            <w:r w:rsidRPr="0048714D">
              <w:rPr>
                <w:rFonts w:ascii="Arial" w:hAnsi="Arial" w:hint="eastAsia"/>
                <w:b/>
                <w:color w:val="000000"/>
                <w:sz w:val="20"/>
                <w:szCs w:val="20"/>
              </w:rPr>
              <w:t>：</w:t>
            </w:r>
            <w:r w:rsidRPr="0048714D">
              <w:rPr>
                <w:rFonts w:ascii="Arial" w:hAnsi="Arial"/>
                <w:b/>
                <w:color w:val="000000"/>
                <w:sz w:val="20"/>
                <w:szCs w:val="20"/>
              </w:rPr>
              <w:t>123</w:t>
            </w:r>
          </w:p>
          <w:p w14:paraId="691C7820" w14:textId="77777777" w:rsidR="00DF7F9C" w:rsidRPr="0048714D" w:rsidRDefault="00DF7F9C" w:rsidP="00DF7F9C">
            <w:pPr>
              <w:keepLines/>
              <w:widowControl/>
              <w:spacing w:before="40" w:after="40" w:line="240" w:lineRule="auto"/>
              <w:ind w:firstLineChars="0" w:firstLine="0"/>
              <w:jc w:val="center"/>
              <w:textAlignment w:val="top"/>
              <w:rPr>
                <w:rFonts w:ascii="Arial" w:hAnsi="Arial"/>
                <w:b/>
                <w:color w:val="000000"/>
                <w:sz w:val="20"/>
                <w:szCs w:val="20"/>
              </w:rPr>
            </w:pPr>
            <w:r w:rsidRPr="0048714D">
              <w:rPr>
                <w:rFonts w:ascii="Arial" w:hAnsi="Arial"/>
                <w:b/>
                <w:color w:val="000000"/>
                <w:sz w:val="20"/>
                <w:szCs w:val="20"/>
              </w:rPr>
              <w:t>channel</w:t>
            </w:r>
            <w:r w:rsidRPr="0048714D">
              <w:rPr>
                <w:rFonts w:ascii="Arial" w:hAnsi="Arial" w:hint="eastAsia"/>
                <w:b/>
                <w:color w:val="000000"/>
                <w:sz w:val="20"/>
                <w:szCs w:val="20"/>
              </w:rPr>
              <w:t>：</w:t>
            </w:r>
            <w:r w:rsidRPr="0048714D">
              <w:rPr>
                <w:rFonts w:ascii="Arial" w:hAnsi="Arial"/>
                <w:b/>
                <w:color w:val="000000"/>
                <w:sz w:val="20"/>
                <w:szCs w:val="20"/>
              </w:rPr>
              <w:t>17</w:t>
            </w:r>
          </w:p>
        </w:tc>
      </w:tr>
      <w:tr w:rsidR="00DF7F9C" w:rsidRPr="0048714D" w14:paraId="6E356DC5"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8AEEE14"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bCs/>
                <w:color w:val="000000"/>
                <w:kern w:val="0"/>
                <w:sz w:val="18"/>
                <w:szCs w:val="20"/>
                <w:lang w:val="en-GB" w:eastAsia="en-US"/>
              </w:rPr>
            </w:pPr>
            <w:r w:rsidRPr="0048714D">
              <w:rPr>
                <w:rFonts w:ascii="Arial" w:hAnsi="Arial"/>
                <w:bCs/>
                <w:color w:val="000000"/>
                <w:kern w:val="0"/>
                <w:sz w:val="18"/>
                <w:szCs w:val="20"/>
                <w:lang w:val="en-GB" w:eastAsia="en-US"/>
              </w:rPr>
              <w:lastRenderedPageBreak/>
              <w:t xml:space="preserve">Incoming TKGP Name        </w:t>
            </w:r>
          </w:p>
        </w:tc>
        <w:tc>
          <w:tcPr>
            <w:tcW w:w="709" w:type="dxa"/>
            <w:tcBorders>
              <w:top w:val="single" w:sz="6" w:space="0" w:color="auto"/>
              <w:left w:val="single" w:sz="6" w:space="0" w:color="auto"/>
              <w:bottom w:val="single" w:sz="6" w:space="0" w:color="auto"/>
              <w:right w:val="single" w:sz="6" w:space="0" w:color="auto"/>
            </w:tcBorders>
          </w:tcPr>
          <w:p w14:paraId="59F034A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6F20DE2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入中继组名称信息</w:t>
            </w:r>
          </w:p>
        </w:tc>
        <w:tc>
          <w:tcPr>
            <w:tcW w:w="850" w:type="dxa"/>
            <w:tcBorders>
              <w:top w:val="single" w:sz="6" w:space="0" w:color="auto"/>
              <w:left w:val="single" w:sz="6" w:space="0" w:color="auto"/>
              <w:bottom w:val="single" w:sz="6" w:space="0" w:color="auto"/>
              <w:right w:val="single" w:sz="6" w:space="0" w:color="auto"/>
            </w:tcBorders>
          </w:tcPr>
          <w:p w14:paraId="5AF694AB"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r w:rsidRPr="0048714D">
              <w:rPr>
                <w:noProof/>
                <w:color w:val="000000"/>
                <w:kern w:val="0"/>
                <w:sz w:val="18"/>
                <w:szCs w:val="20"/>
                <w:lang w:val="en-GB"/>
              </w:rPr>
              <w:t>21</w:t>
            </w:r>
          </w:p>
        </w:tc>
        <w:tc>
          <w:tcPr>
            <w:tcW w:w="1560" w:type="dxa"/>
            <w:tcBorders>
              <w:top w:val="single" w:sz="6" w:space="0" w:color="auto"/>
              <w:left w:val="single" w:sz="6" w:space="0" w:color="auto"/>
              <w:bottom w:val="single" w:sz="6" w:space="0" w:color="auto"/>
              <w:right w:val="single" w:sz="6" w:space="0" w:color="auto"/>
            </w:tcBorders>
          </w:tcPr>
          <w:p w14:paraId="40B2478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TKGPName OPTIONAL</w:t>
            </w:r>
          </w:p>
          <w:p w14:paraId="126FC77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6544C30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TKGPName ::= IA5String (SIZE(1..32))</w:t>
            </w:r>
          </w:p>
        </w:tc>
        <w:tc>
          <w:tcPr>
            <w:tcW w:w="1417" w:type="dxa"/>
            <w:tcBorders>
              <w:top w:val="single" w:sz="6" w:space="0" w:color="auto"/>
              <w:left w:val="single" w:sz="6" w:space="0" w:color="auto"/>
              <w:bottom w:val="single" w:sz="6" w:space="0" w:color="auto"/>
              <w:right w:val="single" w:sz="6" w:space="0" w:color="auto"/>
            </w:tcBorders>
          </w:tcPr>
          <w:p w14:paraId="19FABB5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9F21104A4953444D312D4A4953544C42322D31</w:t>
            </w:r>
          </w:p>
        </w:tc>
        <w:tc>
          <w:tcPr>
            <w:tcW w:w="2269" w:type="dxa"/>
            <w:tcBorders>
              <w:top w:val="single" w:sz="6" w:space="0" w:color="auto"/>
              <w:left w:val="single" w:sz="6" w:space="0" w:color="auto"/>
              <w:bottom w:val="single" w:sz="6" w:space="0" w:color="auto"/>
              <w:right w:val="single" w:sz="6" w:space="0" w:color="auto"/>
            </w:tcBorders>
          </w:tcPr>
          <w:p w14:paraId="42F28DC4"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JISDM1-JISTLB2-1</w:t>
            </w:r>
          </w:p>
        </w:tc>
      </w:tr>
      <w:tr w:rsidR="00DF7F9C" w:rsidRPr="0048714D" w14:paraId="5F195B05"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12C1090B"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bCs/>
                <w:color w:val="000000"/>
                <w:kern w:val="0"/>
                <w:sz w:val="18"/>
                <w:szCs w:val="20"/>
                <w:lang w:val="en-GB" w:eastAsia="en-US"/>
              </w:rPr>
            </w:pPr>
            <w:r w:rsidRPr="0048714D">
              <w:rPr>
                <w:rFonts w:ascii="Arial" w:hAnsi="Arial"/>
                <w:bCs/>
                <w:color w:val="000000"/>
                <w:kern w:val="0"/>
                <w:sz w:val="18"/>
                <w:szCs w:val="20"/>
                <w:lang w:val="en-GB" w:eastAsia="en-US"/>
              </w:rPr>
              <w:t xml:space="preserve">Outgoing TKGP Name        </w:t>
            </w:r>
          </w:p>
        </w:tc>
        <w:tc>
          <w:tcPr>
            <w:tcW w:w="709" w:type="dxa"/>
            <w:tcBorders>
              <w:top w:val="single" w:sz="6" w:space="0" w:color="auto"/>
              <w:left w:val="single" w:sz="6" w:space="0" w:color="auto"/>
              <w:bottom w:val="single" w:sz="6" w:space="0" w:color="auto"/>
              <w:right w:val="single" w:sz="6" w:space="0" w:color="auto"/>
            </w:tcBorders>
          </w:tcPr>
          <w:p w14:paraId="1284A2D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0567122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出中继组名称信息</w:t>
            </w:r>
          </w:p>
        </w:tc>
        <w:tc>
          <w:tcPr>
            <w:tcW w:w="850" w:type="dxa"/>
            <w:tcBorders>
              <w:top w:val="single" w:sz="6" w:space="0" w:color="auto"/>
              <w:left w:val="single" w:sz="6" w:space="0" w:color="auto"/>
              <w:bottom w:val="single" w:sz="6" w:space="0" w:color="auto"/>
              <w:right w:val="single" w:sz="6" w:space="0" w:color="auto"/>
            </w:tcBorders>
          </w:tcPr>
          <w:p w14:paraId="5E2F4C89"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r w:rsidRPr="0048714D">
              <w:rPr>
                <w:noProof/>
                <w:color w:val="000000"/>
                <w:kern w:val="0"/>
                <w:sz w:val="18"/>
                <w:szCs w:val="20"/>
                <w:lang w:val="en-GB"/>
              </w:rPr>
              <w:t>22</w:t>
            </w:r>
          </w:p>
        </w:tc>
        <w:tc>
          <w:tcPr>
            <w:tcW w:w="1560" w:type="dxa"/>
            <w:tcBorders>
              <w:top w:val="single" w:sz="6" w:space="0" w:color="auto"/>
              <w:left w:val="single" w:sz="6" w:space="0" w:color="auto"/>
              <w:bottom w:val="single" w:sz="6" w:space="0" w:color="auto"/>
              <w:right w:val="single" w:sz="6" w:space="0" w:color="auto"/>
            </w:tcBorders>
          </w:tcPr>
          <w:p w14:paraId="579807B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同</w:t>
            </w:r>
            <w:r w:rsidRPr="0048714D">
              <w:rPr>
                <w:rFonts w:cs="Arial"/>
                <w:bCs/>
                <w:color w:val="000000"/>
                <w:sz w:val="18"/>
                <w:szCs w:val="18"/>
              </w:rPr>
              <w:t>ncoming TKGP Name</w:t>
            </w:r>
          </w:p>
        </w:tc>
        <w:tc>
          <w:tcPr>
            <w:tcW w:w="1417" w:type="dxa"/>
            <w:tcBorders>
              <w:top w:val="single" w:sz="6" w:space="0" w:color="auto"/>
              <w:left w:val="single" w:sz="6" w:space="0" w:color="auto"/>
              <w:bottom w:val="single" w:sz="6" w:space="0" w:color="auto"/>
              <w:right w:val="single" w:sz="6" w:space="0" w:color="auto"/>
            </w:tcBorders>
          </w:tcPr>
          <w:p w14:paraId="7E6D29E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9F220F4A4953444D312D4353475334332D34</w:t>
            </w:r>
          </w:p>
        </w:tc>
        <w:tc>
          <w:tcPr>
            <w:tcW w:w="2269" w:type="dxa"/>
            <w:tcBorders>
              <w:top w:val="single" w:sz="6" w:space="0" w:color="auto"/>
              <w:left w:val="single" w:sz="6" w:space="0" w:color="auto"/>
              <w:bottom w:val="single" w:sz="6" w:space="0" w:color="auto"/>
              <w:right w:val="single" w:sz="6" w:space="0" w:color="auto"/>
            </w:tcBorders>
          </w:tcPr>
          <w:p w14:paraId="3CECAF99"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JISDM1-CSGS43-4</w:t>
            </w:r>
          </w:p>
        </w:tc>
      </w:tr>
      <w:tr w:rsidR="00DF7F9C" w:rsidRPr="0048714D" w14:paraId="45EEC3FF"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6AC5B1D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lang w:val="en-GB"/>
              </w:rPr>
              <w:t>Msc SPC14</w:t>
            </w:r>
          </w:p>
        </w:tc>
        <w:tc>
          <w:tcPr>
            <w:tcW w:w="709" w:type="dxa"/>
            <w:tcBorders>
              <w:top w:val="single" w:sz="6" w:space="0" w:color="auto"/>
              <w:left w:val="single" w:sz="6" w:space="0" w:color="auto"/>
              <w:bottom w:val="single" w:sz="6" w:space="0" w:color="auto"/>
              <w:right w:val="single" w:sz="6" w:space="0" w:color="auto"/>
            </w:tcBorders>
          </w:tcPr>
          <w:p w14:paraId="3D4596C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31B6E16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MSC</w:t>
            </w:r>
            <w:r w:rsidRPr="0048714D">
              <w:rPr>
                <w:rFonts w:cs="Arial" w:hint="eastAsia"/>
                <w:sz w:val="18"/>
                <w:szCs w:val="18"/>
              </w:rPr>
              <w:t>的</w:t>
            </w:r>
            <w:r w:rsidRPr="0048714D">
              <w:rPr>
                <w:rFonts w:cs="Arial"/>
                <w:sz w:val="18"/>
                <w:szCs w:val="18"/>
              </w:rPr>
              <w:t>14</w:t>
            </w:r>
            <w:r w:rsidRPr="0048714D">
              <w:rPr>
                <w:rFonts w:cs="Arial" w:hint="eastAsia"/>
                <w:sz w:val="18"/>
                <w:szCs w:val="18"/>
              </w:rPr>
              <w:t>位信令点编码</w:t>
            </w:r>
          </w:p>
        </w:tc>
        <w:tc>
          <w:tcPr>
            <w:tcW w:w="850" w:type="dxa"/>
            <w:tcBorders>
              <w:top w:val="single" w:sz="6" w:space="0" w:color="auto"/>
              <w:left w:val="single" w:sz="6" w:space="0" w:color="auto"/>
              <w:bottom w:val="single" w:sz="6" w:space="0" w:color="auto"/>
              <w:right w:val="single" w:sz="6" w:space="0" w:color="auto"/>
            </w:tcBorders>
          </w:tcPr>
          <w:p w14:paraId="4FF22FB1"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UnitName" w:val="F"/>
                <w:attr w:name="SourceValue" w:val="9"/>
                <w:attr w:name="HasSpace" w:val="False"/>
                <w:attr w:name="Negative" w:val="False"/>
                <w:attr w:name="NumberType" w:val="1"/>
                <w:attr w:name="TCSC" w:val="0"/>
              </w:smartTagPr>
              <w:r w:rsidRPr="0048714D">
                <w:rPr>
                  <w:noProof/>
                  <w:color w:val="000000"/>
                  <w:kern w:val="0"/>
                  <w:sz w:val="18"/>
                  <w:szCs w:val="20"/>
                  <w:lang w:val="en-GB"/>
                </w:rPr>
                <w:t>9F</w:t>
              </w:r>
            </w:smartTag>
            <w:smartTag w:uri="urn:schemas-microsoft-com:office:smarttags" w:element="chmetcnv">
              <w:smartTagPr>
                <w:attr w:name="UnitName" w:val="F"/>
                <w:attr w:name="SourceValue" w:val="1"/>
                <w:attr w:name="HasSpace" w:val="False"/>
                <w:attr w:name="Negative" w:val="False"/>
                <w:attr w:name="NumberType" w:val="1"/>
                <w:attr w:name="TCSC" w:val="0"/>
              </w:smartTagPr>
              <w:r w:rsidRPr="0048714D">
                <w:rPr>
                  <w:noProof/>
                  <w:color w:val="000000"/>
                  <w:kern w:val="0"/>
                  <w:sz w:val="18"/>
                  <w:szCs w:val="20"/>
                  <w:lang w:val="en-GB"/>
                </w:rPr>
                <w:t>1F</w:t>
              </w:r>
            </w:smartTag>
          </w:p>
        </w:tc>
        <w:tc>
          <w:tcPr>
            <w:tcW w:w="1560" w:type="dxa"/>
            <w:tcBorders>
              <w:top w:val="single" w:sz="6" w:space="0" w:color="auto"/>
              <w:left w:val="single" w:sz="6" w:space="0" w:color="auto"/>
              <w:bottom w:val="single" w:sz="6" w:space="0" w:color="auto"/>
              <w:right w:val="single" w:sz="6" w:space="0" w:color="auto"/>
            </w:tcBorders>
          </w:tcPr>
          <w:p w14:paraId="191C7C2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SPC14 OPTIONAL</w:t>
            </w:r>
          </w:p>
          <w:p w14:paraId="74D2EE3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5B0A2B0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SPC14 ::= OCTET STRING (SIZE(2))</w:t>
            </w:r>
          </w:p>
        </w:tc>
        <w:tc>
          <w:tcPr>
            <w:tcW w:w="1417" w:type="dxa"/>
            <w:tcBorders>
              <w:top w:val="single" w:sz="6" w:space="0" w:color="auto"/>
              <w:left w:val="single" w:sz="6" w:space="0" w:color="auto"/>
              <w:bottom w:val="single" w:sz="6" w:space="0" w:color="auto"/>
              <w:right w:val="single" w:sz="6" w:space="0" w:color="auto"/>
            </w:tcBorders>
          </w:tcPr>
          <w:p w14:paraId="302133B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9F1F020000</w:t>
            </w:r>
          </w:p>
        </w:tc>
        <w:tc>
          <w:tcPr>
            <w:tcW w:w="2269" w:type="dxa"/>
            <w:tcBorders>
              <w:top w:val="single" w:sz="6" w:space="0" w:color="auto"/>
              <w:left w:val="single" w:sz="6" w:space="0" w:color="auto"/>
              <w:bottom w:val="single" w:sz="6" w:space="0" w:color="auto"/>
              <w:right w:val="single" w:sz="6" w:space="0" w:color="auto"/>
            </w:tcBorders>
          </w:tcPr>
          <w:p w14:paraId="04C99F3E"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0</w:t>
            </w:r>
          </w:p>
        </w:tc>
      </w:tr>
      <w:tr w:rsidR="00DF7F9C" w:rsidRPr="0048714D" w14:paraId="3832EE8E"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73E1E97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Msc SPC24</w:t>
            </w:r>
          </w:p>
        </w:tc>
        <w:tc>
          <w:tcPr>
            <w:tcW w:w="709" w:type="dxa"/>
            <w:tcBorders>
              <w:top w:val="single" w:sz="6" w:space="0" w:color="auto"/>
              <w:left w:val="single" w:sz="6" w:space="0" w:color="auto"/>
              <w:bottom w:val="single" w:sz="6" w:space="0" w:color="auto"/>
              <w:right w:val="single" w:sz="6" w:space="0" w:color="auto"/>
            </w:tcBorders>
          </w:tcPr>
          <w:p w14:paraId="3CC7A18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518B88C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MSC</w:t>
            </w:r>
            <w:r w:rsidRPr="0048714D">
              <w:rPr>
                <w:rFonts w:cs="Arial" w:hint="eastAsia"/>
                <w:sz w:val="18"/>
                <w:szCs w:val="18"/>
              </w:rPr>
              <w:t>的</w:t>
            </w:r>
            <w:r w:rsidRPr="0048714D">
              <w:rPr>
                <w:rFonts w:cs="Arial"/>
                <w:sz w:val="18"/>
                <w:szCs w:val="18"/>
              </w:rPr>
              <w:t>24</w:t>
            </w:r>
            <w:r w:rsidRPr="0048714D">
              <w:rPr>
                <w:rFonts w:cs="Arial" w:hint="eastAsia"/>
                <w:sz w:val="18"/>
                <w:szCs w:val="18"/>
              </w:rPr>
              <w:t>位信令点编码</w:t>
            </w:r>
          </w:p>
        </w:tc>
        <w:tc>
          <w:tcPr>
            <w:tcW w:w="850" w:type="dxa"/>
            <w:tcBorders>
              <w:top w:val="single" w:sz="6" w:space="0" w:color="auto"/>
              <w:left w:val="single" w:sz="6" w:space="0" w:color="auto"/>
              <w:bottom w:val="single" w:sz="6" w:space="0" w:color="auto"/>
              <w:right w:val="single" w:sz="6" w:space="0" w:color="auto"/>
            </w:tcBorders>
          </w:tcPr>
          <w:p w14:paraId="710B6653"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UnitName" w:val="F"/>
                <w:attr w:name="SourceValue" w:val="9"/>
                <w:attr w:name="HasSpace" w:val="False"/>
                <w:attr w:name="Negative" w:val="False"/>
                <w:attr w:name="NumberType" w:val="1"/>
                <w:attr w:name="TCSC" w:val="0"/>
              </w:smartTagPr>
              <w:r w:rsidRPr="0048714D">
                <w:rPr>
                  <w:noProof/>
                  <w:color w:val="000000"/>
                  <w:kern w:val="0"/>
                  <w:sz w:val="18"/>
                  <w:szCs w:val="20"/>
                  <w:lang w:val="en-GB"/>
                </w:rPr>
                <w:t>9F</w:t>
              </w:r>
            </w:smartTag>
            <w:r w:rsidRPr="0048714D">
              <w:rPr>
                <w:noProof/>
                <w:color w:val="000000"/>
                <w:kern w:val="0"/>
                <w:sz w:val="18"/>
                <w:szCs w:val="20"/>
                <w:lang w:val="en-GB"/>
              </w:rPr>
              <w:t>20</w:t>
            </w:r>
          </w:p>
        </w:tc>
        <w:tc>
          <w:tcPr>
            <w:tcW w:w="1560" w:type="dxa"/>
            <w:tcBorders>
              <w:top w:val="single" w:sz="6" w:space="0" w:color="auto"/>
              <w:left w:val="single" w:sz="6" w:space="0" w:color="auto"/>
              <w:bottom w:val="single" w:sz="6" w:space="0" w:color="auto"/>
              <w:right w:val="single" w:sz="6" w:space="0" w:color="auto"/>
            </w:tcBorders>
          </w:tcPr>
          <w:p w14:paraId="5D61802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同</w:t>
            </w:r>
            <w:r w:rsidRPr="0048714D">
              <w:rPr>
                <w:rFonts w:cs="Arial"/>
                <w:sz w:val="18"/>
                <w:szCs w:val="18"/>
                <w:lang w:val="en-GB"/>
              </w:rPr>
              <w:t>Msc SPC14</w:t>
            </w:r>
          </w:p>
        </w:tc>
        <w:tc>
          <w:tcPr>
            <w:tcW w:w="1417" w:type="dxa"/>
            <w:tcBorders>
              <w:top w:val="single" w:sz="6" w:space="0" w:color="auto"/>
              <w:left w:val="single" w:sz="6" w:space="0" w:color="auto"/>
              <w:bottom w:val="single" w:sz="6" w:space="0" w:color="auto"/>
              <w:right w:val="single" w:sz="6" w:space="0" w:color="auto"/>
            </w:tcBorders>
          </w:tcPr>
          <w:p w14:paraId="007E37B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9F200312F456</w:t>
            </w:r>
          </w:p>
        </w:tc>
        <w:tc>
          <w:tcPr>
            <w:tcW w:w="2269" w:type="dxa"/>
            <w:tcBorders>
              <w:top w:val="single" w:sz="6" w:space="0" w:color="auto"/>
              <w:left w:val="single" w:sz="6" w:space="0" w:color="auto"/>
              <w:bottom w:val="single" w:sz="6" w:space="0" w:color="auto"/>
              <w:right w:val="single" w:sz="6" w:space="0" w:color="auto"/>
            </w:tcBorders>
          </w:tcPr>
          <w:p w14:paraId="052BBE93"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12</w:t>
            </w:r>
          </w:p>
          <w:p w14:paraId="7A3ABA22"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F4</w:t>
            </w:r>
          </w:p>
          <w:p w14:paraId="3A03A08C"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56</w:t>
            </w:r>
          </w:p>
        </w:tc>
      </w:tr>
      <w:tr w:rsidR="00DF7F9C" w:rsidRPr="0048714D" w14:paraId="6F33BE34"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14F6934F" w14:textId="77777777" w:rsidR="00DF7F9C" w:rsidRPr="0048714D" w:rsidRDefault="00DF7F9C" w:rsidP="00DF7F9C">
            <w:pPr>
              <w:keepNext/>
              <w:keepLines/>
              <w:widowControl/>
              <w:overflowPunct w:val="0"/>
              <w:autoSpaceDE w:val="0"/>
              <w:autoSpaceDN w:val="0"/>
              <w:adjustRightInd w:val="0"/>
              <w:spacing w:line="240" w:lineRule="auto"/>
              <w:ind w:firstLineChars="0" w:firstLine="0"/>
              <w:jc w:val="left"/>
              <w:textAlignment w:val="baseline"/>
              <w:rPr>
                <w:rFonts w:ascii="Arial" w:hAnsi="Arial"/>
                <w:bCs/>
                <w:color w:val="000000"/>
                <w:kern w:val="0"/>
                <w:sz w:val="18"/>
                <w:szCs w:val="20"/>
                <w:lang w:val="en-GB" w:eastAsia="en-US"/>
              </w:rPr>
            </w:pPr>
            <w:r w:rsidRPr="0048714D">
              <w:rPr>
                <w:rFonts w:ascii="Arial" w:hAnsi="Arial"/>
                <w:bCs/>
                <w:color w:val="000000"/>
                <w:kern w:val="0"/>
                <w:sz w:val="18"/>
                <w:szCs w:val="20"/>
                <w:lang w:val="en-GB" w:eastAsia="en-US"/>
              </w:rPr>
              <w:t>Forward Call Indicator</w:t>
            </w:r>
          </w:p>
        </w:tc>
        <w:tc>
          <w:tcPr>
            <w:tcW w:w="709" w:type="dxa"/>
            <w:tcBorders>
              <w:top w:val="single" w:sz="6" w:space="0" w:color="auto"/>
              <w:left w:val="single" w:sz="6" w:space="0" w:color="auto"/>
              <w:bottom w:val="single" w:sz="6" w:space="0" w:color="auto"/>
              <w:right w:val="single" w:sz="6" w:space="0" w:color="auto"/>
            </w:tcBorders>
          </w:tcPr>
          <w:p w14:paraId="527DE96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436F2A7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前向呼叫指示，该字段在入中继话单中有效，区分国际来话或国内来话</w:t>
            </w:r>
          </w:p>
        </w:tc>
        <w:tc>
          <w:tcPr>
            <w:tcW w:w="850" w:type="dxa"/>
            <w:tcBorders>
              <w:top w:val="single" w:sz="6" w:space="0" w:color="auto"/>
              <w:left w:val="single" w:sz="6" w:space="0" w:color="auto"/>
              <w:bottom w:val="single" w:sz="6" w:space="0" w:color="auto"/>
              <w:right w:val="single" w:sz="6" w:space="0" w:color="auto"/>
            </w:tcBorders>
          </w:tcPr>
          <w:p w14:paraId="1ABD1D94"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r w:rsidRPr="0048714D">
              <w:rPr>
                <w:noProof/>
                <w:color w:val="000000"/>
                <w:kern w:val="0"/>
                <w:sz w:val="18"/>
                <w:szCs w:val="20"/>
                <w:lang w:val="en-GB"/>
              </w:rPr>
              <w:t>23</w:t>
            </w:r>
          </w:p>
        </w:tc>
        <w:tc>
          <w:tcPr>
            <w:tcW w:w="1560" w:type="dxa"/>
            <w:tcBorders>
              <w:top w:val="single" w:sz="6" w:space="0" w:color="auto"/>
              <w:left w:val="single" w:sz="6" w:space="0" w:color="auto"/>
              <w:bottom w:val="single" w:sz="6" w:space="0" w:color="auto"/>
              <w:right w:val="single" w:sz="6" w:space="0" w:color="auto"/>
            </w:tcBorders>
          </w:tcPr>
          <w:p w14:paraId="6424846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ForwardCallIndicator OPTIONAL</w:t>
            </w:r>
          </w:p>
          <w:p w14:paraId="67F7D10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291C196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ForwardCallIndicator ::= ENUMERATED</w:t>
            </w:r>
          </w:p>
        </w:tc>
        <w:tc>
          <w:tcPr>
            <w:tcW w:w="1417" w:type="dxa"/>
            <w:tcBorders>
              <w:top w:val="single" w:sz="6" w:space="0" w:color="auto"/>
              <w:left w:val="single" w:sz="6" w:space="0" w:color="auto"/>
              <w:bottom w:val="single" w:sz="6" w:space="0" w:color="auto"/>
              <w:right w:val="single" w:sz="6" w:space="0" w:color="auto"/>
            </w:tcBorders>
          </w:tcPr>
          <w:p w14:paraId="3607159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9F230100</w:t>
            </w:r>
          </w:p>
        </w:tc>
        <w:tc>
          <w:tcPr>
            <w:tcW w:w="2269" w:type="dxa"/>
            <w:tcBorders>
              <w:top w:val="single" w:sz="6" w:space="0" w:color="auto"/>
              <w:left w:val="single" w:sz="6" w:space="0" w:color="auto"/>
              <w:bottom w:val="single" w:sz="6" w:space="0" w:color="auto"/>
              <w:right w:val="single" w:sz="6" w:space="0" w:color="auto"/>
            </w:tcBorders>
          </w:tcPr>
          <w:p w14:paraId="48D39918"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0</w:t>
            </w:r>
          </w:p>
          <w:p w14:paraId="78A50EBF"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nationalIncoming</w:t>
            </w:r>
          </w:p>
        </w:tc>
      </w:tr>
      <w:tr w:rsidR="00DF7F9C" w:rsidRPr="0048714D" w14:paraId="156AD836"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F14C4C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Partial Record Type</w:t>
            </w:r>
          </w:p>
        </w:tc>
        <w:tc>
          <w:tcPr>
            <w:tcW w:w="709" w:type="dxa"/>
            <w:tcBorders>
              <w:top w:val="single" w:sz="6" w:space="0" w:color="auto"/>
              <w:left w:val="single" w:sz="6" w:space="0" w:color="auto"/>
              <w:bottom w:val="single" w:sz="6" w:space="0" w:color="auto"/>
              <w:right w:val="single" w:sz="6" w:space="0" w:color="auto"/>
            </w:tcBorders>
          </w:tcPr>
          <w:p w14:paraId="4ACEECA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7F5A7A8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标识部分话单产生的原因，目前只有一种取值：</w:t>
            </w:r>
            <w:r w:rsidRPr="0048714D">
              <w:rPr>
                <w:rFonts w:cs="Arial"/>
                <w:sz w:val="18"/>
                <w:szCs w:val="18"/>
              </w:rPr>
              <w:t>serviceChange</w:t>
            </w:r>
            <w:r w:rsidRPr="0048714D">
              <w:rPr>
                <w:rFonts w:cs="Arial" w:hint="eastAsia"/>
                <w:sz w:val="18"/>
                <w:szCs w:val="18"/>
              </w:rPr>
              <w:t>，该字段仅当使用了</w:t>
            </w:r>
            <w:r w:rsidRPr="0048714D">
              <w:rPr>
                <w:rFonts w:cs="Arial"/>
                <w:sz w:val="18"/>
                <w:szCs w:val="18"/>
              </w:rPr>
              <w:t xml:space="preserve"> SCUDIF</w:t>
            </w:r>
            <w:r w:rsidRPr="0048714D">
              <w:rPr>
                <w:rFonts w:cs="Arial" w:hint="eastAsia"/>
                <w:sz w:val="18"/>
                <w:szCs w:val="18"/>
              </w:rPr>
              <w:t>业务时提供</w:t>
            </w:r>
          </w:p>
        </w:tc>
        <w:tc>
          <w:tcPr>
            <w:tcW w:w="850" w:type="dxa"/>
            <w:tcBorders>
              <w:top w:val="single" w:sz="6" w:space="0" w:color="auto"/>
              <w:left w:val="single" w:sz="6" w:space="0" w:color="auto"/>
              <w:bottom w:val="single" w:sz="6" w:space="0" w:color="auto"/>
              <w:right w:val="single" w:sz="6" w:space="0" w:color="auto"/>
            </w:tcBorders>
          </w:tcPr>
          <w:p w14:paraId="4D1B19B5"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r w:rsidRPr="0048714D">
              <w:rPr>
                <w:noProof/>
                <w:color w:val="000000"/>
                <w:kern w:val="0"/>
                <w:sz w:val="18"/>
                <w:szCs w:val="20"/>
                <w:lang w:val="en-GB"/>
              </w:rPr>
              <w:t>24</w:t>
            </w:r>
          </w:p>
        </w:tc>
        <w:tc>
          <w:tcPr>
            <w:tcW w:w="1560" w:type="dxa"/>
            <w:tcBorders>
              <w:top w:val="single" w:sz="6" w:space="0" w:color="auto"/>
              <w:left w:val="single" w:sz="6" w:space="0" w:color="auto"/>
              <w:bottom w:val="single" w:sz="6" w:space="0" w:color="auto"/>
              <w:right w:val="single" w:sz="6" w:space="0" w:color="auto"/>
            </w:tcBorders>
          </w:tcPr>
          <w:p w14:paraId="23B6030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PartialRecordType OPTIONAL</w:t>
            </w:r>
          </w:p>
          <w:p w14:paraId="18A002C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4D98870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PartialRecordType::= ENUMERATED</w:t>
            </w:r>
          </w:p>
        </w:tc>
        <w:tc>
          <w:tcPr>
            <w:tcW w:w="1417" w:type="dxa"/>
            <w:tcBorders>
              <w:top w:val="single" w:sz="6" w:space="0" w:color="auto"/>
              <w:left w:val="single" w:sz="6" w:space="0" w:color="auto"/>
              <w:bottom w:val="single" w:sz="6" w:space="0" w:color="auto"/>
              <w:right w:val="single" w:sz="6" w:space="0" w:color="auto"/>
            </w:tcBorders>
          </w:tcPr>
          <w:p w14:paraId="6F82055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6A13D1F7"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6DECB972"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3EF53D2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lastRenderedPageBreak/>
              <w:t>Service change initiator</w:t>
            </w:r>
          </w:p>
        </w:tc>
        <w:tc>
          <w:tcPr>
            <w:tcW w:w="709" w:type="dxa"/>
            <w:tcBorders>
              <w:top w:val="single" w:sz="6" w:space="0" w:color="auto"/>
              <w:left w:val="single" w:sz="6" w:space="0" w:color="auto"/>
              <w:bottom w:val="single" w:sz="6" w:space="0" w:color="auto"/>
              <w:right w:val="single" w:sz="6" w:space="0" w:color="auto"/>
            </w:tcBorders>
          </w:tcPr>
          <w:p w14:paraId="6138AB9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561C455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标识业务改变的发起方，该字段仅当使用了</w:t>
            </w:r>
            <w:r w:rsidRPr="0048714D">
              <w:rPr>
                <w:rFonts w:cs="Arial"/>
                <w:sz w:val="18"/>
                <w:szCs w:val="18"/>
              </w:rPr>
              <w:t xml:space="preserve"> SCUDIF</w:t>
            </w:r>
            <w:r w:rsidRPr="0048714D">
              <w:rPr>
                <w:rFonts w:cs="Arial" w:hint="eastAsia"/>
                <w:sz w:val="18"/>
                <w:szCs w:val="18"/>
              </w:rPr>
              <w:t>业务时提供</w:t>
            </w:r>
          </w:p>
        </w:tc>
        <w:tc>
          <w:tcPr>
            <w:tcW w:w="850" w:type="dxa"/>
            <w:tcBorders>
              <w:top w:val="single" w:sz="6" w:space="0" w:color="auto"/>
              <w:left w:val="single" w:sz="6" w:space="0" w:color="auto"/>
              <w:bottom w:val="single" w:sz="6" w:space="0" w:color="auto"/>
              <w:right w:val="single" w:sz="6" w:space="0" w:color="auto"/>
            </w:tcBorders>
          </w:tcPr>
          <w:p w14:paraId="159D8B0E"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r w:rsidRPr="0048714D">
              <w:rPr>
                <w:noProof/>
                <w:color w:val="000000"/>
                <w:kern w:val="0"/>
                <w:sz w:val="18"/>
                <w:szCs w:val="20"/>
                <w:lang w:val="en-GB"/>
              </w:rPr>
              <w:t>25</w:t>
            </w:r>
          </w:p>
        </w:tc>
        <w:tc>
          <w:tcPr>
            <w:tcW w:w="1560" w:type="dxa"/>
            <w:tcBorders>
              <w:top w:val="single" w:sz="6" w:space="0" w:color="auto"/>
              <w:left w:val="single" w:sz="6" w:space="0" w:color="auto"/>
              <w:bottom w:val="single" w:sz="6" w:space="0" w:color="auto"/>
              <w:right w:val="single" w:sz="6" w:space="0" w:color="auto"/>
            </w:tcBorders>
          </w:tcPr>
          <w:p w14:paraId="57EC472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INTEGER OPTIONAL</w:t>
            </w:r>
          </w:p>
        </w:tc>
        <w:tc>
          <w:tcPr>
            <w:tcW w:w="1417" w:type="dxa"/>
            <w:tcBorders>
              <w:top w:val="single" w:sz="6" w:space="0" w:color="auto"/>
              <w:left w:val="single" w:sz="6" w:space="0" w:color="auto"/>
              <w:bottom w:val="single" w:sz="6" w:space="0" w:color="auto"/>
              <w:right w:val="single" w:sz="6" w:space="0" w:color="auto"/>
            </w:tcBorders>
          </w:tcPr>
          <w:p w14:paraId="1E720C9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185AC964"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3D1B6BA8"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D934C7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Reason for service change</w:t>
            </w:r>
          </w:p>
        </w:tc>
        <w:tc>
          <w:tcPr>
            <w:tcW w:w="709" w:type="dxa"/>
            <w:tcBorders>
              <w:top w:val="single" w:sz="6" w:space="0" w:color="auto"/>
              <w:left w:val="single" w:sz="6" w:space="0" w:color="auto"/>
              <w:bottom w:val="single" w:sz="6" w:space="0" w:color="auto"/>
              <w:right w:val="single" w:sz="6" w:space="0" w:color="auto"/>
            </w:tcBorders>
          </w:tcPr>
          <w:p w14:paraId="06EA3DD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6353203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标识业务改变的类型以及回落，该字段仅当使用了</w:t>
            </w:r>
            <w:r w:rsidRPr="0048714D">
              <w:rPr>
                <w:rFonts w:cs="Arial"/>
                <w:sz w:val="18"/>
                <w:szCs w:val="18"/>
              </w:rPr>
              <w:t xml:space="preserve"> SCUDIF</w:t>
            </w:r>
            <w:r w:rsidRPr="0048714D">
              <w:rPr>
                <w:rFonts w:cs="Arial" w:hint="eastAsia"/>
                <w:sz w:val="18"/>
                <w:szCs w:val="18"/>
              </w:rPr>
              <w:t>业务时提供</w:t>
            </w:r>
          </w:p>
        </w:tc>
        <w:tc>
          <w:tcPr>
            <w:tcW w:w="850" w:type="dxa"/>
            <w:tcBorders>
              <w:top w:val="single" w:sz="6" w:space="0" w:color="auto"/>
              <w:left w:val="single" w:sz="6" w:space="0" w:color="auto"/>
              <w:bottom w:val="single" w:sz="6" w:space="0" w:color="auto"/>
              <w:right w:val="single" w:sz="6" w:space="0" w:color="auto"/>
            </w:tcBorders>
          </w:tcPr>
          <w:p w14:paraId="0706F5C2"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r w:rsidRPr="0048714D">
              <w:rPr>
                <w:noProof/>
                <w:color w:val="000000"/>
                <w:kern w:val="0"/>
                <w:sz w:val="18"/>
                <w:szCs w:val="20"/>
                <w:lang w:val="en-GB"/>
              </w:rPr>
              <w:t>26</w:t>
            </w:r>
          </w:p>
        </w:tc>
        <w:tc>
          <w:tcPr>
            <w:tcW w:w="1560" w:type="dxa"/>
            <w:tcBorders>
              <w:top w:val="single" w:sz="6" w:space="0" w:color="auto"/>
              <w:left w:val="single" w:sz="6" w:space="0" w:color="auto"/>
              <w:bottom w:val="single" w:sz="6" w:space="0" w:color="auto"/>
              <w:right w:val="single" w:sz="6" w:space="0" w:color="auto"/>
            </w:tcBorders>
          </w:tcPr>
          <w:p w14:paraId="310ED3E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ReasonForServiceChange OPTIONAL</w:t>
            </w:r>
          </w:p>
          <w:p w14:paraId="20E499F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7CF2758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ReasonForServiceChange::= ENUMERATED</w:t>
            </w:r>
          </w:p>
        </w:tc>
        <w:tc>
          <w:tcPr>
            <w:tcW w:w="1417" w:type="dxa"/>
            <w:tcBorders>
              <w:top w:val="single" w:sz="6" w:space="0" w:color="auto"/>
              <w:left w:val="single" w:sz="6" w:space="0" w:color="auto"/>
              <w:bottom w:val="single" w:sz="6" w:space="0" w:color="auto"/>
              <w:right w:val="single" w:sz="6" w:space="0" w:color="auto"/>
            </w:tcBorders>
          </w:tcPr>
          <w:p w14:paraId="7C93F17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52A272D0"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5E29A1C1"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5FFDDA8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Type of service change</w:t>
            </w:r>
          </w:p>
        </w:tc>
        <w:tc>
          <w:tcPr>
            <w:tcW w:w="709" w:type="dxa"/>
            <w:tcBorders>
              <w:top w:val="single" w:sz="6" w:space="0" w:color="auto"/>
              <w:left w:val="single" w:sz="6" w:space="0" w:color="auto"/>
              <w:bottom w:val="single" w:sz="6" w:space="0" w:color="auto"/>
              <w:right w:val="single" w:sz="6" w:space="0" w:color="auto"/>
            </w:tcBorders>
          </w:tcPr>
          <w:p w14:paraId="28B6613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77BC367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标识业务改变的类型（如改变为多媒体呼叫，或者改变为语音呼叫）该字段仅当使用了</w:t>
            </w:r>
            <w:r w:rsidRPr="0048714D">
              <w:rPr>
                <w:rFonts w:cs="Arial"/>
                <w:sz w:val="18"/>
                <w:szCs w:val="18"/>
              </w:rPr>
              <w:t xml:space="preserve"> SCUDIF</w:t>
            </w:r>
            <w:r w:rsidRPr="0048714D">
              <w:rPr>
                <w:rFonts w:cs="Arial" w:hint="eastAsia"/>
                <w:sz w:val="18"/>
                <w:szCs w:val="18"/>
              </w:rPr>
              <w:t>业务时提供</w:t>
            </w:r>
          </w:p>
        </w:tc>
        <w:tc>
          <w:tcPr>
            <w:tcW w:w="850" w:type="dxa"/>
            <w:tcBorders>
              <w:top w:val="single" w:sz="6" w:space="0" w:color="auto"/>
              <w:left w:val="single" w:sz="6" w:space="0" w:color="auto"/>
              <w:bottom w:val="single" w:sz="6" w:space="0" w:color="auto"/>
              <w:right w:val="single" w:sz="6" w:space="0" w:color="auto"/>
            </w:tcBorders>
          </w:tcPr>
          <w:p w14:paraId="0A82A257"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r w:rsidRPr="0048714D">
              <w:rPr>
                <w:noProof/>
                <w:color w:val="000000"/>
                <w:kern w:val="0"/>
                <w:sz w:val="18"/>
                <w:szCs w:val="20"/>
                <w:lang w:val="en-GB"/>
              </w:rPr>
              <w:t>27</w:t>
            </w:r>
          </w:p>
        </w:tc>
        <w:tc>
          <w:tcPr>
            <w:tcW w:w="1560" w:type="dxa"/>
            <w:tcBorders>
              <w:top w:val="single" w:sz="6" w:space="0" w:color="auto"/>
              <w:left w:val="single" w:sz="6" w:space="0" w:color="auto"/>
              <w:bottom w:val="single" w:sz="6" w:space="0" w:color="auto"/>
              <w:right w:val="single" w:sz="6" w:space="0" w:color="auto"/>
            </w:tcBorders>
          </w:tcPr>
          <w:p w14:paraId="509AAA1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TypeOfServiceChange OPTIONAL</w:t>
            </w:r>
          </w:p>
          <w:p w14:paraId="587CF17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4C47BD9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TypeOfServiceChange::=ENUMERATED</w:t>
            </w:r>
          </w:p>
        </w:tc>
        <w:tc>
          <w:tcPr>
            <w:tcW w:w="1417" w:type="dxa"/>
            <w:tcBorders>
              <w:top w:val="single" w:sz="6" w:space="0" w:color="auto"/>
              <w:left w:val="single" w:sz="6" w:space="0" w:color="auto"/>
              <w:bottom w:val="single" w:sz="6" w:space="0" w:color="auto"/>
              <w:right w:val="single" w:sz="6" w:space="0" w:color="auto"/>
            </w:tcBorders>
          </w:tcPr>
          <w:p w14:paraId="77412A8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1A08C992"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42A0BA9F"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7E2F606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ISDN Basic Service</w:t>
            </w:r>
          </w:p>
        </w:tc>
        <w:tc>
          <w:tcPr>
            <w:tcW w:w="709" w:type="dxa"/>
            <w:tcBorders>
              <w:top w:val="single" w:sz="6" w:space="0" w:color="auto"/>
              <w:left w:val="single" w:sz="6" w:space="0" w:color="auto"/>
              <w:bottom w:val="single" w:sz="6" w:space="0" w:color="auto"/>
              <w:right w:val="single" w:sz="6" w:space="0" w:color="auto"/>
            </w:tcBorders>
          </w:tcPr>
          <w:p w14:paraId="7A92097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smartTag w:uri="urn:schemas-microsoft-com:office:smarttags" w:element="place">
              <w:r w:rsidRPr="0048714D">
                <w:rPr>
                  <w:rFonts w:cs="Arial"/>
                  <w:sz w:val="18"/>
                  <w:szCs w:val="18"/>
                </w:rPr>
                <w:t>O</w:t>
              </w:r>
              <w:r w:rsidRPr="0048714D">
                <w:rPr>
                  <w:rFonts w:cs="Arial"/>
                  <w:sz w:val="18"/>
                  <w:szCs w:val="18"/>
                  <w:vertAlign w:val="subscript"/>
                </w:rPr>
                <w:t>M</w:t>
              </w:r>
            </w:smartTag>
          </w:p>
        </w:tc>
        <w:tc>
          <w:tcPr>
            <w:tcW w:w="1701" w:type="dxa"/>
            <w:tcBorders>
              <w:top w:val="single" w:sz="6" w:space="0" w:color="auto"/>
              <w:left w:val="single" w:sz="6" w:space="0" w:color="auto"/>
              <w:bottom w:val="single" w:sz="6" w:space="0" w:color="auto"/>
              <w:right w:val="single" w:sz="6" w:space="0" w:color="auto"/>
            </w:tcBorders>
          </w:tcPr>
          <w:p w14:paraId="4F82D18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被雇用的</w:t>
            </w:r>
            <w:r w:rsidRPr="0048714D">
              <w:rPr>
                <w:rFonts w:cs="Arial"/>
                <w:sz w:val="18"/>
                <w:szCs w:val="18"/>
              </w:rPr>
              <w:t xml:space="preserve"> ISDN </w:t>
            </w:r>
            <w:r w:rsidRPr="0048714D">
              <w:rPr>
                <w:rFonts w:cs="Arial" w:hint="eastAsia"/>
                <w:sz w:val="18"/>
                <w:szCs w:val="18"/>
              </w:rPr>
              <w:t>基本服务</w:t>
            </w:r>
          </w:p>
        </w:tc>
        <w:tc>
          <w:tcPr>
            <w:tcW w:w="850" w:type="dxa"/>
            <w:tcBorders>
              <w:top w:val="single" w:sz="6" w:space="0" w:color="auto"/>
              <w:left w:val="single" w:sz="6" w:space="0" w:color="auto"/>
              <w:bottom w:val="single" w:sz="6" w:space="0" w:color="auto"/>
              <w:right w:val="single" w:sz="6" w:space="0" w:color="auto"/>
            </w:tcBorders>
          </w:tcPr>
          <w:p w14:paraId="68AE29F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color w:val="000000"/>
                <w:sz w:val="18"/>
                <w:szCs w:val="18"/>
              </w:rPr>
              <w:t>H’BF28</w:t>
            </w:r>
          </w:p>
        </w:tc>
        <w:tc>
          <w:tcPr>
            <w:tcW w:w="1560" w:type="dxa"/>
            <w:tcBorders>
              <w:top w:val="single" w:sz="6" w:space="0" w:color="auto"/>
              <w:left w:val="single" w:sz="6" w:space="0" w:color="auto"/>
              <w:bottom w:val="single" w:sz="6" w:space="0" w:color="auto"/>
              <w:right w:val="single" w:sz="6" w:space="0" w:color="auto"/>
            </w:tcBorders>
          </w:tcPr>
          <w:p w14:paraId="7C8E0DA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BasicServiceCode OPTIONAL</w:t>
            </w:r>
          </w:p>
          <w:p w14:paraId="70AF913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1A62F66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BasicServiceCode ::= CHOICE</w:t>
            </w:r>
          </w:p>
        </w:tc>
        <w:tc>
          <w:tcPr>
            <w:tcW w:w="1417" w:type="dxa"/>
            <w:tcBorders>
              <w:top w:val="single" w:sz="6" w:space="0" w:color="auto"/>
              <w:left w:val="single" w:sz="6" w:space="0" w:color="auto"/>
              <w:bottom w:val="single" w:sz="6" w:space="0" w:color="auto"/>
              <w:right w:val="single" w:sz="6" w:space="0" w:color="auto"/>
            </w:tcBorders>
          </w:tcPr>
          <w:p w14:paraId="6194686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BF2803820111</w:t>
            </w:r>
          </w:p>
        </w:tc>
        <w:tc>
          <w:tcPr>
            <w:tcW w:w="2269" w:type="dxa"/>
            <w:tcBorders>
              <w:top w:val="single" w:sz="6" w:space="0" w:color="auto"/>
              <w:left w:val="single" w:sz="6" w:space="0" w:color="auto"/>
              <w:bottom w:val="single" w:sz="6" w:space="0" w:color="auto"/>
              <w:right w:val="single" w:sz="6" w:space="0" w:color="auto"/>
            </w:tcBorders>
          </w:tcPr>
          <w:p w14:paraId="1576D340" w14:textId="77777777" w:rsidR="00DF7F9C" w:rsidRPr="0048714D" w:rsidRDefault="00A60AA1" w:rsidP="00DF7F9C">
            <w:pPr>
              <w:widowControl/>
              <w:spacing w:before="40" w:after="40" w:line="240" w:lineRule="auto"/>
              <w:ind w:firstLineChars="0" w:firstLine="0"/>
              <w:jc w:val="center"/>
              <w:rPr>
                <w:rFonts w:ascii="Arial" w:hAnsi="Arial"/>
                <w:b/>
                <w:color w:val="000000"/>
                <w:sz w:val="18"/>
                <w:szCs w:val="20"/>
              </w:rPr>
            </w:pPr>
            <w:r w:rsidRPr="0048714D">
              <w:rPr>
                <w:color w:val="000000"/>
                <w:sz w:val="18"/>
              </w:rPr>
              <w:t>teleservice</w:t>
            </w:r>
          </w:p>
          <w:p w14:paraId="0A92F3D4" w14:textId="77777777" w:rsidR="00DF7F9C" w:rsidRPr="0048714D" w:rsidRDefault="00A60AA1"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18"/>
                <w:szCs w:val="20"/>
              </w:rPr>
              <w:t>11</w:t>
            </w:r>
          </w:p>
        </w:tc>
      </w:tr>
      <w:tr w:rsidR="00DF7F9C" w:rsidRPr="0048714D" w14:paraId="682DD825"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B243ED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Global Call Reference</w:t>
            </w:r>
          </w:p>
        </w:tc>
        <w:tc>
          <w:tcPr>
            <w:tcW w:w="709" w:type="dxa"/>
            <w:tcBorders>
              <w:top w:val="single" w:sz="6" w:space="0" w:color="auto"/>
              <w:left w:val="single" w:sz="6" w:space="0" w:color="auto"/>
              <w:bottom w:val="single" w:sz="6" w:space="0" w:color="auto"/>
              <w:right w:val="single" w:sz="6" w:space="0" w:color="auto"/>
            </w:tcBorders>
          </w:tcPr>
          <w:p w14:paraId="288C09E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 xml:space="preserve">Oc </w:t>
            </w:r>
          </w:p>
        </w:tc>
        <w:tc>
          <w:tcPr>
            <w:tcW w:w="1701" w:type="dxa"/>
            <w:tcBorders>
              <w:top w:val="single" w:sz="6" w:space="0" w:color="auto"/>
              <w:left w:val="single" w:sz="6" w:space="0" w:color="auto"/>
              <w:bottom w:val="single" w:sz="6" w:space="0" w:color="auto"/>
              <w:right w:val="single" w:sz="6" w:space="0" w:color="auto"/>
            </w:tcBorders>
          </w:tcPr>
          <w:p w14:paraId="1F650BE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在一个网络中或网络之间唯一标识一个呼叫。</w:t>
            </w:r>
          </w:p>
        </w:tc>
        <w:tc>
          <w:tcPr>
            <w:tcW w:w="850" w:type="dxa"/>
            <w:tcBorders>
              <w:top w:val="single" w:sz="6" w:space="0" w:color="auto"/>
              <w:left w:val="single" w:sz="6" w:space="0" w:color="auto"/>
              <w:bottom w:val="single" w:sz="6" w:space="0" w:color="auto"/>
              <w:right w:val="single" w:sz="6" w:space="0" w:color="auto"/>
            </w:tcBorders>
          </w:tcPr>
          <w:p w14:paraId="0285A796"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r w:rsidRPr="0048714D">
              <w:rPr>
                <w:noProof/>
                <w:color w:val="000000"/>
                <w:kern w:val="0"/>
                <w:sz w:val="18"/>
                <w:szCs w:val="20"/>
                <w:lang w:val="en-GB"/>
              </w:rPr>
              <w:t>29</w:t>
            </w:r>
          </w:p>
        </w:tc>
        <w:tc>
          <w:tcPr>
            <w:tcW w:w="1560" w:type="dxa"/>
            <w:tcBorders>
              <w:top w:val="single" w:sz="6" w:space="0" w:color="auto"/>
              <w:left w:val="single" w:sz="6" w:space="0" w:color="auto"/>
              <w:bottom w:val="single" w:sz="6" w:space="0" w:color="auto"/>
              <w:right w:val="single" w:sz="6" w:space="0" w:color="auto"/>
            </w:tcBorders>
          </w:tcPr>
          <w:p w14:paraId="5C7AC7B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GlobalCallReference OPTIONAL</w:t>
            </w:r>
          </w:p>
          <w:p w14:paraId="6D4D518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4A3CF3B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GlobalCallReference ::= OCTET STRING (SIZE(6..24))</w:t>
            </w:r>
          </w:p>
        </w:tc>
        <w:tc>
          <w:tcPr>
            <w:tcW w:w="1417" w:type="dxa"/>
            <w:tcBorders>
              <w:top w:val="single" w:sz="6" w:space="0" w:color="auto"/>
              <w:left w:val="single" w:sz="6" w:space="0" w:color="auto"/>
              <w:bottom w:val="single" w:sz="6" w:space="0" w:color="auto"/>
              <w:right w:val="single" w:sz="6" w:space="0" w:color="auto"/>
            </w:tcBorders>
          </w:tcPr>
          <w:p w14:paraId="1F5FA24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32E07679"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07231D1D"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41C9FBA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MNPNumber</w:t>
            </w:r>
          </w:p>
        </w:tc>
        <w:tc>
          <w:tcPr>
            <w:tcW w:w="709" w:type="dxa"/>
            <w:tcBorders>
              <w:top w:val="single" w:sz="6" w:space="0" w:color="auto"/>
              <w:left w:val="single" w:sz="6" w:space="0" w:color="auto"/>
              <w:bottom w:val="single" w:sz="6" w:space="0" w:color="auto"/>
              <w:right w:val="single" w:sz="6" w:space="0" w:color="auto"/>
            </w:tcBorders>
          </w:tcPr>
          <w:p w14:paraId="7CC7107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Oc</w:t>
            </w:r>
          </w:p>
        </w:tc>
        <w:tc>
          <w:tcPr>
            <w:tcW w:w="1701" w:type="dxa"/>
            <w:tcBorders>
              <w:top w:val="single" w:sz="6" w:space="0" w:color="auto"/>
              <w:left w:val="single" w:sz="6" w:space="0" w:color="auto"/>
              <w:bottom w:val="single" w:sz="6" w:space="0" w:color="auto"/>
              <w:right w:val="single" w:sz="6" w:space="0" w:color="auto"/>
            </w:tcBorders>
          </w:tcPr>
          <w:p w14:paraId="7BCEF81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用户携带号码，只用于</w:t>
            </w:r>
            <w:r w:rsidRPr="0048714D">
              <w:rPr>
                <w:rFonts w:cs="Arial"/>
                <w:sz w:val="18"/>
                <w:szCs w:val="18"/>
              </w:rPr>
              <w:t>WANA</w:t>
            </w:r>
          </w:p>
        </w:tc>
        <w:tc>
          <w:tcPr>
            <w:tcW w:w="850" w:type="dxa"/>
            <w:tcBorders>
              <w:top w:val="single" w:sz="6" w:space="0" w:color="auto"/>
              <w:left w:val="single" w:sz="6" w:space="0" w:color="auto"/>
              <w:bottom w:val="single" w:sz="6" w:space="0" w:color="auto"/>
              <w:right w:val="single" w:sz="6" w:space="0" w:color="auto"/>
            </w:tcBorders>
          </w:tcPr>
          <w:p w14:paraId="4E11B047"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smartTag w:uri="urn:schemas-microsoft-com:office:smarttags" w:element="chmetcnv">
              <w:smartTagPr>
                <w:attr w:name="TCSC" w:val="0"/>
                <w:attr w:name="NumberType" w:val="1"/>
                <w:attr w:name="Negative" w:val="False"/>
                <w:attr w:name="HasSpace" w:val="False"/>
                <w:attr w:name="SourceValue" w:val="2"/>
                <w:attr w:name="UnitName" w:val="a"/>
              </w:smartTagPr>
              <w:r w:rsidRPr="0048714D">
                <w:rPr>
                  <w:noProof/>
                  <w:color w:val="000000"/>
                  <w:kern w:val="0"/>
                  <w:sz w:val="18"/>
                  <w:szCs w:val="20"/>
                  <w:lang w:val="en-GB"/>
                </w:rPr>
                <w:t>2A</w:t>
              </w:r>
            </w:smartTag>
          </w:p>
        </w:tc>
        <w:tc>
          <w:tcPr>
            <w:tcW w:w="1560" w:type="dxa"/>
            <w:tcBorders>
              <w:top w:val="single" w:sz="6" w:space="0" w:color="auto"/>
              <w:left w:val="single" w:sz="6" w:space="0" w:color="auto"/>
              <w:bottom w:val="single" w:sz="6" w:space="0" w:color="auto"/>
              <w:right w:val="single" w:sz="6" w:space="0" w:color="auto"/>
            </w:tcBorders>
          </w:tcPr>
          <w:p w14:paraId="17A466B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BCDDirectoryNumber OPTIONAL</w:t>
            </w:r>
          </w:p>
        </w:tc>
        <w:tc>
          <w:tcPr>
            <w:tcW w:w="1417" w:type="dxa"/>
            <w:tcBorders>
              <w:top w:val="single" w:sz="6" w:space="0" w:color="auto"/>
              <w:left w:val="single" w:sz="6" w:space="0" w:color="auto"/>
              <w:bottom w:val="single" w:sz="6" w:space="0" w:color="auto"/>
              <w:right w:val="single" w:sz="6" w:space="0" w:color="auto"/>
            </w:tcBorders>
          </w:tcPr>
          <w:p w14:paraId="19063D6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1F6F2D21"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3E8B6F94"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6920980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lastRenderedPageBreak/>
              <w:t>Is MultiMedia Call</w:t>
            </w:r>
          </w:p>
        </w:tc>
        <w:tc>
          <w:tcPr>
            <w:tcW w:w="709" w:type="dxa"/>
            <w:tcBorders>
              <w:top w:val="single" w:sz="6" w:space="0" w:color="auto"/>
              <w:left w:val="single" w:sz="6" w:space="0" w:color="auto"/>
              <w:bottom w:val="single" w:sz="6" w:space="0" w:color="auto"/>
              <w:right w:val="single" w:sz="6" w:space="0" w:color="auto"/>
            </w:tcBorders>
          </w:tcPr>
          <w:p w14:paraId="2274609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smartTag w:uri="urn:schemas-microsoft-com:office:smarttags" w:element="place">
              <w:r w:rsidRPr="0048714D">
                <w:rPr>
                  <w:rFonts w:cs="Arial"/>
                  <w:sz w:val="18"/>
                  <w:szCs w:val="18"/>
                </w:rPr>
                <w:t>O</w:t>
              </w:r>
              <w:r w:rsidRPr="0048714D">
                <w:rPr>
                  <w:rFonts w:cs="Arial"/>
                  <w:sz w:val="18"/>
                  <w:szCs w:val="18"/>
                  <w:vertAlign w:val="subscript"/>
                </w:rPr>
                <w:t>M</w:t>
              </w:r>
            </w:smartTag>
          </w:p>
        </w:tc>
        <w:tc>
          <w:tcPr>
            <w:tcW w:w="1701" w:type="dxa"/>
            <w:tcBorders>
              <w:top w:val="single" w:sz="6" w:space="0" w:color="auto"/>
              <w:left w:val="single" w:sz="6" w:space="0" w:color="auto"/>
              <w:bottom w:val="single" w:sz="6" w:space="0" w:color="auto"/>
              <w:right w:val="single" w:sz="6" w:space="0" w:color="auto"/>
            </w:tcBorders>
          </w:tcPr>
          <w:p w14:paraId="65AA4ED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基于电路域数据承载的多媒体业务时</w:t>
            </w:r>
            <w:r w:rsidRPr="0048714D">
              <w:rPr>
                <w:rFonts w:cs="Arial"/>
                <w:sz w:val="18"/>
                <w:szCs w:val="18"/>
              </w:rPr>
              <w:t xml:space="preserve">, </w:t>
            </w:r>
            <w:r w:rsidRPr="0048714D">
              <w:rPr>
                <w:rFonts w:cs="Arial" w:hint="eastAsia"/>
                <w:sz w:val="18"/>
                <w:szCs w:val="18"/>
              </w:rPr>
              <w:t>该字段表明本次话务为电路域多媒体通话</w:t>
            </w:r>
          </w:p>
        </w:tc>
        <w:tc>
          <w:tcPr>
            <w:tcW w:w="850" w:type="dxa"/>
            <w:tcBorders>
              <w:top w:val="single" w:sz="6" w:space="0" w:color="auto"/>
              <w:left w:val="single" w:sz="6" w:space="0" w:color="auto"/>
              <w:bottom w:val="single" w:sz="6" w:space="0" w:color="auto"/>
              <w:right w:val="single" w:sz="6" w:space="0" w:color="auto"/>
            </w:tcBorders>
          </w:tcPr>
          <w:p w14:paraId="51A004C5" w14:textId="77777777" w:rsidR="00DF7F9C" w:rsidRPr="0048714D" w:rsidRDefault="00DF7F9C" w:rsidP="00DF7F9C">
            <w:pPr>
              <w:widowControl/>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r w:rsidRPr="0048714D">
              <w:rPr>
                <w:noProof/>
                <w:color w:val="000000"/>
                <w:kern w:val="0"/>
                <w:sz w:val="18"/>
                <w:szCs w:val="20"/>
                <w:lang w:val="en-GB"/>
              </w:rPr>
              <w:t>2B</w:t>
            </w:r>
          </w:p>
        </w:tc>
        <w:tc>
          <w:tcPr>
            <w:tcW w:w="1560" w:type="dxa"/>
            <w:tcBorders>
              <w:top w:val="single" w:sz="6" w:space="0" w:color="auto"/>
              <w:left w:val="single" w:sz="6" w:space="0" w:color="auto"/>
              <w:bottom w:val="single" w:sz="6" w:space="0" w:color="auto"/>
              <w:right w:val="single" w:sz="6" w:space="0" w:color="auto"/>
            </w:tcBorders>
          </w:tcPr>
          <w:p w14:paraId="02E3D1E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NULL OPTIONAL</w:t>
            </w:r>
          </w:p>
        </w:tc>
        <w:tc>
          <w:tcPr>
            <w:tcW w:w="1417" w:type="dxa"/>
            <w:tcBorders>
              <w:top w:val="single" w:sz="6" w:space="0" w:color="auto"/>
              <w:left w:val="single" w:sz="6" w:space="0" w:color="auto"/>
              <w:bottom w:val="single" w:sz="6" w:space="0" w:color="auto"/>
              <w:right w:val="single" w:sz="6" w:space="0" w:color="auto"/>
            </w:tcBorders>
          </w:tcPr>
          <w:p w14:paraId="78F8910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72E10BB7"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455A96E5"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0644639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MNP Routing Number</w:t>
            </w:r>
          </w:p>
        </w:tc>
        <w:tc>
          <w:tcPr>
            <w:tcW w:w="709" w:type="dxa"/>
            <w:tcBorders>
              <w:top w:val="single" w:sz="6" w:space="0" w:color="auto"/>
              <w:left w:val="single" w:sz="6" w:space="0" w:color="auto"/>
              <w:bottom w:val="single" w:sz="6" w:space="0" w:color="auto"/>
              <w:right w:val="single" w:sz="6" w:space="0" w:color="auto"/>
            </w:tcBorders>
          </w:tcPr>
          <w:p w14:paraId="08ADAE7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0A0AC27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MNP</w:t>
            </w:r>
            <w:r w:rsidRPr="0048714D">
              <w:rPr>
                <w:rFonts w:cs="Arial" w:hint="eastAsia"/>
                <w:sz w:val="18"/>
                <w:szCs w:val="18"/>
              </w:rPr>
              <w:t>路由号码，当被叫发生号码携带时提供</w:t>
            </w:r>
          </w:p>
        </w:tc>
        <w:tc>
          <w:tcPr>
            <w:tcW w:w="850" w:type="dxa"/>
            <w:tcBorders>
              <w:top w:val="single" w:sz="6" w:space="0" w:color="auto"/>
              <w:left w:val="single" w:sz="6" w:space="0" w:color="auto"/>
              <w:bottom w:val="single" w:sz="6" w:space="0" w:color="auto"/>
              <w:right w:val="single" w:sz="6" w:space="0" w:color="auto"/>
            </w:tcBorders>
          </w:tcPr>
          <w:p w14:paraId="59D2B0F5"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w:t>
            </w:r>
            <w:smartTag w:uri="urn:schemas-microsoft-com:office:smarttags" w:element="chmetcnv">
              <w:smartTagPr>
                <w:attr w:name="TCSC" w:val="0"/>
                <w:attr w:name="NumberType" w:val="1"/>
                <w:attr w:name="Negative" w:val="False"/>
                <w:attr w:name="HasSpace" w:val="False"/>
                <w:attr w:name="SourceValue" w:val="9"/>
                <w:attr w:name="UnitName" w:val="F"/>
              </w:smartTagPr>
              <w:r w:rsidRPr="0048714D">
                <w:rPr>
                  <w:noProof/>
                  <w:color w:val="000000"/>
                  <w:kern w:val="0"/>
                  <w:sz w:val="18"/>
                  <w:szCs w:val="20"/>
                  <w:lang w:val="en-GB"/>
                </w:rPr>
                <w:t>9F</w:t>
              </w:r>
            </w:smartTag>
            <w:smartTag w:uri="urn:schemas-microsoft-com:office:smarttags" w:element="chmetcnv">
              <w:smartTagPr>
                <w:attr w:name="TCSC" w:val="0"/>
                <w:attr w:name="NumberType" w:val="1"/>
                <w:attr w:name="Negative" w:val="False"/>
                <w:attr w:name="HasSpace" w:val="False"/>
                <w:attr w:name="SourceValue" w:val="2"/>
                <w:attr w:name="UnitName" w:val="C"/>
              </w:smartTagPr>
              <w:r w:rsidRPr="0048714D">
                <w:rPr>
                  <w:noProof/>
                  <w:color w:val="000000"/>
                  <w:kern w:val="0"/>
                  <w:sz w:val="18"/>
                  <w:szCs w:val="20"/>
                  <w:lang w:val="en-GB"/>
                </w:rPr>
                <w:t>2C</w:t>
              </w:r>
            </w:smartTag>
          </w:p>
        </w:tc>
        <w:tc>
          <w:tcPr>
            <w:tcW w:w="1560" w:type="dxa"/>
            <w:tcBorders>
              <w:top w:val="single" w:sz="6" w:space="0" w:color="auto"/>
              <w:left w:val="single" w:sz="6" w:space="0" w:color="auto"/>
              <w:bottom w:val="single" w:sz="6" w:space="0" w:color="auto"/>
              <w:right w:val="single" w:sz="6" w:space="0" w:color="auto"/>
            </w:tcBorders>
          </w:tcPr>
          <w:p w14:paraId="02DB988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AddressString OPTIONAL</w:t>
            </w:r>
          </w:p>
        </w:tc>
        <w:tc>
          <w:tcPr>
            <w:tcW w:w="1417" w:type="dxa"/>
            <w:tcBorders>
              <w:top w:val="single" w:sz="6" w:space="0" w:color="auto"/>
              <w:left w:val="single" w:sz="6" w:space="0" w:color="auto"/>
              <w:bottom w:val="single" w:sz="6" w:space="0" w:color="auto"/>
              <w:right w:val="single" w:sz="6" w:space="0" w:color="auto"/>
            </w:tcBorders>
          </w:tcPr>
          <w:p w14:paraId="3D77074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1A5EE3EC"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575AC28A"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3F5BB7F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Millisecond Duration</w:t>
            </w:r>
          </w:p>
        </w:tc>
        <w:tc>
          <w:tcPr>
            <w:tcW w:w="709" w:type="dxa"/>
            <w:tcBorders>
              <w:top w:val="single" w:sz="6" w:space="0" w:color="auto"/>
              <w:left w:val="single" w:sz="6" w:space="0" w:color="auto"/>
              <w:bottom w:val="single" w:sz="6" w:space="0" w:color="auto"/>
              <w:right w:val="single" w:sz="6" w:space="0" w:color="auto"/>
            </w:tcBorders>
          </w:tcPr>
          <w:p w14:paraId="3CAC6FD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3E4B7C6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标识以毫秒为单位的时长，记录释放时间和应答时间的毫秒差值</w:t>
            </w:r>
          </w:p>
        </w:tc>
        <w:tc>
          <w:tcPr>
            <w:tcW w:w="850" w:type="dxa"/>
            <w:tcBorders>
              <w:top w:val="single" w:sz="6" w:space="0" w:color="auto"/>
              <w:left w:val="single" w:sz="6" w:space="0" w:color="auto"/>
              <w:bottom w:val="single" w:sz="6" w:space="0" w:color="auto"/>
              <w:right w:val="single" w:sz="6" w:space="0" w:color="auto"/>
            </w:tcBorders>
          </w:tcPr>
          <w:p w14:paraId="70F0211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color w:val="000000"/>
                <w:sz w:val="18"/>
                <w:szCs w:val="18"/>
              </w:rPr>
              <w:t>H’9F2E</w:t>
            </w:r>
          </w:p>
        </w:tc>
        <w:tc>
          <w:tcPr>
            <w:tcW w:w="1560" w:type="dxa"/>
            <w:tcBorders>
              <w:top w:val="single" w:sz="6" w:space="0" w:color="auto"/>
              <w:left w:val="single" w:sz="6" w:space="0" w:color="auto"/>
              <w:bottom w:val="single" w:sz="6" w:space="0" w:color="auto"/>
              <w:right w:val="single" w:sz="6" w:space="0" w:color="auto"/>
            </w:tcBorders>
          </w:tcPr>
          <w:p w14:paraId="4732F0A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同</w:t>
            </w:r>
            <w:r w:rsidRPr="0048714D">
              <w:rPr>
                <w:rFonts w:cs="Arial"/>
                <w:sz w:val="18"/>
                <w:szCs w:val="18"/>
              </w:rPr>
              <w:t>CallDuration</w:t>
            </w:r>
          </w:p>
        </w:tc>
        <w:tc>
          <w:tcPr>
            <w:tcW w:w="1417" w:type="dxa"/>
            <w:tcBorders>
              <w:top w:val="single" w:sz="6" w:space="0" w:color="auto"/>
              <w:left w:val="single" w:sz="6" w:space="0" w:color="auto"/>
              <w:bottom w:val="single" w:sz="6" w:space="0" w:color="auto"/>
              <w:right w:val="single" w:sz="6" w:space="0" w:color="auto"/>
            </w:tcBorders>
          </w:tcPr>
          <w:p w14:paraId="084753F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9F2E03159CC6</w:t>
            </w:r>
          </w:p>
        </w:tc>
        <w:tc>
          <w:tcPr>
            <w:tcW w:w="2269" w:type="dxa"/>
            <w:tcBorders>
              <w:top w:val="single" w:sz="6" w:space="0" w:color="auto"/>
              <w:left w:val="single" w:sz="6" w:space="0" w:color="auto"/>
              <w:bottom w:val="single" w:sz="6" w:space="0" w:color="auto"/>
              <w:right w:val="single" w:sz="6" w:space="0" w:color="auto"/>
            </w:tcBorders>
          </w:tcPr>
          <w:p w14:paraId="336C2882"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1416390</w:t>
            </w:r>
          </w:p>
        </w:tc>
      </w:tr>
      <w:tr w:rsidR="00DF7F9C" w:rsidRPr="0048714D" w14:paraId="4575AFE3"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4FE614A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Is CAMEL Call</w:t>
            </w:r>
          </w:p>
        </w:tc>
        <w:tc>
          <w:tcPr>
            <w:tcW w:w="709" w:type="dxa"/>
            <w:tcBorders>
              <w:top w:val="single" w:sz="6" w:space="0" w:color="auto"/>
              <w:left w:val="single" w:sz="6" w:space="0" w:color="auto"/>
              <w:bottom w:val="single" w:sz="6" w:space="0" w:color="auto"/>
              <w:right w:val="single" w:sz="6" w:space="0" w:color="auto"/>
            </w:tcBorders>
          </w:tcPr>
          <w:p w14:paraId="48B23EE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smartTag w:uri="urn:schemas-microsoft-com:office:smarttags" w:element="place">
              <w:r w:rsidRPr="0048714D">
                <w:rPr>
                  <w:rFonts w:cs="Arial"/>
                  <w:sz w:val="18"/>
                  <w:szCs w:val="18"/>
                </w:rPr>
                <w:t>O</w:t>
              </w:r>
              <w:r w:rsidRPr="0048714D">
                <w:rPr>
                  <w:rFonts w:cs="Arial"/>
                  <w:sz w:val="18"/>
                  <w:szCs w:val="18"/>
                  <w:vertAlign w:val="subscript"/>
                </w:rPr>
                <w:t>M</w:t>
              </w:r>
            </w:smartTag>
          </w:p>
        </w:tc>
        <w:tc>
          <w:tcPr>
            <w:tcW w:w="1701" w:type="dxa"/>
            <w:tcBorders>
              <w:top w:val="single" w:sz="6" w:space="0" w:color="auto"/>
              <w:left w:val="single" w:sz="6" w:space="0" w:color="auto"/>
              <w:bottom w:val="single" w:sz="6" w:space="0" w:color="auto"/>
              <w:right w:val="single" w:sz="6" w:space="0" w:color="auto"/>
            </w:tcBorders>
          </w:tcPr>
          <w:p w14:paraId="7924ED2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该字段表明本次呼叫是一次</w:t>
            </w:r>
            <w:r w:rsidRPr="0048714D">
              <w:rPr>
                <w:rFonts w:cs="Arial"/>
                <w:sz w:val="18"/>
                <w:szCs w:val="18"/>
              </w:rPr>
              <w:t>camel</w:t>
            </w:r>
            <w:r w:rsidRPr="0048714D">
              <w:rPr>
                <w:rFonts w:cs="Arial" w:hint="eastAsia"/>
                <w:sz w:val="18"/>
                <w:szCs w:val="18"/>
              </w:rPr>
              <w:t>业务</w:t>
            </w:r>
            <w:r w:rsidRPr="0048714D">
              <w:rPr>
                <w:rFonts w:cs="Arial"/>
                <w:sz w:val="18"/>
                <w:szCs w:val="18"/>
              </w:rPr>
              <w:t>.</w:t>
            </w:r>
          </w:p>
        </w:tc>
        <w:tc>
          <w:tcPr>
            <w:tcW w:w="850" w:type="dxa"/>
            <w:tcBorders>
              <w:top w:val="single" w:sz="6" w:space="0" w:color="auto"/>
              <w:left w:val="single" w:sz="6" w:space="0" w:color="auto"/>
              <w:bottom w:val="single" w:sz="6" w:space="0" w:color="auto"/>
              <w:right w:val="single" w:sz="6" w:space="0" w:color="auto"/>
            </w:tcBorders>
          </w:tcPr>
          <w:p w14:paraId="18AACFF4" w14:textId="77777777" w:rsidR="00DF7F9C" w:rsidRPr="0048714D" w:rsidRDefault="00DF7F9C" w:rsidP="00DF7F9C">
            <w:pPr>
              <w:widowControl/>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H’9F30</w:t>
            </w:r>
          </w:p>
        </w:tc>
        <w:tc>
          <w:tcPr>
            <w:tcW w:w="1560" w:type="dxa"/>
            <w:tcBorders>
              <w:top w:val="single" w:sz="6" w:space="0" w:color="auto"/>
              <w:left w:val="single" w:sz="6" w:space="0" w:color="auto"/>
              <w:bottom w:val="single" w:sz="6" w:space="0" w:color="auto"/>
              <w:right w:val="single" w:sz="6" w:space="0" w:color="auto"/>
            </w:tcBorders>
          </w:tcPr>
          <w:p w14:paraId="6BF894E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NULL OPTIONAL</w:t>
            </w:r>
          </w:p>
        </w:tc>
        <w:tc>
          <w:tcPr>
            <w:tcW w:w="1417" w:type="dxa"/>
            <w:tcBorders>
              <w:top w:val="single" w:sz="6" w:space="0" w:color="auto"/>
              <w:left w:val="single" w:sz="6" w:space="0" w:color="auto"/>
              <w:bottom w:val="single" w:sz="6" w:space="0" w:color="auto"/>
              <w:right w:val="single" w:sz="6" w:space="0" w:color="auto"/>
            </w:tcBorders>
          </w:tcPr>
          <w:p w14:paraId="3A76981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72B5D9E9"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4F4190D7"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4EE9753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gsmSCF address</w:t>
            </w:r>
          </w:p>
        </w:tc>
        <w:tc>
          <w:tcPr>
            <w:tcW w:w="709" w:type="dxa"/>
            <w:tcBorders>
              <w:top w:val="single" w:sz="6" w:space="0" w:color="auto"/>
              <w:left w:val="single" w:sz="6" w:space="0" w:color="auto"/>
              <w:bottom w:val="single" w:sz="6" w:space="0" w:color="auto"/>
              <w:right w:val="single" w:sz="6" w:space="0" w:color="auto"/>
            </w:tcBorders>
          </w:tcPr>
          <w:p w14:paraId="6D42084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19449B6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用户所使用的</w:t>
            </w:r>
            <w:r w:rsidRPr="0048714D">
              <w:rPr>
                <w:rFonts w:cs="Arial"/>
                <w:sz w:val="18"/>
                <w:szCs w:val="18"/>
              </w:rPr>
              <w:t>CAMEL</w:t>
            </w:r>
            <w:r w:rsidRPr="0048714D">
              <w:rPr>
                <w:rFonts w:cs="Arial" w:hint="eastAsia"/>
                <w:sz w:val="18"/>
                <w:szCs w:val="18"/>
              </w:rPr>
              <w:t>服务器识别地址</w:t>
            </w:r>
            <w:r w:rsidRPr="0048714D">
              <w:rPr>
                <w:rFonts w:cs="Arial"/>
                <w:sz w:val="18"/>
                <w:szCs w:val="18"/>
              </w:rPr>
              <w:t xml:space="preserve">, </w:t>
            </w:r>
            <w:r w:rsidRPr="0048714D">
              <w:rPr>
                <w:rFonts w:cs="Arial" w:hint="eastAsia"/>
                <w:sz w:val="18"/>
                <w:szCs w:val="18"/>
              </w:rPr>
              <w:t>此参数只在用户使用</w:t>
            </w:r>
            <w:r w:rsidRPr="0048714D">
              <w:rPr>
                <w:rFonts w:cs="Arial"/>
                <w:sz w:val="18"/>
                <w:szCs w:val="18"/>
              </w:rPr>
              <w:t>CAMEL</w:t>
            </w:r>
            <w:r w:rsidRPr="0048714D">
              <w:rPr>
                <w:rFonts w:cs="Arial" w:hint="eastAsia"/>
                <w:sz w:val="18"/>
                <w:szCs w:val="18"/>
              </w:rPr>
              <w:t>业务时出现</w:t>
            </w:r>
          </w:p>
        </w:tc>
        <w:tc>
          <w:tcPr>
            <w:tcW w:w="850" w:type="dxa"/>
            <w:tcBorders>
              <w:top w:val="single" w:sz="6" w:space="0" w:color="auto"/>
              <w:left w:val="single" w:sz="6" w:space="0" w:color="auto"/>
              <w:bottom w:val="single" w:sz="6" w:space="0" w:color="auto"/>
              <w:right w:val="single" w:sz="6" w:space="0" w:color="auto"/>
            </w:tcBorders>
          </w:tcPr>
          <w:p w14:paraId="780BACBD"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H’9F31</w:t>
            </w:r>
          </w:p>
        </w:tc>
        <w:tc>
          <w:tcPr>
            <w:tcW w:w="1560" w:type="dxa"/>
            <w:tcBorders>
              <w:top w:val="single" w:sz="6" w:space="0" w:color="auto"/>
              <w:left w:val="single" w:sz="6" w:space="0" w:color="auto"/>
              <w:bottom w:val="single" w:sz="6" w:space="0" w:color="auto"/>
              <w:right w:val="single" w:sz="6" w:space="0" w:color="auto"/>
            </w:tcBorders>
          </w:tcPr>
          <w:p w14:paraId="72EED06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Gsm-SCFAddress OPTIONAL</w:t>
            </w:r>
          </w:p>
          <w:p w14:paraId="4EBF233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15B7D12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Gsm-SCFAddress ::= ISDNAddressString</w:t>
            </w:r>
          </w:p>
        </w:tc>
        <w:tc>
          <w:tcPr>
            <w:tcW w:w="1417" w:type="dxa"/>
            <w:tcBorders>
              <w:top w:val="single" w:sz="6" w:space="0" w:color="auto"/>
              <w:left w:val="single" w:sz="6" w:space="0" w:color="auto"/>
              <w:bottom w:val="single" w:sz="6" w:space="0" w:color="auto"/>
              <w:right w:val="single" w:sz="6" w:space="0" w:color="auto"/>
            </w:tcBorders>
          </w:tcPr>
          <w:p w14:paraId="47E0620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061E30C4"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77C5C45D"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215E667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Service key</w:t>
            </w:r>
          </w:p>
        </w:tc>
        <w:tc>
          <w:tcPr>
            <w:tcW w:w="709" w:type="dxa"/>
            <w:tcBorders>
              <w:top w:val="single" w:sz="6" w:space="0" w:color="auto"/>
              <w:left w:val="single" w:sz="6" w:space="0" w:color="auto"/>
              <w:bottom w:val="single" w:sz="6" w:space="0" w:color="auto"/>
              <w:right w:val="single" w:sz="6" w:space="0" w:color="auto"/>
            </w:tcBorders>
          </w:tcPr>
          <w:p w14:paraId="3D8CCAD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5D4DEF5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指明所使用的</w:t>
            </w:r>
            <w:r w:rsidRPr="0048714D">
              <w:rPr>
                <w:rFonts w:cs="Arial"/>
                <w:sz w:val="18"/>
                <w:szCs w:val="18"/>
              </w:rPr>
              <w:t>CAMEL</w:t>
            </w:r>
            <w:r w:rsidRPr="0048714D">
              <w:rPr>
                <w:rFonts w:cs="Arial" w:hint="eastAsia"/>
                <w:sz w:val="18"/>
                <w:szCs w:val="18"/>
              </w:rPr>
              <w:t>业务逻辑</w:t>
            </w:r>
            <w:r w:rsidRPr="0048714D">
              <w:rPr>
                <w:rFonts w:cs="Arial"/>
                <w:sz w:val="18"/>
                <w:szCs w:val="18"/>
              </w:rPr>
              <w:t>,</w:t>
            </w:r>
            <w:r w:rsidRPr="0048714D">
              <w:rPr>
                <w:rFonts w:cs="Arial" w:hint="eastAsia"/>
                <w:sz w:val="18"/>
                <w:szCs w:val="18"/>
              </w:rPr>
              <w:t>此参数只在用户使用</w:t>
            </w:r>
            <w:r w:rsidRPr="0048714D">
              <w:rPr>
                <w:rFonts w:cs="Arial"/>
                <w:sz w:val="18"/>
                <w:szCs w:val="18"/>
              </w:rPr>
              <w:t>CAMEL</w:t>
            </w:r>
            <w:r w:rsidRPr="0048714D">
              <w:rPr>
                <w:rFonts w:cs="Arial" w:hint="eastAsia"/>
                <w:sz w:val="18"/>
                <w:szCs w:val="18"/>
              </w:rPr>
              <w:t>业务时出现</w:t>
            </w:r>
          </w:p>
        </w:tc>
        <w:tc>
          <w:tcPr>
            <w:tcW w:w="850" w:type="dxa"/>
            <w:tcBorders>
              <w:top w:val="single" w:sz="6" w:space="0" w:color="auto"/>
              <w:left w:val="single" w:sz="6" w:space="0" w:color="auto"/>
              <w:bottom w:val="single" w:sz="6" w:space="0" w:color="auto"/>
              <w:right w:val="single" w:sz="6" w:space="0" w:color="auto"/>
            </w:tcBorders>
          </w:tcPr>
          <w:p w14:paraId="11E3017F"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H’9F32</w:t>
            </w:r>
          </w:p>
        </w:tc>
        <w:tc>
          <w:tcPr>
            <w:tcW w:w="1560" w:type="dxa"/>
            <w:tcBorders>
              <w:top w:val="single" w:sz="6" w:space="0" w:color="auto"/>
              <w:left w:val="single" w:sz="6" w:space="0" w:color="auto"/>
              <w:bottom w:val="single" w:sz="6" w:space="0" w:color="auto"/>
              <w:right w:val="single" w:sz="6" w:space="0" w:color="auto"/>
            </w:tcBorders>
          </w:tcPr>
          <w:p w14:paraId="4CBD1D6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ServiceKey OPTIONAL</w:t>
            </w:r>
          </w:p>
          <w:p w14:paraId="0E1E086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3136422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ServiceKey ::= INTEGER</w:t>
            </w:r>
          </w:p>
        </w:tc>
        <w:tc>
          <w:tcPr>
            <w:tcW w:w="1417" w:type="dxa"/>
            <w:tcBorders>
              <w:top w:val="single" w:sz="6" w:space="0" w:color="auto"/>
              <w:left w:val="single" w:sz="6" w:space="0" w:color="auto"/>
              <w:bottom w:val="single" w:sz="6" w:space="0" w:color="auto"/>
              <w:right w:val="single" w:sz="6" w:space="0" w:color="auto"/>
            </w:tcBorders>
          </w:tcPr>
          <w:p w14:paraId="09946BA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1DF2697E"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18A651C9"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790B097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lastRenderedPageBreak/>
              <w:t xml:space="preserve">Network Call Reference </w:t>
            </w:r>
          </w:p>
        </w:tc>
        <w:tc>
          <w:tcPr>
            <w:tcW w:w="709" w:type="dxa"/>
            <w:tcBorders>
              <w:top w:val="single" w:sz="6" w:space="0" w:color="auto"/>
              <w:left w:val="single" w:sz="6" w:space="0" w:color="auto"/>
              <w:bottom w:val="single" w:sz="6" w:space="0" w:color="auto"/>
              <w:right w:val="single" w:sz="6" w:space="0" w:color="auto"/>
            </w:tcBorders>
          </w:tcPr>
          <w:p w14:paraId="3776E07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668D0A2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当使用</w:t>
            </w:r>
            <w:r w:rsidRPr="0048714D">
              <w:rPr>
                <w:rFonts w:cs="Arial"/>
                <w:sz w:val="18"/>
                <w:szCs w:val="18"/>
              </w:rPr>
              <w:t>CAMEL</w:t>
            </w:r>
            <w:r w:rsidRPr="0048714D">
              <w:rPr>
                <w:rFonts w:cs="Arial" w:hint="eastAsia"/>
                <w:sz w:val="18"/>
                <w:szCs w:val="18"/>
              </w:rPr>
              <w:t>业务时</w:t>
            </w:r>
            <w:r w:rsidRPr="0048714D">
              <w:rPr>
                <w:rFonts w:cs="Arial"/>
                <w:sz w:val="18"/>
                <w:szCs w:val="18"/>
              </w:rPr>
              <w:t>,</w:t>
            </w:r>
            <w:r w:rsidRPr="0048714D">
              <w:rPr>
                <w:rFonts w:cs="Arial" w:hint="eastAsia"/>
                <w:sz w:val="18"/>
                <w:szCs w:val="18"/>
              </w:rPr>
              <w:t>同一话务所经的各网元产生的话单将含有此标识码</w:t>
            </w:r>
            <w:r w:rsidRPr="0048714D">
              <w:rPr>
                <w:rFonts w:cs="Arial"/>
                <w:sz w:val="18"/>
                <w:szCs w:val="18"/>
              </w:rPr>
              <w:t>(NCR),</w:t>
            </w:r>
            <w:r w:rsidRPr="0048714D">
              <w:rPr>
                <w:rFonts w:cs="Arial" w:hint="eastAsia"/>
                <w:sz w:val="18"/>
                <w:szCs w:val="18"/>
              </w:rPr>
              <w:t>用以把这些话单关联到一起</w:t>
            </w:r>
            <w:r w:rsidRPr="0048714D">
              <w:rPr>
                <w:rFonts w:cs="Arial"/>
                <w:sz w:val="18"/>
                <w:szCs w:val="18"/>
              </w:rPr>
              <w:t xml:space="preserve">. </w:t>
            </w:r>
          </w:p>
        </w:tc>
        <w:tc>
          <w:tcPr>
            <w:tcW w:w="850" w:type="dxa"/>
            <w:tcBorders>
              <w:top w:val="single" w:sz="6" w:space="0" w:color="auto"/>
              <w:left w:val="single" w:sz="6" w:space="0" w:color="auto"/>
              <w:bottom w:val="single" w:sz="6" w:space="0" w:color="auto"/>
              <w:right w:val="single" w:sz="6" w:space="0" w:color="auto"/>
            </w:tcBorders>
          </w:tcPr>
          <w:p w14:paraId="4BCBF986"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H’9F33</w:t>
            </w:r>
          </w:p>
        </w:tc>
        <w:tc>
          <w:tcPr>
            <w:tcW w:w="1560" w:type="dxa"/>
            <w:tcBorders>
              <w:top w:val="single" w:sz="6" w:space="0" w:color="auto"/>
              <w:left w:val="single" w:sz="6" w:space="0" w:color="auto"/>
              <w:bottom w:val="single" w:sz="6" w:space="0" w:color="auto"/>
              <w:right w:val="single" w:sz="6" w:space="0" w:color="auto"/>
            </w:tcBorders>
          </w:tcPr>
          <w:p w14:paraId="6B3064B7"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NetworkCallReference OPTIONAL</w:t>
            </w:r>
          </w:p>
          <w:p w14:paraId="3A94B4E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75ED7FB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NetworkCallReference::= OCTET STRING (SIZE (1..8))</w:t>
            </w:r>
          </w:p>
        </w:tc>
        <w:tc>
          <w:tcPr>
            <w:tcW w:w="1417" w:type="dxa"/>
            <w:tcBorders>
              <w:top w:val="single" w:sz="6" w:space="0" w:color="auto"/>
              <w:left w:val="single" w:sz="6" w:space="0" w:color="auto"/>
              <w:bottom w:val="single" w:sz="6" w:space="0" w:color="auto"/>
              <w:right w:val="single" w:sz="6" w:space="0" w:color="auto"/>
            </w:tcBorders>
          </w:tcPr>
          <w:p w14:paraId="3348D82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0C9A5B1E"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3DE6FFA8"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3F9C553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MSC Address</w:t>
            </w:r>
          </w:p>
        </w:tc>
        <w:tc>
          <w:tcPr>
            <w:tcW w:w="709" w:type="dxa"/>
            <w:tcBorders>
              <w:top w:val="single" w:sz="6" w:space="0" w:color="auto"/>
              <w:left w:val="single" w:sz="6" w:space="0" w:color="auto"/>
              <w:bottom w:val="single" w:sz="6" w:space="0" w:color="auto"/>
              <w:right w:val="single" w:sz="6" w:space="0" w:color="auto"/>
            </w:tcBorders>
          </w:tcPr>
          <w:p w14:paraId="6B7E574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68E81EE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产生</w:t>
            </w:r>
            <w:r w:rsidRPr="0048714D">
              <w:rPr>
                <w:rFonts w:cs="Arial"/>
                <w:sz w:val="18"/>
                <w:szCs w:val="18"/>
              </w:rPr>
              <w:t>NCR(network call reference)</w:t>
            </w:r>
            <w:r w:rsidRPr="0048714D">
              <w:rPr>
                <w:rFonts w:cs="Arial" w:hint="eastAsia"/>
                <w:sz w:val="18"/>
                <w:szCs w:val="18"/>
              </w:rPr>
              <w:t>的</w:t>
            </w:r>
            <w:r w:rsidRPr="0048714D">
              <w:rPr>
                <w:rFonts w:cs="Arial"/>
                <w:sz w:val="18"/>
                <w:szCs w:val="18"/>
              </w:rPr>
              <w:t>MSC</w:t>
            </w:r>
            <w:r w:rsidRPr="0048714D">
              <w:rPr>
                <w:rFonts w:cs="Arial" w:hint="eastAsia"/>
                <w:sz w:val="18"/>
                <w:szCs w:val="18"/>
              </w:rPr>
              <w:t>的</w:t>
            </w:r>
            <w:r w:rsidRPr="0048714D">
              <w:rPr>
                <w:rFonts w:cs="Arial"/>
                <w:sz w:val="18"/>
                <w:szCs w:val="18"/>
              </w:rPr>
              <w:t>E.164</w:t>
            </w:r>
            <w:r w:rsidRPr="0048714D">
              <w:rPr>
                <w:rFonts w:cs="Arial" w:hint="eastAsia"/>
                <w:sz w:val="18"/>
                <w:szCs w:val="18"/>
              </w:rPr>
              <w:t>编码</w:t>
            </w:r>
            <w:r w:rsidRPr="0048714D">
              <w:rPr>
                <w:rFonts w:cs="Arial"/>
                <w:sz w:val="18"/>
                <w:szCs w:val="18"/>
              </w:rPr>
              <w:t xml:space="preserve">, </w:t>
            </w:r>
            <w:r w:rsidRPr="0048714D">
              <w:rPr>
                <w:rFonts w:cs="Arial" w:hint="eastAsia"/>
                <w:sz w:val="18"/>
                <w:szCs w:val="18"/>
              </w:rPr>
              <w:t>此参数只在用户使用</w:t>
            </w:r>
            <w:r w:rsidRPr="0048714D">
              <w:rPr>
                <w:rFonts w:cs="Arial"/>
                <w:sz w:val="18"/>
                <w:szCs w:val="18"/>
              </w:rPr>
              <w:t>CAMEL</w:t>
            </w:r>
            <w:r w:rsidRPr="0048714D">
              <w:rPr>
                <w:rFonts w:cs="Arial" w:hint="eastAsia"/>
                <w:sz w:val="18"/>
                <w:szCs w:val="18"/>
              </w:rPr>
              <w:t>业务时出现</w:t>
            </w:r>
          </w:p>
        </w:tc>
        <w:tc>
          <w:tcPr>
            <w:tcW w:w="850" w:type="dxa"/>
            <w:tcBorders>
              <w:top w:val="single" w:sz="6" w:space="0" w:color="auto"/>
              <w:left w:val="single" w:sz="6" w:space="0" w:color="auto"/>
              <w:bottom w:val="single" w:sz="6" w:space="0" w:color="auto"/>
              <w:right w:val="single" w:sz="6" w:space="0" w:color="auto"/>
            </w:tcBorders>
          </w:tcPr>
          <w:p w14:paraId="2BF58BF6"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H’9F34</w:t>
            </w:r>
          </w:p>
        </w:tc>
        <w:tc>
          <w:tcPr>
            <w:tcW w:w="1560" w:type="dxa"/>
            <w:tcBorders>
              <w:top w:val="single" w:sz="6" w:space="0" w:color="auto"/>
              <w:left w:val="single" w:sz="6" w:space="0" w:color="auto"/>
              <w:bottom w:val="single" w:sz="6" w:space="0" w:color="auto"/>
              <w:right w:val="single" w:sz="6" w:space="0" w:color="auto"/>
            </w:tcBorders>
          </w:tcPr>
          <w:p w14:paraId="0607174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MSCAddress OPTIONAL</w:t>
            </w:r>
          </w:p>
          <w:p w14:paraId="5914365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777568A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MSCAddress::= AddressString</w:t>
            </w:r>
          </w:p>
        </w:tc>
        <w:tc>
          <w:tcPr>
            <w:tcW w:w="1417" w:type="dxa"/>
            <w:tcBorders>
              <w:top w:val="single" w:sz="6" w:space="0" w:color="auto"/>
              <w:left w:val="single" w:sz="6" w:space="0" w:color="auto"/>
              <w:bottom w:val="single" w:sz="6" w:space="0" w:color="auto"/>
              <w:right w:val="single" w:sz="6" w:space="0" w:color="auto"/>
            </w:tcBorders>
          </w:tcPr>
          <w:p w14:paraId="6E3C4EE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1AAB6FA6"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15617530"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61EAAD6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Default call handling</w:t>
            </w:r>
          </w:p>
        </w:tc>
        <w:tc>
          <w:tcPr>
            <w:tcW w:w="709" w:type="dxa"/>
            <w:tcBorders>
              <w:top w:val="single" w:sz="6" w:space="0" w:color="auto"/>
              <w:left w:val="single" w:sz="6" w:space="0" w:color="auto"/>
              <w:bottom w:val="single" w:sz="6" w:space="0" w:color="auto"/>
              <w:right w:val="single" w:sz="6" w:space="0" w:color="auto"/>
            </w:tcBorders>
          </w:tcPr>
          <w:p w14:paraId="030ABB9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4DCC00D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当</w:t>
            </w:r>
            <w:r w:rsidRPr="0048714D">
              <w:rPr>
                <w:rFonts w:cs="Arial"/>
                <w:sz w:val="18"/>
                <w:szCs w:val="18"/>
              </w:rPr>
              <w:t>CAMEL</w:t>
            </w:r>
            <w:r w:rsidRPr="0048714D">
              <w:rPr>
                <w:rFonts w:cs="Arial" w:hint="eastAsia"/>
                <w:sz w:val="18"/>
                <w:szCs w:val="18"/>
              </w:rPr>
              <w:t>的</w:t>
            </w:r>
            <w:r w:rsidRPr="0048714D">
              <w:rPr>
                <w:rFonts w:cs="Arial"/>
                <w:sz w:val="18"/>
                <w:szCs w:val="18"/>
              </w:rPr>
              <w:t>”</w:t>
            </w:r>
            <w:r w:rsidRPr="0048714D">
              <w:rPr>
                <w:rFonts w:cs="Arial" w:hint="eastAsia"/>
                <w:sz w:val="18"/>
                <w:szCs w:val="18"/>
              </w:rPr>
              <w:t>缺省呼叫处理</w:t>
            </w:r>
            <w:r w:rsidRPr="0048714D">
              <w:rPr>
                <w:rFonts w:cs="Arial"/>
                <w:sz w:val="18"/>
                <w:szCs w:val="18"/>
              </w:rPr>
              <w:t>”</w:t>
            </w:r>
            <w:r w:rsidRPr="0048714D">
              <w:rPr>
                <w:rFonts w:cs="Arial" w:hint="eastAsia"/>
                <w:sz w:val="18"/>
                <w:szCs w:val="18"/>
              </w:rPr>
              <w:t>可用时</w:t>
            </w:r>
            <w:r w:rsidRPr="0048714D">
              <w:rPr>
                <w:rFonts w:cs="Arial"/>
                <w:sz w:val="18"/>
                <w:szCs w:val="18"/>
              </w:rPr>
              <w:t>,</w:t>
            </w:r>
            <w:r w:rsidRPr="0048714D">
              <w:rPr>
                <w:rFonts w:cs="Arial" w:hint="eastAsia"/>
                <w:sz w:val="18"/>
                <w:szCs w:val="18"/>
              </w:rPr>
              <w:t>指明</w:t>
            </w:r>
            <w:r w:rsidRPr="0048714D">
              <w:rPr>
                <w:rFonts w:cs="Arial"/>
                <w:sz w:val="18"/>
                <w:szCs w:val="18"/>
              </w:rPr>
              <w:t>CAMEL</w:t>
            </w:r>
            <w:r w:rsidRPr="0048714D">
              <w:rPr>
                <w:rFonts w:cs="Arial" w:hint="eastAsia"/>
                <w:sz w:val="18"/>
                <w:szCs w:val="18"/>
              </w:rPr>
              <w:t>呼叫是否使用了缺省呼叫处理</w:t>
            </w:r>
            <w:r w:rsidRPr="0048714D">
              <w:rPr>
                <w:rFonts w:cs="Arial"/>
                <w:sz w:val="18"/>
                <w:szCs w:val="18"/>
              </w:rPr>
              <w:t xml:space="preserve"> </w:t>
            </w:r>
          </w:p>
        </w:tc>
        <w:tc>
          <w:tcPr>
            <w:tcW w:w="850" w:type="dxa"/>
            <w:tcBorders>
              <w:top w:val="single" w:sz="6" w:space="0" w:color="auto"/>
              <w:left w:val="single" w:sz="6" w:space="0" w:color="auto"/>
              <w:bottom w:val="single" w:sz="6" w:space="0" w:color="auto"/>
              <w:right w:val="single" w:sz="6" w:space="0" w:color="auto"/>
            </w:tcBorders>
          </w:tcPr>
          <w:p w14:paraId="26487E7D"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H’9F35</w:t>
            </w:r>
          </w:p>
        </w:tc>
        <w:tc>
          <w:tcPr>
            <w:tcW w:w="1560" w:type="dxa"/>
            <w:tcBorders>
              <w:top w:val="single" w:sz="6" w:space="0" w:color="auto"/>
              <w:left w:val="single" w:sz="6" w:space="0" w:color="auto"/>
              <w:bottom w:val="single" w:sz="6" w:space="0" w:color="auto"/>
              <w:right w:val="single" w:sz="6" w:space="0" w:color="auto"/>
            </w:tcBorders>
          </w:tcPr>
          <w:p w14:paraId="4629581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DefaultCallHandling OPTIONAL</w:t>
            </w:r>
          </w:p>
          <w:p w14:paraId="3B25BD5B"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31DE12B8"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DefaultCallHandling ::= ENUMERATED</w:t>
            </w:r>
          </w:p>
        </w:tc>
        <w:tc>
          <w:tcPr>
            <w:tcW w:w="1417" w:type="dxa"/>
            <w:tcBorders>
              <w:top w:val="single" w:sz="6" w:space="0" w:color="auto"/>
              <w:left w:val="single" w:sz="6" w:space="0" w:color="auto"/>
              <w:bottom w:val="single" w:sz="6" w:space="0" w:color="auto"/>
              <w:right w:val="single" w:sz="6" w:space="0" w:color="auto"/>
            </w:tcBorders>
          </w:tcPr>
          <w:p w14:paraId="2F80DB5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7D6B3872"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5F335B65"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56D96B0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Number of DP encountered</w:t>
            </w:r>
          </w:p>
        </w:tc>
        <w:tc>
          <w:tcPr>
            <w:tcW w:w="709" w:type="dxa"/>
            <w:tcBorders>
              <w:top w:val="single" w:sz="6" w:space="0" w:color="auto"/>
              <w:left w:val="single" w:sz="6" w:space="0" w:color="auto"/>
              <w:bottom w:val="single" w:sz="6" w:space="0" w:color="auto"/>
              <w:right w:val="single" w:sz="6" w:space="0" w:color="auto"/>
            </w:tcBorders>
          </w:tcPr>
          <w:p w14:paraId="6DEB0AE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6D0D742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记录检测到多少业务和事件触发点</w:t>
            </w:r>
          </w:p>
        </w:tc>
        <w:tc>
          <w:tcPr>
            <w:tcW w:w="850" w:type="dxa"/>
            <w:tcBorders>
              <w:top w:val="single" w:sz="6" w:space="0" w:color="auto"/>
              <w:left w:val="single" w:sz="6" w:space="0" w:color="auto"/>
              <w:bottom w:val="single" w:sz="6" w:space="0" w:color="auto"/>
              <w:right w:val="single" w:sz="6" w:space="0" w:color="auto"/>
            </w:tcBorders>
          </w:tcPr>
          <w:p w14:paraId="382E5709"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H’9F36</w:t>
            </w:r>
          </w:p>
        </w:tc>
        <w:tc>
          <w:tcPr>
            <w:tcW w:w="1560" w:type="dxa"/>
            <w:tcBorders>
              <w:top w:val="single" w:sz="6" w:space="0" w:color="auto"/>
              <w:left w:val="single" w:sz="6" w:space="0" w:color="auto"/>
              <w:bottom w:val="single" w:sz="6" w:space="0" w:color="auto"/>
              <w:right w:val="single" w:sz="6" w:space="0" w:color="auto"/>
            </w:tcBorders>
          </w:tcPr>
          <w:p w14:paraId="64CDBDC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NumberOfDPEncountered OPTIONAL</w:t>
            </w:r>
          </w:p>
          <w:p w14:paraId="43F6360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5783E0B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NumberOfDPEncountered ::= INTEGER</w:t>
            </w:r>
          </w:p>
        </w:tc>
        <w:tc>
          <w:tcPr>
            <w:tcW w:w="1417" w:type="dxa"/>
            <w:tcBorders>
              <w:top w:val="single" w:sz="6" w:space="0" w:color="auto"/>
              <w:left w:val="single" w:sz="6" w:space="0" w:color="auto"/>
              <w:bottom w:val="single" w:sz="6" w:space="0" w:color="auto"/>
              <w:right w:val="single" w:sz="6" w:space="0" w:color="auto"/>
            </w:tcBorders>
          </w:tcPr>
          <w:p w14:paraId="794FD5F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06CF711F"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13D47183"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5046272E"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lastRenderedPageBreak/>
              <w:t>Level of CAMEL service</w:t>
            </w:r>
          </w:p>
        </w:tc>
        <w:tc>
          <w:tcPr>
            <w:tcW w:w="709" w:type="dxa"/>
            <w:tcBorders>
              <w:top w:val="single" w:sz="6" w:space="0" w:color="auto"/>
              <w:left w:val="single" w:sz="6" w:space="0" w:color="auto"/>
              <w:bottom w:val="single" w:sz="6" w:space="0" w:color="auto"/>
              <w:right w:val="single" w:sz="6" w:space="0" w:color="auto"/>
            </w:tcBorders>
          </w:tcPr>
          <w:p w14:paraId="2E59E25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494DA44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使用的</w:t>
            </w:r>
            <w:r w:rsidRPr="0048714D">
              <w:rPr>
                <w:rFonts w:cs="Arial"/>
                <w:sz w:val="18"/>
                <w:szCs w:val="18"/>
              </w:rPr>
              <w:t>CAMEL</w:t>
            </w:r>
            <w:r w:rsidRPr="0048714D">
              <w:rPr>
                <w:rFonts w:cs="Arial" w:hint="eastAsia"/>
                <w:sz w:val="18"/>
                <w:szCs w:val="18"/>
              </w:rPr>
              <w:t>业务的级别</w:t>
            </w:r>
          </w:p>
        </w:tc>
        <w:tc>
          <w:tcPr>
            <w:tcW w:w="850" w:type="dxa"/>
            <w:tcBorders>
              <w:top w:val="single" w:sz="6" w:space="0" w:color="auto"/>
              <w:left w:val="single" w:sz="6" w:space="0" w:color="auto"/>
              <w:bottom w:val="single" w:sz="6" w:space="0" w:color="auto"/>
              <w:right w:val="single" w:sz="6" w:space="0" w:color="auto"/>
            </w:tcBorders>
          </w:tcPr>
          <w:p w14:paraId="42A55014" w14:textId="77777777" w:rsidR="00DF7F9C" w:rsidRPr="0048714D" w:rsidRDefault="00DF7F9C" w:rsidP="00DF7F9C">
            <w:pPr>
              <w:widowControl/>
              <w:tabs>
                <w:tab w:val="left" w:pos="384"/>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H’9F37</w:t>
            </w:r>
          </w:p>
        </w:tc>
        <w:tc>
          <w:tcPr>
            <w:tcW w:w="1560" w:type="dxa"/>
            <w:tcBorders>
              <w:top w:val="single" w:sz="6" w:space="0" w:color="auto"/>
              <w:left w:val="single" w:sz="6" w:space="0" w:color="auto"/>
              <w:bottom w:val="single" w:sz="6" w:space="0" w:color="auto"/>
              <w:right w:val="single" w:sz="6" w:space="0" w:color="auto"/>
            </w:tcBorders>
          </w:tcPr>
          <w:p w14:paraId="5AFDDFE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LevelOfCAMELService OPTIONAL</w:t>
            </w:r>
          </w:p>
          <w:p w14:paraId="5882F26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3299A18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LevelOfCAMELService::= BIT STRING</w:t>
            </w:r>
          </w:p>
        </w:tc>
        <w:tc>
          <w:tcPr>
            <w:tcW w:w="1417" w:type="dxa"/>
            <w:tcBorders>
              <w:top w:val="single" w:sz="6" w:space="0" w:color="auto"/>
              <w:left w:val="single" w:sz="6" w:space="0" w:color="auto"/>
              <w:bottom w:val="single" w:sz="6" w:space="0" w:color="auto"/>
              <w:right w:val="single" w:sz="6" w:space="0" w:color="auto"/>
            </w:tcBorders>
          </w:tcPr>
          <w:p w14:paraId="4AD65830"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1C02005B"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4C731884"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581368E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Free format Data</w:t>
            </w:r>
          </w:p>
        </w:tc>
        <w:tc>
          <w:tcPr>
            <w:tcW w:w="709" w:type="dxa"/>
            <w:tcBorders>
              <w:top w:val="single" w:sz="6" w:space="0" w:color="auto"/>
              <w:left w:val="single" w:sz="6" w:space="0" w:color="auto"/>
              <w:bottom w:val="single" w:sz="6" w:space="0" w:color="auto"/>
              <w:right w:val="single" w:sz="6" w:space="0" w:color="auto"/>
            </w:tcBorders>
          </w:tcPr>
          <w:p w14:paraId="7BAB8C13"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7F29BD4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本参数位含有</w:t>
            </w:r>
            <w:r w:rsidRPr="0048714D">
              <w:rPr>
                <w:rFonts w:cs="Arial"/>
                <w:sz w:val="18"/>
                <w:szCs w:val="18"/>
              </w:rPr>
              <w:t>SCF</w:t>
            </w:r>
            <w:r w:rsidRPr="0048714D">
              <w:rPr>
                <w:rFonts w:cs="Arial" w:hint="eastAsia"/>
                <w:sz w:val="18"/>
                <w:szCs w:val="18"/>
              </w:rPr>
              <w:t>送出的</w:t>
            </w:r>
            <w:r w:rsidRPr="0048714D">
              <w:rPr>
                <w:rFonts w:cs="Arial"/>
                <w:sz w:val="18"/>
                <w:szCs w:val="18"/>
              </w:rPr>
              <w:t>FCI</w:t>
            </w:r>
            <w:r w:rsidRPr="0048714D">
              <w:rPr>
                <w:rFonts w:cs="Arial" w:hint="eastAsia"/>
                <w:sz w:val="18"/>
                <w:szCs w:val="18"/>
              </w:rPr>
              <w:t>消息中的数据</w:t>
            </w:r>
            <w:r w:rsidRPr="0048714D">
              <w:rPr>
                <w:rFonts w:cs="Arial"/>
                <w:sz w:val="18"/>
                <w:szCs w:val="18"/>
              </w:rPr>
              <w:t>.</w:t>
            </w:r>
            <w:r w:rsidRPr="0048714D">
              <w:rPr>
                <w:rFonts w:cs="Arial" w:hint="eastAsia"/>
                <w:sz w:val="18"/>
                <w:szCs w:val="18"/>
              </w:rPr>
              <w:t>这些数据既可在一条</w:t>
            </w:r>
            <w:r w:rsidRPr="0048714D">
              <w:rPr>
                <w:rFonts w:cs="Arial"/>
                <w:sz w:val="18"/>
                <w:szCs w:val="18"/>
              </w:rPr>
              <w:t>FCI</w:t>
            </w:r>
            <w:r w:rsidRPr="0048714D">
              <w:rPr>
                <w:rFonts w:cs="Arial" w:hint="eastAsia"/>
                <w:sz w:val="18"/>
                <w:szCs w:val="18"/>
              </w:rPr>
              <w:t>消息中发送</w:t>
            </w:r>
            <w:r w:rsidRPr="0048714D">
              <w:rPr>
                <w:rFonts w:cs="Arial"/>
                <w:sz w:val="18"/>
                <w:szCs w:val="18"/>
              </w:rPr>
              <w:t>,</w:t>
            </w:r>
            <w:r w:rsidRPr="0048714D">
              <w:rPr>
                <w:rFonts w:cs="Arial" w:hint="eastAsia"/>
                <w:sz w:val="18"/>
                <w:szCs w:val="18"/>
              </w:rPr>
              <w:t>也可在多条</w:t>
            </w:r>
            <w:r w:rsidRPr="0048714D">
              <w:rPr>
                <w:rFonts w:cs="Arial"/>
                <w:sz w:val="18"/>
                <w:szCs w:val="18"/>
              </w:rPr>
              <w:t>FCI</w:t>
            </w:r>
            <w:r w:rsidRPr="0048714D">
              <w:rPr>
                <w:rFonts w:cs="Arial" w:hint="eastAsia"/>
                <w:sz w:val="18"/>
                <w:szCs w:val="18"/>
              </w:rPr>
              <w:t>消息中发送</w:t>
            </w:r>
            <w:r w:rsidRPr="0048714D">
              <w:rPr>
                <w:rFonts w:cs="Arial"/>
                <w:sz w:val="18"/>
                <w:szCs w:val="18"/>
              </w:rPr>
              <w:t>,</w:t>
            </w:r>
            <w:r w:rsidRPr="0048714D">
              <w:rPr>
                <w:rFonts w:cs="Arial" w:hint="eastAsia"/>
                <w:sz w:val="18"/>
                <w:szCs w:val="18"/>
              </w:rPr>
              <w:t>并由相应的后缀指示标明</w:t>
            </w:r>
            <w:r w:rsidRPr="0048714D">
              <w:rPr>
                <w:rFonts w:cs="Arial"/>
                <w:sz w:val="18"/>
                <w:szCs w:val="18"/>
              </w:rPr>
              <w:t xml:space="preserve">. </w:t>
            </w:r>
            <w:r w:rsidRPr="0048714D">
              <w:rPr>
                <w:rFonts w:cs="Arial" w:hint="eastAsia"/>
                <w:sz w:val="18"/>
                <w:szCs w:val="18"/>
              </w:rPr>
              <w:t>此参数只在用户使用</w:t>
            </w:r>
            <w:r w:rsidRPr="0048714D">
              <w:rPr>
                <w:rFonts w:cs="Arial"/>
                <w:sz w:val="18"/>
                <w:szCs w:val="18"/>
              </w:rPr>
              <w:t>CAMEL</w:t>
            </w:r>
            <w:r w:rsidRPr="0048714D">
              <w:rPr>
                <w:rFonts w:cs="Arial" w:hint="eastAsia"/>
                <w:sz w:val="18"/>
                <w:szCs w:val="18"/>
              </w:rPr>
              <w:t>业务</w:t>
            </w:r>
            <w:r w:rsidRPr="0048714D">
              <w:rPr>
                <w:rFonts w:cs="Arial"/>
                <w:sz w:val="18"/>
                <w:szCs w:val="18"/>
              </w:rPr>
              <w:t>,</w:t>
            </w:r>
            <w:r w:rsidRPr="0048714D">
              <w:rPr>
                <w:rFonts w:cs="Arial" w:hint="eastAsia"/>
                <w:sz w:val="18"/>
                <w:szCs w:val="18"/>
              </w:rPr>
              <w:t>并且</w:t>
            </w:r>
            <w:r w:rsidRPr="0048714D">
              <w:rPr>
                <w:rFonts w:cs="Arial"/>
                <w:sz w:val="18"/>
                <w:szCs w:val="18"/>
              </w:rPr>
              <w:t>SCP</w:t>
            </w:r>
            <w:r w:rsidRPr="0048714D">
              <w:rPr>
                <w:rFonts w:cs="Arial" w:hint="eastAsia"/>
                <w:sz w:val="18"/>
                <w:szCs w:val="18"/>
              </w:rPr>
              <w:t>下发了</w:t>
            </w:r>
            <w:r w:rsidRPr="0048714D">
              <w:rPr>
                <w:rFonts w:cs="Arial"/>
                <w:sz w:val="18"/>
                <w:szCs w:val="18"/>
              </w:rPr>
              <w:t>FCI</w:t>
            </w:r>
            <w:r w:rsidRPr="0048714D">
              <w:rPr>
                <w:rFonts w:cs="Arial" w:hint="eastAsia"/>
                <w:sz w:val="18"/>
                <w:szCs w:val="18"/>
              </w:rPr>
              <w:t>消息时才出现</w:t>
            </w:r>
            <w:r w:rsidRPr="0048714D">
              <w:rPr>
                <w:rFonts w:cs="Arial"/>
                <w:sz w:val="18"/>
                <w:szCs w:val="18"/>
              </w:rPr>
              <w:t>.</w:t>
            </w:r>
          </w:p>
        </w:tc>
        <w:tc>
          <w:tcPr>
            <w:tcW w:w="850" w:type="dxa"/>
            <w:tcBorders>
              <w:top w:val="single" w:sz="6" w:space="0" w:color="auto"/>
              <w:left w:val="single" w:sz="6" w:space="0" w:color="auto"/>
              <w:bottom w:val="single" w:sz="6" w:space="0" w:color="auto"/>
              <w:right w:val="single" w:sz="6" w:space="0" w:color="auto"/>
            </w:tcBorders>
          </w:tcPr>
          <w:p w14:paraId="7F4EF061" w14:textId="77777777" w:rsidR="00DF7F9C" w:rsidRPr="0048714D" w:rsidRDefault="00DF7F9C" w:rsidP="00DF7F9C">
            <w:pPr>
              <w:widowControl/>
              <w:tabs>
                <w:tab w:val="left" w:pos="384"/>
                <w:tab w:val="center" w:pos="1468"/>
              </w:tabs>
              <w:overflowPunct w:val="0"/>
              <w:autoSpaceDE w:val="0"/>
              <w:autoSpaceDN w:val="0"/>
              <w:adjustRightInd w:val="0"/>
              <w:spacing w:line="240" w:lineRule="auto"/>
              <w:ind w:firstLineChars="0" w:firstLine="0"/>
              <w:textAlignment w:val="baseline"/>
              <w:rPr>
                <w:noProof/>
                <w:color w:val="000000"/>
                <w:kern w:val="0"/>
                <w:sz w:val="18"/>
                <w:szCs w:val="20"/>
                <w:lang w:val="en-GB"/>
              </w:rPr>
            </w:pPr>
            <w:r w:rsidRPr="0048714D">
              <w:rPr>
                <w:noProof/>
                <w:color w:val="000000"/>
                <w:kern w:val="0"/>
                <w:sz w:val="18"/>
                <w:szCs w:val="20"/>
                <w:lang w:val="en-GB"/>
              </w:rPr>
              <w:t>H’9F38</w:t>
            </w:r>
          </w:p>
        </w:tc>
        <w:tc>
          <w:tcPr>
            <w:tcW w:w="1560" w:type="dxa"/>
            <w:tcBorders>
              <w:top w:val="single" w:sz="6" w:space="0" w:color="auto"/>
              <w:left w:val="single" w:sz="6" w:space="0" w:color="auto"/>
              <w:bottom w:val="single" w:sz="6" w:space="0" w:color="auto"/>
              <w:right w:val="single" w:sz="6" w:space="0" w:color="auto"/>
            </w:tcBorders>
          </w:tcPr>
          <w:p w14:paraId="1268C43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FreeFormatData OPTIONAL</w:t>
            </w:r>
          </w:p>
          <w:p w14:paraId="583CE32C"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p>
          <w:p w14:paraId="32E403B9"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FreeFormatData ::= OCTET STRING (SIZE(1..160))</w:t>
            </w:r>
          </w:p>
        </w:tc>
        <w:tc>
          <w:tcPr>
            <w:tcW w:w="1417" w:type="dxa"/>
            <w:tcBorders>
              <w:top w:val="single" w:sz="6" w:space="0" w:color="auto"/>
              <w:left w:val="single" w:sz="6" w:space="0" w:color="auto"/>
              <w:bottom w:val="single" w:sz="6" w:space="0" w:color="auto"/>
              <w:right w:val="single" w:sz="6" w:space="0" w:color="auto"/>
            </w:tcBorders>
          </w:tcPr>
          <w:p w14:paraId="706FA9E5"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06D5A04B"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7DF8FEA6"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76804D6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Free format data append indicator</w:t>
            </w:r>
          </w:p>
        </w:tc>
        <w:tc>
          <w:tcPr>
            <w:tcW w:w="709" w:type="dxa"/>
            <w:tcBorders>
              <w:top w:val="single" w:sz="6" w:space="0" w:color="auto"/>
              <w:left w:val="single" w:sz="6" w:space="0" w:color="auto"/>
              <w:bottom w:val="single" w:sz="6" w:space="0" w:color="auto"/>
              <w:right w:val="single" w:sz="6" w:space="0" w:color="auto"/>
            </w:tcBorders>
          </w:tcPr>
          <w:p w14:paraId="332747C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C</w:t>
            </w:r>
          </w:p>
        </w:tc>
        <w:tc>
          <w:tcPr>
            <w:tcW w:w="1701" w:type="dxa"/>
            <w:tcBorders>
              <w:top w:val="single" w:sz="6" w:space="0" w:color="auto"/>
              <w:left w:val="single" w:sz="6" w:space="0" w:color="auto"/>
              <w:bottom w:val="single" w:sz="6" w:space="0" w:color="auto"/>
              <w:right w:val="single" w:sz="6" w:space="0" w:color="auto"/>
            </w:tcBorders>
          </w:tcPr>
          <w:p w14:paraId="04F8AC61"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表明这张话单中的自由格式数据</w:t>
            </w:r>
            <w:r w:rsidRPr="0048714D">
              <w:rPr>
                <w:rFonts w:cs="Arial"/>
                <w:sz w:val="18"/>
                <w:szCs w:val="18"/>
              </w:rPr>
              <w:t>(free format data)</w:t>
            </w:r>
            <w:r w:rsidRPr="0048714D">
              <w:rPr>
                <w:rFonts w:cs="Arial" w:hint="eastAsia"/>
                <w:sz w:val="18"/>
                <w:szCs w:val="18"/>
              </w:rPr>
              <w:t>是前一张部分输出话单中的自由格式数据的继续</w:t>
            </w:r>
            <w:r w:rsidRPr="0048714D">
              <w:rPr>
                <w:rFonts w:cs="Arial"/>
                <w:sz w:val="18"/>
                <w:szCs w:val="18"/>
              </w:rPr>
              <w:t>(</w:t>
            </w:r>
            <w:r w:rsidRPr="0048714D">
              <w:rPr>
                <w:rFonts w:cs="Arial" w:hint="eastAsia"/>
                <w:sz w:val="18"/>
                <w:szCs w:val="18"/>
              </w:rPr>
              <w:t>后缀</w:t>
            </w:r>
            <w:r w:rsidRPr="0048714D">
              <w:rPr>
                <w:rFonts w:cs="Arial"/>
                <w:sz w:val="18"/>
                <w:szCs w:val="18"/>
              </w:rPr>
              <w:t xml:space="preserve">) </w:t>
            </w:r>
          </w:p>
        </w:tc>
        <w:tc>
          <w:tcPr>
            <w:tcW w:w="850" w:type="dxa"/>
            <w:tcBorders>
              <w:top w:val="single" w:sz="6" w:space="0" w:color="auto"/>
              <w:left w:val="single" w:sz="6" w:space="0" w:color="auto"/>
              <w:bottom w:val="single" w:sz="6" w:space="0" w:color="auto"/>
              <w:right w:val="single" w:sz="6" w:space="0" w:color="auto"/>
            </w:tcBorders>
          </w:tcPr>
          <w:p w14:paraId="52F9C2F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color w:val="000000"/>
                <w:sz w:val="18"/>
                <w:szCs w:val="18"/>
              </w:rPr>
              <w:t>H’BF39</w:t>
            </w:r>
          </w:p>
        </w:tc>
        <w:tc>
          <w:tcPr>
            <w:tcW w:w="1560" w:type="dxa"/>
            <w:tcBorders>
              <w:top w:val="single" w:sz="6" w:space="0" w:color="auto"/>
              <w:left w:val="single" w:sz="6" w:space="0" w:color="auto"/>
              <w:bottom w:val="single" w:sz="6" w:space="0" w:color="auto"/>
              <w:right w:val="single" w:sz="6" w:space="0" w:color="auto"/>
            </w:tcBorders>
          </w:tcPr>
          <w:p w14:paraId="52B9E46F"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BOOLEAN OPTIONAL</w:t>
            </w:r>
          </w:p>
        </w:tc>
        <w:tc>
          <w:tcPr>
            <w:tcW w:w="1417" w:type="dxa"/>
            <w:tcBorders>
              <w:top w:val="single" w:sz="6" w:space="0" w:color="auto"/>
              <w:left w:val="single" w:sz="6" w:space="0" w:color="auto"/>
              <w:bottom w:val="single" w:sz="6" w:space="0" w:color="auto"/>
              <w:right w:val="single" w:sz="6" w:space="0" w:color="auto"/>
            </w:tcBorders>
          </w:tcPr>
          <w:p w14:paraId="407D5A94"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2408BAF5"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r w:rsidR="00DF7F9C" w:rsidRPr="0048714D" w14:paraId="26071E39" w14:textId="77777777" w:rsidTr="009B62C0">
        <w:trPr>
          <w:cantSplit/>
        </w:trPr>
        <w:tc>
          <w:tcPr>
            <w:tcW w:w="1268" w:type="dxa"/>
            <w:tcBorders>
              <w:top w:val="single" w:sz="6" w:space="0" w:color="auto"/>
              <w:left w:val="single" w:sz="6" w:space="0" w:color="auto"/>
              <w:bottom w:val="single" w:sz="6" w:space="0" w:color="auto"/>
              <w:right w:val="single" w:sz="6" w:space="0" w:color="auto"/>
            </w:tcBorders>
          </w:tcPr>
          <w:p w14:paraId="544E289B" w14:textId="77777777" w:rsidR="00DF7F9C" w:rsidRPr="0048714D" w:rsidRDefault="00DF7F9C" w:rsidP="00DF7F9C">
            <w:pPr>
              <w:keepLines/>
              <w:widowControl/>
              <w:spacing w:before="40" w:after="40" w:line="240" w:lineRule="auto"/>
              <w:ind w:firstLineChars="0" w:firstLine="0"/>
              <w:jc w:val="left"/>
              <w:textAlignment w:val="top"/>
              <w:rPr>
                <w:rFonts w:cs="Arial"/>
                <w:color w:val="000000"/>
                <w:sz w:val="18"/>
                <w:szCs w:val="18"/>
              </w:rPr>
            </w:pPr>
            <w:r w:rsidRPr="0048714D">
              <w:rPr>
                <w:rFonts w:cs="Arial"/>
                <w:sz w:val="18"/>
                <w:szCs w:val="18"/>
                <w:lang w:val="de-DE"/>
              </w:rPr>
              <w:t>OutPulsedNumber</w:t>
            </w:r>
          </w:p>
        </w:tc>
        <w:tc>
          <w:tcPr>
            <w:tcW w:w="709" w:type="dxa"/>
            <w:tcBorders>
              <w:top w:val="single" w:sz="6" w:space="0" w:color="auto"/>
              <w:left w:val="single" w:sz="6" w:space="0" w:color="auto"/>
              <w:bottom w:val="single" w:sz="6" w:space="0" w:color="auto"/>
              <w:right w:val="single" w:sz="6" w:space="0" w:color="auto"/>
            </w:tcBorders>
          </w:tcPr>
          <w:p w14:paraId="5578975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O</w:t>
            </w:r>
            <w:r w:rsidRPr="0048714D">
              <w:rPr>
                <w:rFonts w:cs="Arial"/>
                <w:sz w:val="18"/>
                <w:szCs w:val="18"/>
                <w:vertAlign w:val="subscript"/>
              </w:rPr>
              <w:t>C</w:t>
            </w:r>
          </w:p>
        </w:tc>
        <w:tc>
          <w:tcPr>
            <w:tcW w:w="1701" w:type="dxa"/>
            <w:tcBorders>
              <w:top w:val="single" w:sz="6" w:space="0" w:color="auto"/>
              <w:left w:val="single" w:sz="6" w:space="0" w:color="auto"/>
              <w:bottom w:val="single" w:sz="6" w:space="0" w:color="auto"/>
              <w:right w:val="single" w:sz="6" w:space="0" w:color="auto"/>
            </w:tcBorders>
          </w:tcPr>
          <w:p w14:paraId="0E5337C2"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hint="eastAsia"/>
                <w:sz w:val="18"/>
                <w:szCs w:val="18"/>
              </w:rPr>
              <w:t>标识出局线上被叫号码</w:t>
            </w:r>
          </w:p>
        </w:tc>
        <w:tc>
          <w:tcPr>
            <w:tcW w:w="850" w:type="dxa"/>
            <w:tcBorders>
              <w:top w:val="single" w:sz="6" w:space="0" w:color="auto"/>
              <w:left w:val="single" w:sz="6" w:space="0" w:color="auto"/>
              <w:bottom w:val="single" w:sz="6" w:space="0" w:color="auto"/>
              <w:right w:val="single" w:sz="6" w:space="0" w:color="auto"/>
            </w:tcBorders>
          </w:tcPr>
          <w:p w14:paraId="298EBBB6"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color w:val="000000"/>
                <w:sz w:val="18"/>
                <w:szCs w:val="18"/>
              </w:rPr>
              <w:t>H’9F3B</w:t>
            </w:r>
          </w:p>
        </w:tc>
        <w:tc>
          <w:tcPr>
            <w:tcW w:w="1560" w:type="dxa"/>
            <w:tcBorders>
              <w:top w:val="single" w:sz="6" w:space="0" w:color="auto"/>
              <w:left w:val="single" w:sz="6" w:space="0" w:color="auto"/>
              <w:bottom w:val="single" w:sz="6" w:space="0" w:color="auto"/>
              <w:right w:val="single" w:sz="6" w:space="0" w:color="auto"/>
            </w:tcBorders>
          </w:tcPr>
          <w:p w14:paraId="63C3EB5D"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BCDDirectoryNumber OPTIONAL</w:t>
            </w:r>
          </w:p>
        </w:tc>
        <w:tc>
          <w:tcPr>
            <w:tcW w:w="1417" w:type="dxa"/>
            <w:tcBorders>
              <w:top w:val="single" w:sz="6" w:space="0" w:color="auto"/>
              <w:left w:val="single" w:sz="6" w:space="0" w:color="auto"/>
              <w:bottom w:val="single" w:sz="6" w:space="0" w:color="auto"/>
              <w:right w:val="single" w:sz="6" w:space="0" w:color="auto"/>
            </w:tcBorders>
          </w:tcPr>
          <w:p w14:paraId="6E293C1A" w14:textId="77777777" w:rsidR="00DF7F9C" w:rsidRPr="0048714D" w:rsidRDefault="00DF7F9C" w:rsidP="00DF7F9C">
            <w:pPr>
              <w:keepLines/>
              <w:widowControl/>
              <w:spacing w:before="40" w:after="40" w:line="240" w:lineRule="auto"/>
              <w:ind w:firstLineChars="0" w:firstLine="0"/>
              <w:jc w:val="left"/>
              <w:textAlignment w:val="top"/>
              <w:rPr>
                <w:rFonts w:cs="Arial"/>
                <w:sz w:val="18"/>
                <w:szCs w:val="18"/>
              </w:rPr>
            </w:pPr>
            <w:r w:rsidRPr="0048714D">
              <w:rPr>
                <w:rFonts w:cs="Arial"/>
                <w:sz w:val="18"/>
                <w:szCs w:val="18"/>
              </w:rPr>
              <w:t>—</w:t>
            </w:r>
          </w:p>
        </w:tc>
        <w:tc>
          <w:tcPr>
            <w:tcW w:w="2269" w:type="dxa"/>
            <w:tcBorders>
              <w:top w:val="single" w:sz="6" w:space="0" w:color="auto"/>
              <w:left w:val="single" w:sz="6" w:space="0" w:color="auto"/>
              <w:bottom w:val="single" w:sz="6" w:space="0" w:color="auto"/>
              <w:right w:val="single" w:sz="6" w:space="0" w:color="auto"/>
            </w:tcBorders>
          </w:tcPr>
          <w:p w14:paraId="3EF3B22C" w14:textId="77777777" w:rsidR="00DF7F9C" w:rsidRPr="0048714D" w:rsidRDefault="00DF7F9C" w:rsidP="00DF7F9C">
            <w:pPr>
              <w:widowControl/>
              <w:spacing w:before="40" w:after="40" w:line="240" w:lineRule="auto"/>
              <w:ind w:firstLineChars="0" w:firstLine="0"/>
              <w:jc w:val="center"/>
              <w:rPr>
                <w:rFonts w:ascii="Arial" w:hAnsi="Arial"/>
                <w:b/>
                <w:color w:val="000000"/>
                <w:sz w:val="20"/>
                <w:szCs w:val="20"/>
              </w:rPr>
            </w:pPr>
            <w:r w:rsidRPr="0048714D">
              <w:rPr>
                <w:rFonts w:ascii="Arial" w:hAnsi="Arial"/>
                <w:b/>
                <w:color w:val="000000"/>
                <w:sz w:val="20"/>
                <w:szCs w:val="20"/>
              </w:rPr>
              <w:t>—</w:t>
            </w:r>
          </w:p>
        </w:tc>
      </w:tr>
    </w:tbl>
    <w:p w14:paraId="7A1F3B2F" w14:textId="77777777" w:rsidR="00DF7F9C" w:rsidRPr="0048714D" w:rsidRDefault="00DF7F9C" w:rsidP="00DF7F9C">
      <w:pPr>
        <w:ind w:firstLine="480"/>
      </w:pPr>
      <w:r w:rsidRPr="0048714D">
        <w:rPr>
          <w:rFonts w:hint="eastAsia"/>
        </w:rPr>
        <w:t>各字段补充解释请参考《网间结算话单解码说明</w:t>
      </w:r>
      <w:r w:rsidRPr="0048714D">
        <w:t>V1.1</w:t>
      </w:r>
      <w:r w:rsidRPr="0048714D">
        <w:rPr>
          <w:rFonts w:hint="eastAsia"/>
        </w:rPr>
        <w:t>》中附加说明</w:t>
      </w:r>
      <w:r w:rsidR="007E03F6" w:rsidRPr="0048714D">
        <w:rPr>
          <w:rFonts w:hint="eastAsia"/>
        </w:rPr>
        <w:t>，在章节</w:t>
      </w:r>
      <w:r w:rsidR="007E03F6" w:rsidRPr="0048714D">
        <w:t>3.2.3.1.1</w:t>
      </w:r>
      <w:r w:rsidR="007E03F6" w:rsidRPr="0048714D">
        <w:rPr>
          <w:rFonts w:hint="eastAsia"/>
        </w:rPr>
        <w:t>后已附。中兴</w:t>
      </w:r>
      <w:r w:rsidR="007E03F6" w:rsidRPr="0048714D">
        <w:t>ASN.1</w:t>
      </w:r>
      <w:r w:rsidR="007E03F6" w:rsidRPr="0048714D">
        <w:rPr>
          <w:rFonts w:hint="eastAsia"/>
        </w:rPr>
        <w:t>格式话单文件，只解码</w:t>
      </w:r>
      <w:r w:rsidR="007E03F6" w:rsidRPr="0048714D">
        <w:t>CallEventRecord</w:t>
      </w:r>
      <w:r w:rsidR="007E03F6" w:rsidRPr="0048714D">
        <w:rPr>
          <w:rFonts w:hint="eastAsia"/>
        </w:rPr>
        <w:t>的</w:t>
      </w:r>
      <w:r w:rsidR="007E03F6" w:rsidRPr="0048714D">
        <w:t>Tag</w:t>
      </w:r>
      <w:r w:rsidR="007E03F6" w:rsidRPr="0048714D">
        <w:rPr>
          <w:rFonts w:hint="eastAsia"/>
        </w:rPr>
        <w:t>值为</w:t>
      </w:r>
      <w:r w:rsidR="007E03F6" w:rsidRPr="0048714D">
        <w:t>A3</w:t>
      </w:r>
      <w:r w:rsidR="007E03F6" w:rsidRPr="0048714D">
        <w:rPr>
          <w:rFonts w:hint="eastAsia"/>
        </w:rPr>
        <w:t>、</w:t>
      </w:r>
      <w:r w:rsidR="007E03F6" w:rsidRPr="0048714D">
        <w:t>A4</w:t>
      </w:r>
      <w:r w:rsidR="007E03F6" w:rsidRPr="0048714D">
        <w:rPr>
          <w:rFonts w:hint="eastAsia"/>
        </w:rPr>
        <w:t>的话单。</w:t>
      </w:r>
    </w:p>
    <w:p w14:paraId="1B2E690C" w14:textId="77777777" w:rsidR="00DF7F9C" w:rsidRPr="0048714D" w:rsidRDefault="00DF7F9C" w:rsidP="00DF7F9C">
      <w:pPr>
        <w:pStyle w:val="af5"/>
        <w:ind w:left="780" w:firstLine="0"/>
        <w:rPr>
          <w:sz w:val="24"/>
        </w:rPr>
      </w:pPr>
      <w:r w:rsidRPr="0048714D">
        <w:rPr>
          <w:rFonts w:hint="eastAsia"/>
          <w:sz w:val="24"/>
        </w:rPr>
        <w:t>话单文件样本</w:t>
      </w:r>
    </w:p>
    <w:p w14:paraId="5E80A548" w14:textId="77777777" w:rsidR="00DF7F9C" w:rsidRPr="0048714D" w:rsidRDefault="00DF7F9C" w:rsidP="00DF7F9C">
      <w:pPr>
        <w:ind w:firstLine="480"/>
      </w:pPr>
      <w:r w:rsidRPr="0048714D">
        <w:object w:dxaOrig="1551" w:dyaOrig="1064" w14:anchorId="7BE7EA19">
          <v:shape id="_x0000_i1043" type="#_x0000_t75" style="width:77.25pt;height:53.25pt" o:ole="">
            <v:imagedata r:id="rId61" o:title=""/>
          </v:shape>
          <o:OLEObject Type="Embed" ProgID="Package" ShapeID="_x0000_i1043" DrawAspect="Icon" ObjectID="_1587990534" r:id="rId62"/>
        </w:object>
      </w:r>
    </w:p>
    <w:p w14:paraId="0851B6A4" w14:textId="77777777" w:rsidR="00DF7F9C" w:rsidRPr="0048714D" w:rsidRDefault="00DF7F9C" w:rsidP="00DF7F9C">
      <w:pPr>
        <w:ind w:firstLine="480"/>
      </w:pPr>
    </w:p>
    <w:p w14:paraId="41D8723E" w14:textId="77777777" w:rsidR="00DF7F9C" w:rsidRPr="0048714D" w:rsidRDefault="00DF7F9C" w:rsidP="00DF7F9C">
      <w:pPr>
        <w:ind w:firstLine="480"/>
      </w:pPr>
    </w:p>
    <w:p w14:paraId="27A38500" w14:textId="77777777" w:rsidR="00DF7F9C" w:rsidRPr="0048714D" w:rsidRDefault="00DF7F9C" w:rsidP="00DF7F9C">
      <w:pPr>
        <w:ind w:firstLine="480"/>
      </w:pPr>
    </w:p>
    <w:p w14:paraId="4732079F" w14:textId="77777777" w:rsidR="00DF7F9C" w:rsidRPr="0048714D" w:rsidRDefault="00DF7F9C" w:rsidP="00DF7F9C">
      <w:pPr>
        <w:ind w:firstLine="480"/>
      </w:pPr>
    </w:p>
    <w:p w14:paraId="655B488F" w14:textId="77777777" w:rsidR="006C5722" w:rsidRPr="0048714D" w:rsidRDefault="006C5722" w:rsidP="006C5722">
      <w:pPr>
        <w:pStyle w:val="41"/>
        <w:numPr>
          <w:ilvl w:val="3"/>
          <w:numId w:val="1"/>
        </w:numPr>
      </w:pPr>
      <w:r w:rsidRPr="0048714D">
        <w:rPr>
          <w:rFonts w:hint="eastAsia"/>
        </w:rPr>
        <w:t>网间彩信话单</w:t>
      </w:r>
    </w:p>
    <w:p w14:paraId="79FB8211" w14:textId="77777777" w:rsidR="00257949" w:rsidRPr="0048714D" w:rsidRDefault="00257949" w:rsidP="00257949">
      <w:pPr>
        <w:ind w:firstLine="480"/>
      </w:pPr>
      <w:r w:rsidRPr="0048714D">
        <w:rPr>
          <w:rFonts w:hint="eastAsia"/>
        </w:rPr>
        <w:t>业务接入省（网间互联彩信网关所在省）根据计费用户号码的归属省对话单进行分拣，定时按</w:t>
      </w:r>
      <w:r w:rsidRPr="0048714D">
        <w:rPr>
          <w:rFonts w:hint="eastAsia"/>
          <w:b/>
        </w:rPr>
        <w:t>归属省代码</w:t>
      </w:r>
      <w:r w:rsidRPr="0048714D">
        <w:rPr>
          <w:rFonts w:hint="eastAsia"/>
        </w:rPr>
        <w:t>生成</w:t>
      </w:r>
      <w:r w:rsidRPr="0048714D">
        <w:rPr>
          <w:rFonts w:hint="eastAsia"/>
          <w:b/>
        </w:rPr>
        <w:t>上发文件</w:t>
      </w:r>
      <w:r w:rsidRPr="0048714D">
        <w:rPr>
          <w:rFonts w:hint="eastAsia"/>
        </w:rPr>
        <w:t>，通过集团内容计费传输系统透传至计费用户号码归属省。</w:t>
      </w:r>
    </w:p>
    <w:p w14:paraId="40B9CA80" w14:textId="77777777" w:rsidR="00257949" w:rsidRPr="0048714D" w:rsidRDefault="00257949" w:rsidP="00257949">
      <w:pPr>
        <w:ind w:firstLineChars="0" w:firstLine="0"/>
      </w:pPr>
      <w:r w:rsidRPr="0048714D">
        <w:rPr>
          <w:rFonts w:ascii="宋体" w:hAnsi="宋体" w:hint="eastAsia"/>
          <w:b/>
        </w:rPr>
        <w:t>文件命名</w:t>
      </w:r>
      <w:r w:rsidRPr="0048714D">
        <w:rPr>
          <w:rFonts w:ascii="宋体" w:hAnsi="宋体"/>
          <w:b/>
        </w:rPr>
        <w:t>:</w:t>
      </w:r>
      <w:r w:rsidRPr="0048714D">
        <w:t xml:space="preserve">  RMMYYYYMMDDNNN_AAA.ZZZ</w:t>
      </w:r>
    </w:p>
    <w:p w14:paraId="329A61F3" w14:textId="77777777" w:rsidR="00257949" w:rsidRPr="0048714D" w:rsidRDefault="00257949" w:rsidP="00257949">
      <w:pPr>
        <w:numPr>
          <w:ilvl w:val="0"/>
          <w:numId w:val="10"/>
        </w:numPr>
        <w:ind w:firstLineChars="0"/>
      </w:pPr>
      <w:r w:rsidRPr="0048714D">
        <w:t>RMM</w:t>
      </w:r>
      <w:r w:rsidRPr="0048714D">
        <w:rPr>
          <w:rFonts w:hint="eastAsia"/>
        </w:rPr>
        <w:t>：表示网间互联彩信业务话单文件，上传周期为</w:t>
      </w:r>
      <w:r w:rsidRPr="0048714D">
        <w:t>2</w:t>
      </w:r>
      <w:r w:rsidRPr="0048714D">
        <w:rPr>
          <w:rFonts w:hint="eastAsia"/>
        </w:rPr>
        <w:t>小时（应可调）</w:t>
      </w:r>
    </w:p>
    <w:p w14:paraId="67AC6BC2" w14:textId="77777777" w:rsidR="00257949" w:rsidRPr="0048714D" w:rsidRDefault="00257949" w:rsidP="00257949">
      <w:pPr>
        <w:numPr>
          <w:ilvl w:val="0"/>
          <w:numId w:val="10"/>
        </w:numPr>
        <w:ind w:firstLineChars="0"/>
      </w:pPr>
      <w:r w:rsidRPr="0048714D">
        <w:t>YYYYMMDD</w:t>
      </w:r>
      <w:r w:rsidRPr="0048714D">
        <w:rPr>
          <w:rFonts w:hint="eastAsia"/>
        </w:rPr>
        <w:t>：表示文件日期</w:t>
      </w:r>
    </w:p>
    <w:p w14:paraId="5CAEF26D" w14:textId="77777777" w:rsidR="00257949" w:rsidRPr="0048714D" w:rsidRDefault="00257949" w:rsidP="00257949">
      <w:pPr>
        <w:numPr>
          <w:ilvl w:val="0"/>
          <w:numId w:val="10"/>
        </w:numPr>
        <w:ind w:firstLineChars="0"/>
      </w:pPr>
      <w:r w:rsidRPr="0048714D">
        <w:t>NNN</w:t>
      </w:r>
      <w:r w:rsidRPr="0048714D">
        <w:rPr>
          <w:rFonts w:hint="eastAsia"/>
        </w:rPr>
        <w:t>：表示文件序号：</w:t>
      </w:r>
      <w:r w:rsidRPr="0048714D">
        <w:t>000-011</w:t>
      </w:r>
    </w:p>
    <w:p w14:paraId="3E973097" w14:textId="77777777" w:rsidR="00257949" w:rsidRPr="0048714D" w:rsidRDefault="00257949" w:rsidP="00257949">
      <w:pPr>
        <w:numPr>
          <w:ilvl w:val="0"/>
          <w:numId w:val="10"/>
        </w:numPr>
        <w:ind w:firstLineChars="0"/>
      </w:pPr>
      <w:r w:rsidRPr="0048714D">
        <w:t>AAA</w:t>
      </w:r>
      <w:r w:rsidRPr="0048714D">
        <w:rPr>
          <w:rFonts w:hint="eastAsia"/>
        </w:rPr>
        <w:t>：表示计费用户归属省代码</w:t>
      </w:r>
    </w:p>
    <w:p w14:paraId="492FE766" w14:textId="77777777" w:rsidR="00257949" w:rsidRPr="0048714D" w:rsidRDefault="00257949" w:rsidP="00257949">
      <w:pPr>
        <w:numPr>
          <w:ilvl w:val="0"/>
          <w:numId w:val="10"/>
        </w:numPr>
        <w:ind w:firstLineChars="0"/>
      </w:pPr>
      <w:r w:rsidRPr="0048714D">
        <w:t>ZZZ</w:t>
      </w:r>
      <w:r w:rsidRPr="0048714D">
        <w:rPr>
          <w:rFonts w:hint="eastAsia"/>
        </w:rPr>
        <w:t>：表示业务接入省代码</w:t>
      </w:r>
    </w:p>
    <w:p w14:paraId="4DCD0607" w14:textId="77777777" w:rsidR="00257949" w:rsidRPr="0048714D" w:rsidRDefault="00257949" w:rsidP="00257949">
      <w:pPr>
        <w:numPr>
          <w:ilvl w:val="0"/>
          <w:numId w:val="11"/>
        </w:numPr>
        <w:ind w:firstLineChars="0"/>
      </w:pPr>
      <w:r w:rsidRPr="0048714D">
        <w:t>ZZZ</w:t>
      </w:r>
      <w:r w:rsidRPr="0048714D">
        <w:rPr>
          <w:rFonts w:hint="eastAsia"/>
        </w:rPr>
        <w:t>为“</w:t>
      </w:r>
      <w:r w:rsidRPr="0048714D">
        <w:t>100</w:t>
      </w:r>
      <w:r w:rsidRPr="0048714D">
        <w:rPr>
          <w:rFonts w:hint="eastAsia"/>
        </w:rPr>
        <w:t>”时，表示话单文件由彩信互联网关通过北京</w:t>
      </w:r>
      <w:r w:rsidRPr="0048714D">
        <w:t>BOSS</w:t>
      </w:r>
      <w:r w:rsidRPr="0048714D">
        <w:rPr>
          <w:rFonts w:hint="eastAsia"/>
        </w:rPr>
        <w:t>上发至内容计费系统</w:t>
      </w:r>
    </w:p>
    <w:p w14:paraId="4D6D0971" w14:textId="77777777" w:rsidR="00DF7F9C" w:rsidRPr="0048714D" w:rsidRDefault="00257949" w:rsidP="006C5722">
      <w:pPr>
        <w:ind w:firstLineChars="0" w:firstLine="0"/>
      </w:pPr>
      <w:r w:rsidRPr="0048714D">
        <w:t>ZZZ</w:t>
      </w:r>
      <w:r w:rsidRPr="0048714D">
        <w:rPr>
          <w:rFonts w:hint="eastAsia"/>
        </w:rPr>
        <w:t>为“</w:t>
      </w:r>
      <w:r w:rsidRPr="0048714D">
        <w:t>000</w:t>
      </w:r>
      <w:r w:rsidRPr="0048714D">
        <w:rPr>
          <w:rFonts w:hint="eastAsia"/>
        </w:rPr>
        <w:t>”时，表示话单文件由彩信互联网关直接上发至内容计费系统</w:t>
      </w:r>
      <w:bookmarkStart w:id="130" w:name="_MON_1572369063"/>
      <w:bookmarkEnd w:id="130"/>
      <w:r w:rsidR="00DF7F9C" w:rsidRPr="0048714D">
        <w:object w:dxaOrig="1551" w:dyaOrig="1064" w14:anchorId="0B0CBA65">
          <v:shape id="_x0000_i1044" type="#_x0000_t75" style="width:77.25pt;height:53.25pt" o:ole="">
            <v:imagedata r:id="rId63" o:title=""/>
          </v:shape>
          <o:OLEObject Type="Embed" ProgID="Word.Document.8" ShapeID="_x0000_i1044" DrawAspect="Icon" ObjectID="_1587990535" r:id="rId64">
            <o:FieldCodes>\s</o:FieldCodes>
          </o:OLEObject>
        </w:object>
      </w:r>
      <w:r w:rsidR="00DF7F9C" w:rsidRPr="0048714D">
        <w:t xml:space="preserve">   </w:t>
      </w:r>
      <w:bookmarkStart w:id="131" w:name="_MON_1572369084"/>
      <w:bookmarkEnd w:id="131"/>
      <w:r w:rsidR="00DF7F9C" w:rsidRPr="0048714D">
        <w:object w:dxaOrig="1551" w:dyaOrig="1064" w14:anchorId="02576B2B">
          <v:shape id="_x0000_i1045" type="#_x0000_t75" style="width:77.25pt;height:53.25pt" o:ole="">
            <v:imagedata r:id="rId65" o:title=""/>
          </v:shape>
          <o:OLEObject Type="Embed" ProgID="Word.Document.8" ShapeID="_x0000_i1045" DrawAspect="Icon" ObjectID="_1587990536" r:id="rId66">
            <o:FieldCodes>\s</o:FieldCodes>
          </o:OLEObject>
        </w:object>
      </w:r>
      <w:r w:rsidR="00DF7F9C" w:rsidRPr="0048714D">
        <w:t xml:space="preserve">   </w:t>
      </w:r>
      <w:r w:rsidR="00DF7F9C" w:rsidRPr="0048714D">
        <w:object w:dxaOrig="1551" w:dyaOrig="1064" w14:anchorId="6EB7061E">
          <v:shape id="_x0000_i1046" type="#_x0000_t75" style="width:77.25pt;height:53.25pt" o:ole="">
            <v:imagedata r:id="rId67" o:title=""/>
          </v:shape>
          <o:OLEObject Type="Embed" ProgID="Package" ShapeID="_x0000_i1046" DrawAspect="Icon" ObjectID="_1587990537" r:id="rId68"/>
        </w:object>
      </w:r>
    </w:p>
    <w:p w14:paraId="6B101827" w14:textId="77777777" w:rsidR="00DF7F9C" w:rsidRPr="0048714D" w:rsidRDefault="00DF7F9C" w:rsidP="006C5722">
      <w:pPr>
        <w:ind w:firstLineChars="0" w:firstLine="0"/>
      </w:pPr>
    </w:p>
    <w:p w14:paraId="637B83C8" w14:textId="77777777" w:rsidR="006C5722" w:rsidRPr="0048714D" w:rsidRDefault="006C5722">
      <w:pPr>
        <w:pStyle w:val="41"/>
      </w:pPr>
      <w:r w:rsidRPr="0048714D">
        <w:rPr>
          <w:rFonts w:hint="eastAsia"/>
        </w:rPr>
        <w:lastRenderedPageBreak/>
        <w:t>3.</w:t>
      </w:r>
      <w:r w:rsidRPr="0048714D">
        <w:t xml:space="preserve">2.3.3 </w:t>
      </w:r>
      <w:r w:rsidRPr="0048714D">
        <w:rPr>
          <w:rFonts w:hint="eastAsia"/>
        </w:rPr>
        <w:t>网间短信话单</w:t>
      </w:r>
    </w:p>
    <w:bookmarkEnd w:id="52"/>
    <w:bookmarkEnd w:id="53"/>
    <w:bookmarkEnd w:id="54"/>
    <w:p w14:paraId="147B73FD" w14:textId="058442B8" w:rsidR="00257949" w:rsidRPr="0048714D" w:rsidRDefault="008D0527" w:rsidP="006C5722">
      <w:pPr>
        <w:ind w:firstLineChars="0" w:firstLine="0"/>
      </w:pPr>
      <w:r w:rsidRPr="0048714D">
        <w:rPr>
          <w:b/>
        </w:rPr>
        <w:t>(</w:t>
      </w:r>
      <w:r w:rsidRPr="0048714D">
        <w:rPr>
          <w:rFonts w:hint="eastAsia"/>
          <w:b/>
        </w:rPr>
        <w:t>河南、山西</w:t>
      </w:r>
      <w:r w:rsidRPr="0048714D">
        <w:rPr>
          <w:b/>
        </w:rPr>
        <w:t>)</w:t>
      </w:r>
      <w:r w:rsidR="00257949" w:rsidRPr="0048714D">
        <w:rPr>
          <w:rFonts w:hint="eastAsia"/>
          <w:b/>
        </w:rPr>
        <w:t>国内短信话单格式</w:t>
      </w:r>
      <w:r w:rsidR="00257949" w:rsidRPr="0048714D">
        <w:rPr>
          <w:rFonts w:hint="eastAsia"/>
        </w:rPr>
        <w:t>（总长度：</w:t>
      </w:r>
      <w:r w:rsidR="00257949" w:rsidRPr="0048714D">
        <w:t>149</w:t>
      </w:r>
      <w:r w:rsidR="00257949" w:rsidRPr="0048714D">
        <w:rPr>
          <w:rFonts w:hint="eastAsia"/>
        </w:rPr>
        <w:t>字节）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686"/>
        <w:gridCol w:w="755"/>
        <w:gridCol w:w="660"/>
        <w:gridCol w:w="951"/>
        <w:gridCol w:w="456"/>
        <w:gridCol w:w="2515"/>
        <w:gridCol w:w="1000"/>
      </w:tblGrid>
      <w:tr w:rsidR="00257949" w:rsidRPr="0048714D" w14:paraId="08AD99D3" w14:textId="77777777" w:rsidTr="00935567">
        <w:trPr>
          <w:jc w:val="center"/>
        </w:trPr>
        <w:tc>
          <w:tcPr>
            <w:tcW w:w="499" w:type="dxa"/>
            <w:shd w:val="clear" w:color="auto" w:fill="auto"/>
          </w:tcPr>
          <w:p w14:paraId="5F1D6CB4" w14:textId="77777777" w:rsidR="00257949" w:rsidRPr="0048714D" w:rsidRDefault="00257949" w:rsidP="0067290E">
            <w:pPr>
              <w:ind w:firstLineChars="0" w:firstLine="0"/>
              <w:jc w:val="center"/>
            </w:pPr>
            <w:r w:rsidRPr="0048714D">
              <w:rPr>
                <w:rFonts w:hint="eastAsia"/>
              </w:rPr>
              <w:t>序号</w:t>
            </w:r>
          </w:p>
        </w:tc>
        <w:tc>
          <w:tcPr>
            <w:tcW w:w="1686" w:type="dxa"/>
            <w:shd w:val="clear" w:color="auto" w:fill="auto"/>
          </w:tcPr>
          <w:p w14:paraId="06E00D49" w14:textId="77777777" w:rsidR="00257949" w:rsidRPr="0048714D" w:rsidRDefault="00257949" w:rsidP="0067290E">
            <w:pPr>
              <w:ind w:firstLineChars="0" w:firstLine="0"/>
              <w:jc w:val="center"/>
            </w:pPr>
            <w:r w:rsidRPr="0048714D">
              <w:rPr>
                <w:rFonts w:hint="eastAsia"/>
              </w:rPr>
              <w:t>字段名</w:t>
            </w:r>
          </w:p>
        </w:tc>
        <w:tc>
          <w:tcPr>
            <w:tcW w:w="755" w:type="dxa"/>
            <w:shd w:val="clear" w:color="auto" w:fill="auto"/>
          </w:tcPr>
          <w:p w14:paraId="5C6A5F77" w14:textId="77777777" w:rsidR="00257949" w:rsidRPr="0048714D" w:rsidRDefault="00257949" w:rsidP="0067290E">
            <w:pPr>
              <w:ind w:firstLineChars="0" w:firstLine="0"/>
              <w:jc w:val="center"/>
            </w:pPr>
            <w:r w:rsidRPr="0048714D">
              <w:rPr>
                <w:rFonts w:hint="eastAsia"/>
              </w:rPr>
              <w:t>域名</w:t>
            </w:r>
          </w:p>
        </w:tc>
        <w:tc>
          <w:tcPr>
            <w:tcW w:w="660" w:type="dxa"/>
            <w:shd w:val="clear" w:color="auto" w:fill="auto"/>
          </w:tcPr>
          <w:p w14:paraId="77DD500A" w14:textId="77777777" w:rsidR="00257949" w:rsidRPr="0048714D" w:rsidRDefault="00257949" w:rsidP="0067290E">
            <w:pPr>
              <w:ind w:firstLineChars="0" w:firstLine="0"/>
              <w:jc w:val="center"/>
            </w:pPr>
            <w:r w:rsidRPr="0048714D">
              <w:rPr>
                <w:rFonts w:hint="eastAsia"/>
              </w:rPr>
              <w:t>长度字节</w:t>
            </w:r>
          </w:p>
        </w:tc>
        <w:tc>
          <w:tcPr>
            <w:tcW w:w="951" w:type="dxa"/>
            <w:shd w:val="clear" w:color="auto" w:fill="auto"/>
          </w:tcPr>
          <w:p w14:paraId="00547A7C" w14:textId="77777777" w:rsidR="00257949" w:rsidRPr="0048714D" w:rsidRDefault="00257949" w:rsidP="0067290E">
            <w:pPr>
              <w:ind w:firstLineChars="0" w:firstLine="0"/>
            </w:pPr>
            <w:r w:rsidRPr="0048714D">
              <w:rPr>
                <w:rFonts w:hint="eastAsia"/>
              </w:rPr>
              <w:t>位置</w:t>
            </w:r>
          </w:p>
        </w:tc>
        <w:tc>
          <w:tcPr>
            <w:tcW w:w="456" w:type="dxa"/>
            <w:shd w:val="clear" w:color="auto" w:fill="auto"/>
          </w:tcPr>
          <w:p w14:paraId="43EB9B6C" w14:textId="77777777" w:rsidR="00257949" w:rsidRPr="0048714D" w:rsidRDefault="00257949" w:rsidP="0067290E">
            <w:pPr>
              <w:ind w:firstLineChars="0" w:firstLine="0"/>
            </w:pPr>
            <w:r w:rsidRPr="0048714D">
              <w:rPr>
                <w:rFonts w:hint="eastAsia"/>
              </w:rPr>
              <w:t>属性</w:t>
            </w:r>
          </w:p>
        </w:tc>
        <w:tc>
          <w:tcPr>
            <w:tcW w:w="2515" w:type="dxa"/>
            <w:shd w:val="clear" w:color="auto" w:fill="auto"/>
          </w:tcPr>
          <w:p w14:paraId="40B656CD" w14:textId="77777777" w:rsidR="00257949" w:rsidRPr="0048714D" w:rsidRDefault="00257949" w:rsidP="0067290E">
            <w:pPr>
              <w:ind w:firstLineChars="0" w:firstLine="0"/>
              <w:jc w:val="center"/>
            </w:pPr>
            <w:r w:rsidRPr="0048714D">
              <w:rPr>
                <w:rFonts w:hint="eastAsia"/>
              </w:rPr>
              <w:t>有效值</w:t>
            </w:r>
          </w:p>
        </w:tc>
        <w:tc>
          <w:tcPr>
            <w:tcW w:w="1000" w:type="dxa"/>
            <w:shd w:val="clear" w:color="auto" w:fill="auto"/>
          </w:tcPr>
          <w:p w14:paraId="2E2CD329" w14:textId="77777777" w:rsidR="00257949" w:rsidRPr="0048714D" w:rsidRDefault="00257949" w:rsidP="0067290E">
            <w:pPr>
              <w:ind w:firstLineChars="0" w:firstLine="0"/>
            </w:pPr>
            <w:r w:rsidRPr="0048714D">
              <w:rPr>
                <w:rFonts w:hint="eastAsia"/>
              </w:rPr>
              <w:t>说明</w:t>
            </w:r>
          </w:p>
        </w:tc>
      </w:tr>
      <w:tr w:rsidR="00257949" w:rsidRPr="0048714D" w14:paraId="723148A5" w14:textId="77777777" w:rsidTr="00935567">
        <w:trPr>
          <w:jc w:val="center"/>
        </w:trPr>
        <w:tc>
          <w:tcPr>
            <w:tcW w:w="499" w:type="dxa"/>
            <w:shd w:val="clear" w:color="auto" w:fill="auto"/>
          </w:tcPr>
          <w:p w14:paraId="06F2E389" w14:textId="77777777" w:rsidR="00257949" w:rsidRPr="0048714D" w:rsidRDefault="00257949" w:rsidP="0067290E">
            <w:pPr>
              <w:ind w:firstLineChars="0" w:firstLine="0"/>
              <w:jc w:val="center"/>
            </w:pPr>
            <w:r w:rsidRPr="0048714D">
              <w:t>1</w:t>
            </w:r>
          </w:p>
        </w:tc>
        <w:tc>
          <w:tcPr>
            <w:tcW w:w="1686" w:type="dxa"/>
            <w:shd w:val="clear" w:color="auto" w:fill="auto"/>
          </w:tcPr>
          <w:p w14:paraId="2F0FB4DE"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SM_seq</w:t>
            </w:r>
          </w:p>
        </w:tc>
        <w:tc>
          <w:tcPr>
            <w:tcW w:w="755" w:type="dxa"/>
            <w:shd w:val="clear" w:color="auto" w:fill="auto"/>
          </w:tcPr>
          <w:p w14:paraId="089A880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序列号</w:t>
            </w:r>
          </w:p>
        </w:tc>
        <w:tc>
          <w:tcPr>
            <w:tcW w:w="660" w:type="dxa"/>
            <w:shd w:val="clear" w:color="auto" w:fill="auto"/>
          </w:tcPr>
          <w:p w14:paraId="2B617D83"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20</w:t>
            </w:r>
          </w:p>
        </w:tc>
        <w:tc>
          <w:tcPr>
            <w:tcW w:w="951" w:type="dxa"/>
            <w:shd w:val="clear" w:color="auto" w:fill="auto"/>
          </w:tcPr>
          <w:p w14:paraId="5618E5E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1~20</w:t>
            </w:r>
          </w:p>
        </w:tc>
        <w:tc>
          <w:tcPr>
            <w:tcW w:w="456" w:type="dxa"/>
            <w:shd w:val="clear" w:color="auto" w:fill="auto"/>
          </w:tcPr>
          <w:p w14:paraId="14399F0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0197630F" w14:textId="77777777" w:rsidR="00257949" w:rsidRPr="0048714D" w:rsidRDefault="00257949" w:rsidP="0067290E">
            <w:pPr>
              <w:spacing w:line="240" w:lineRule="auto"/>
              <w:ind w:firstLineChars="0" w:firstLine="0"/>
              <w:jc w:val="left"/>
              <w:rPr>
                <w:rFonts w:ascii="宋体" w:hAnsi="宋体"/>
                <w:b/>
                <w:sz w:val="21"/>
                <w:szCs w:val="21"/>
              </w:rPr>
            </w:pPr>
            <w:r w:rsidRPr="0048714D">
              <w:rPr>
                <w:rFonts w:ascii="宋体" w:hAnsi="宋体" w:hint="eastAsia"/>
                <w:b/>
                <w:sz w:val="21"/>
                <w:szCs w:val="21"/>
              </w:rPr>
              <w:t>网关</w:t>
            </w:r>
            <w:r w:rsidRPr="0048714D">
              <w:rPr>
                <w:rFonts w:ascii="宋体" w:hAnsi="宋体"/>
                <w:b/>
                <w:sz w:val="21"/>
                <w:szCs w:val="21"/>
              </w:rPr>
              <w:t>产生的短消息唯一标</w:t>
            </w:r>
            <w:r w:rsidRPr="0048714D">
              <w:rPr>
                <w:rFonts w:ascii="宋体" w:hAnsi="宋体" w:hint="eastAsia"/>
                <w:b/>
                <w:sz w:val="21"/>
                <w:szCs w:val="21"/>
              </w:rPr>
              <w:t>识</w:t>
            </w:r>
          </w:p>
          <w:p w14:paraId="27BFE5CE" w14:textId="77777777" w:rsidR="00257949" w:rsidRPr="0048714D" w:rsidRDefault="00257949" w:rsidP="0067290E">
            <w:pPr>
              <w:spacing w:line="240" w:lineRule="auto"/>
              <w:ind w:firstLineChars="0" w:firstLine="0"/>
              <w:jc w:val="left"/>
              <w:rPr>
                <w:rFonts w:ascii="宋体" w:hAnsi="宋体"/>
                <w:b/>
                <w:sz w:val="21"/>
                <w:szCs w:val="21"/>
              </w:rPr>
            </w:pPr>
            <w:r w:rsidRPr="0048714D">
              <w:rPr>
                <w:rFonts w:ascii="宋体" w:hAnsi="宋体" w:hint="eastAsia"/>
                <w:b/>
                <w:sz w:val="21"/>
                <w:szCs w:val="21"/>
              </w:rPr>
              <w:t>字段</w:t>
            </w:r>
            <w:r w:rsidRPr="0048714D">
              <w:rPr>
                <w:rFonts w:ascii="宋体" w:hAnsi="宋体"/>
                <w:b/>
                <w:sz w:val="21"/>
                <w:szCs w:val="21"/>
              </w:rPr>
              <w:t>构成包括3部分：</w:t>
            </w:r>
          </w:p>
          <w:p w14:paraId="07DFE1E3" w14:textId="77777777" w:rsidR="00257949" w:rsidRPr="0048714D" w:rsidRDefault="00257949" w:rsidP="0067290E">
            <w:pPr>
              <w:spacing w:line="240" w:lineRule="auto"/>
              <w:ind w:firstLineChars="0" w:firstLine="0"/>
              <w:jc w:val="left"/>
              <w:rPr>
                <w:kern w:val="0"/>
                <w:sz w:val="21"/>
                <w:szCs w:val="21"/>
              </w:rPr>
            </w:pPr>
            <w:r w:rsidRPr="0048714D">
              <w:rPr>
                <w:kern w:val="0"/>
                <w:sz w:val="21"/>
                <w:szCs w:val="21"/>
              </w:rPr>
              <w:t xml:space="preserve">MSG-ID(10B) + </w:t>
            </w:r>
            <w:r w:rsidRPr="0048714D">
              <w:rPr>
                <w:rFonts w:hint="eastAsia"/>
                <w:kern w:val="0"/>
                <w:sz w:val="21"/>
                <w:szCs w:val="21"/>
              </w:rPr>
              <w:t>短消息中心号</w:t>
            </w:r>
            <w:r w:rsidRPr="0048714D">
              <w:rPr>
                <w:kern w:val="0"/>
                <w:sz w:val="21"/>
                <w:szCs w:val="21"/>
              </w:rPr>
              <w:t xml:space="preserve">(5B) + </w:t>
            </w:r>
            <w:r w:rsidRPr="0048714D">
              <w:rPr>
                <w:rFonts w:hint="eastAsia"/>
                <w:kern w:val="0"/>
                <w:sz w:val="21"/>
                <w:szCs w:val="21"/>
              </w:rPr>
              <w:t>序列号</w:t>
            </w:r>
            <w:r w:rsidRPr="0048714D">
              <w:rPr>
                <w:kern w:val="0"/>
                <w:sz w:val="21"/>
                <w:szCs w:val="21"/>
              </w:rPr>
              <w:t>(5B)</w:t>
            </w:r>
          </w:p>
          <w:p w14:paraId="32E97C79" w14:textId="77777777" w:rsidR="00257949" w:rsidRPr="0048714D" w:rsidRDefault="00257949" w:rsidP="0067290E">
            <w:pPr>
              <w:spacing w:line="240" w:lineRule="auto"/>
              <w:ind w:firstLineChars="0" w:firstLine="0"/>
              <w:jc w:val="left"/>
              <w:rPr>
                <w:rFonts w:ascii="宋体" w:hAnsi="宋体"/>
                <w:b/>
                <w:sz w:val="21"/>
                <w:szCs w:val="21"/>
              </w:rPr>
            </w:pPr>
            <w:r w:rsidRPr="0048714D">
              <w:rPr>
                <w:rFonts w:ascii="宋体" w:hAnsi="宋体"/>
                <w:b/>
                <w:sz w:val="21"/>
                <w:szCs w:val="21"/>
              </w:rPr>
              <w:t>MSG-ID的编码规则：</w:t>
            </w:r>
          </w:p>
          <w:p w14:paraId="4258F63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月日时分秒</w:t>
            </w:r>
            <w:r w:rsidRPr="0048714D">
              <w:rPr>
                <w:rFonts w:ascii="宋体" w:hAnsi="宋体"/>
                <w:sz w:val="21"/>
                <w:szCs w:val="21"/>
              </w:rPr>
              <w:t>(MMDDHHMMSS)</w:t>
            </w:r>
          </w:p>
        </w:tc>
        <w:tc>
          <w:tcPr>
            <w:tcW w:w="1000" w:type="dxa"/>
            <w:shd w:val="clear" w:color="auto" w:fill="auto"/>
          </w:tcPr>
          <w:p w14:paraId="69EADD1B"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右对齐</w:t>
            </w:r>
            <w:r w:rsidRPr="0048714D">
              <w:rPr>
                <w:rFonts w:ascii="宋体" w:hAnsi="宋体"/>
                <w:sz w:val="21"/>
                <w:szCs w:val="21"/>
              </w:rPr>
              <w:t>，左补0</w:t>
            </w:r>
          </w:p>
        </w:tc>
      </w:tr>
      <w:tr w:rsidR="00257949" w:rsidRPr="0048714D" w14:paraId="3E02CED4" w14:textId="77777777" w:rsidTr="00935567">
        <w:trPr>
          <w:jc w:val="center"/>
        </w:trPr>
        <w:tc>
          <w:tcPr>
            <w:tcW w:w="499" w:type="dxa"/>
            <w:shd w:val="clear" w:color="auto" w:fill="auto"/>
          </w:tcPr>
          <w:p w14:paraId="67BCDB19" w14:textId="77777777" w:rsidR="00257949" w:rsidRPr="0048714D" w:rsidRDefault="00257949" w:rsidP="0067290E">
            <w:pPr>
              <w:ind w:firstLineChars="0" w:firstLine="0"/>
              <w:jc w:val="center"/>
            </w:pPr>
            <w:r w:rsidRPr="0048714D">
              <w:t>2</w:t>
            </w:r>
          </w:p>
        </w:tc>
        <w:tc>
          <w:tcPr>
            <w:tcW w:w="1686" w:type="dxa"/>
            <w:shd w:val="clear" w:color="auto" w:fill="auto"/>
          </w:tcPr>
          <w:p w14:paraId="532E4358"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SM_type</w:t>
            </w:r>
          </w:p>
        </w:tc>
        <w:tc>
          <w:tcPr>
            <w:tcW w:w="755" w:type="dxa"/>
            <w:shd w:val="clear" w:color="auto" w:fill="auto"/>
          </w:tcPr>
          <w:p w14:paraId="30DA6B13"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话单类型</w:t>
            </w:r>
          </w:p>
        </w:tc>
        <w:tc>
          <w:tcPr>
            <w:tcW w:w="660" w:type="dxa"/>
            <w:shd w:val="clear" w:color="auto" w:fill="auto"/>
          </w:tcPr>
          <w:p w14:paraId="464A8527"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2</w:t>
            </w:r>
          </w:p>
        </w:tc>
        <w:tc>
          <w:tcPr>
            <w:tcW w:w="951" w:type="dxa"/>
            <w:shd w:val="clear" w:color="auto" w:fill="auto"/>
          </w:tcPr>
          <w:p w14:paraId="33E30D6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21~22</w:t>
            </w:r>
          </w:p>
        </w:tc>
        <w:tc>
          <w:tcPr>
            <w:tcW w:w="456" w:type="dxa"/>
            <w:shd w:val="clear" w:color="auto" w:fill="auto"/>
          </w:tcPr>
          <w:p w14:paraId="2886C36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5503E23F"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00：</w:t>
            </w:r>
            <w:r w:rsidRPr="0048714D">
              <w:rPr>
                <w:rFonts w:ascii="宋体" w:hAnsi="宋体"/>
                <w:sz w:val="21"/>
                <w:szCs w:val="21"/>
              </w:rPr>
              <w:t>中国移动短消息发送（SMO）</w:t>
            </w:r>
          </w:p>
          <w:p w14:paraId="110B66D4"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01：</w:t>
            </w:r>
            <w:r w:rsidRPr="0048714D">
              <w:rPr>
                <w:rFonts w:ascii="宋体" w:hAnsi="宋体"/>
                <w:sz w:val="21"/>
                <w:szCs w:val="21"/>
              </w:rPr>
              <w:t>中国移动短消息接收（SMT）</w:t>
            </w:r>
          </w:p>
          <w:p w14:paraId="7D74819E"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10：</w:t>
            </w:r>
            <w:r w:rsidRPr="0048714D">
              <w:rPr>
                <w:rFonts w:ascii="宋体" w:hAnsi="宋体" w:hint="eastAsia"/>
                <w:sz w:val="21"/>
                <w:szCs w:val="21"/>
              </w:rPr>
              <w:t>未收到状态报告的中国移动短消息发送（</w:t>
            </w:r>
            <w:r w:rsidRPr="0048714D">
              <w:rPr>
                <w:rFonts w:ascii="宋体" w:hAnsi="宋体"/>
                <w:sz w:val="21"/>
                <w:szCs w:val="21"/>
              </w:rPr>
              <w:t>SMAO）</w:t>
            </w:r>
          </w:p>
          <w:p w14:paraId="799D89D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11：</w:t>
            </w:r>
            <w:r w:rsidRPr="0048714D">
              <w:rPr>
                <w:rFonts w:ascii="宋体" w:hAnsi="宋体" w:hint="eastAsia"/>
                <w:sz w:val="21"/>
                <w:szCs w:val="21"/>
              </w:rPr>
              <w:t>未收到状态报告的中国移动短消息接收（</w:t>
            </w:r>
            <w:r w:rsidRPr="0048714D">
              <w:rPr>
                <w:rFonts w:ascii="宋体" w:hAnsi="宋体"/>
                <w:sz w:val="21"/>
                <w:szCs w:val="21"/>
              </w:rPr>
              <w:t>SMA）</w:t>
            </w:r>
          </w:p>
        </w:tc>
        <w:tc>
          <w:tcPr>
            <w:tcW w:w="1000" w:type="dxa"/>
            <w:shd w:val="clear" w:color="auto" w:fill="auto"/>
          </w:tcPr>
          <w:p w14:paraId="2BBE48F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以移动用户为对象，标识短消息的类型</w:t>
            </w:r>
          </w:p>
        </w:tc>
      </w:tr>
      <w:tr w:rsidR="00257949" w:rsidRPr="0048714D" w14:paraId="6AADAA0A" w14:textId="77777777" w:rsidTr="00935567">
        <w:trPr>
          <w:jc w:val="center"/>
        </w:trPr>
        <w:tc>
          <w:tcPr>
            <w:tcW w:w="499" w:type="dxa"/>
            <w:shd w:val="clear" w:color="auto" w:fill="auto"/>
          </w:tcPr>
          <w:p w14:paraId="0CC56858" w14:textId="77777777" w:rsidR="00257949" w:rsidRPr="0048714D" w:rsidRDefault="00257949" w:rsidP="0067290E">
            <w:pPr>
              <w:ind w:firstLineChars="0" w:firstLine="0"/>
              <w:jc w:val="center"/>
            </w:pPr>
            <w:r w:rsidRPr="0048714D">
              <w:t>3</w:t>
            </w:r>
          </w:p>
        </w:tc>
        <w:tc>
          <w:tcPr>
            <w:tcW w:w="1686" w:type="dxa"/>
            <w:shd w:val="clear" w:color="auto" w:fill="auto"/>
          </w:tcPr>
          <w:p w14:paraId="0C40BCD5"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Send_dn</w:t>
            </w:r>
          </w:p>
        </w:tc>
        <w:tc>
          <w:tcPr>
            <w:tcW w:w="755" w:type="dxa"/>
            <w:shd w:val="clear" w:color="auto" w:fill="auto"/>
          </w:tcPr>
          <w:p w14:paraId="2A98E815"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发起方</w:t>
            </w:r>
            <w:r w:rsidRPr="0048714D">
              <w:rPr>
                <w:rFonts w:ascii="宋体" w:hAnsi="宋体"/>
                <w:sz w:val="21"/>
                <w:szCs w:val="21"/>
              </w:rPr>
              <w:t>的用户号码</w:t>
            </w:r>
          </w:p>
        </w:tc>
        <w:tc>
          <w:tcPr>
            <w:tcW w:w="660" w:type="dxa"/>
            <w:shd w:val="clear" w:color="auto" w:fill="auto"/>
          </w:tcPr>
          <w:p w14:paraId="470C4A04"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21</w:t>
            </w:r>
          </w:p>
        </w:tc>
        <w:tc>
          <w:tcPr>
            <w:tcW w:w="951" w:type="dxa"/>
            <w:shd w:val="clear" w:color="auto" w:fill="auto"/>
          </w:tcPr>
          <w:p w14:paraId="3D8053DE"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23~43</w:t>
            </w:r>
          </w:p>
        </w:tc>
        <w:tc>
          <w:tcPr>
            <w:tcW w:w="456" w:type="dxa"/>
            <w:shd w:val="clear" w:color="auto" w:fill="auto"/>
          </w:tcPr>
          <w:p w14:paraId="7F1E525F"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494B07D6"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SMO、SMAO为</w:t>
            </w:r>
            <w:r w:rsidRPr="0048714D">
              <w:rPr>
                <w:rFonts w:ascii="宋体" w:hAnsi="宋体" w:hint="eastAsia"/>
                <w:sz w:val="21"/>
                <w:szCs w:val="21"/>
              </w:rPr>
              <w:t>发送短消息的中国移动用户号码；</w:t>
            </w:r>
          </w:p>
          <w:p w14:paraId="5E788A5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SMT、SMA为</w:t>
            </w:r>
            <w:r w:rsidRPr="0048714D">
              <w:rPr>
                <w:rFonts w:ascii="宋体" w:hAnsi="宋体" w:hint="eastAsia"/>
                <w:sz w:val="21"/>
                <w:szCs w:val="21"/>
              </w:rPr>
              <w:t>发送短消息的中国</w:t>
            </w:r>
            <w:r w:rsidRPr="0048714D">
              <w:rPr>
                <w:rFonts w:ascii="宋体" w:hAnsi="宋体" w:hint="eastAsia"/>
                <w:color w:val="FF0000"/>
                <w:sz w:val="21"/>
                <w:szCs w:val="21"/>
              </w:rPr>
              <w:t>联通</w:t>
            </w:r>
            <w:r w:rsidR="0057482A" w:rsidRPr="0048714D">
              <w:rPr>
                <w:rFonts w:ascii="宋体" w:hAnsi="宋体" w:hint="eastAsia"/>
                <w:color w:val="FF0000"/>
                <w:sz w:val="21"/>
                <w:szCs w:val="21"/>
              </w:rPr>
              <w:t>、中国电信</w:t>
            </w:r>
            <w:r w:rsidRPr="0048714D">
              <w:rPr>
                <w:rFonts w:ascii="宋体" w:hAnsi="宋体" w:hint="eastAsia"/>
                <w:sz w:val="21"/>
                <w:szCs w:val="21"/>
              </w:rPr>
              <w:t>用户号码；</w:t>
            </w:r>
          </w:p>
        </w:tc>
        <w:tc>
          <w:tcPr>
            <w:tcW w:w="1000" w:type="dxa"/>
            <w:shd w:val="clear" w:color="auto" w:fill="auto"/>
          </w:tcPr>
          <w:p w14:paraId="5160E1A8"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11</w:t>
            </w:r>
            <w:r w:rsidRPr="0048714D">
              <w:rPr>
                <w:rFonts w:ascii="宋体" w:hAnsi="宋体" w:hint="eastAsia"/>
                <w:sz w:val="21"/>
                <w:szCs w:val="21"/>
              </w:rPr>
              <w:t>位</w:t>
            </w:r>
            <w:r w:rsidRPr="0048714D">
              <w:rPr>
                <w:rFonts w:ascii="宋体" w:hAnsi="宋体"/>
                <w:sz w:val="21"/>
                <w:szCs w:val="21"/>
              </w:rPr>
              <w:t>全数字，右对齐</w:t>
            </w:r>
          </w:p>
          <w:p w14:paraId="0CBDDC00" w14:textId="77777777" w:rsidR="00257949" w:rsidRPr="0048714D" w:rsidRDefault="00257949" w:rsidP="0067290E">
            <w:pPr>
              <w:spacing w:line="240" w:lineRule="auto"/>
              <w:ind w:firstLineChars="0" w:firstLine="0"/>
              <w:jc w:val="left"/>
              <w:rPr>
                <w:rFonts w:ascii="宋体" w:hAnsi="宋体"/>
                <w:color w:val="FF0000"/>
                <w:sz w:val="21"/>
                <w:szCs w:val="21"/>
              </w:rPr>
            </w:pPr>
          </w:p>
        </w:tc>
      </w:tr>
      <w:tr w:rsidR="00257949" w:rsidRPr="0048714D" w14:paraId="69F287BD" w14:textId="77777777" w:rsidTr="00935567">
        <w:trPr>
          <w:jc w:val="center"/>
        </w:trPr>
        <w:tc>
          <w:tcPr>
            <w:tcW w:w="499" w:type="dxa"/>
            <w:shd w:val="clear" w:color="auto" w:fill="auto"/>
          </w:tcPr>
          <w:p w14:paraId="23612AC2" w14:textId="77777777" w:rsidR="00257949" w:rsidRPr="0048714D" w:rsidRDefault="00257949" w:rsidP="0067290E">
            <w:pPr>
              <w:ind w:firstLineChars="0" w:firstLine="0"/>
              <w:jc w:val="center"/>
            </w:pPr>
            <w:r w:rsidRPr="0048714D">
              <w:t>4</w:t>
            </w:r>
          </w:p>
        </w:tc>
        <w:tc>
          <w:tcPr>
            <w:tcW w:w="1686" w:type="dxa"/>
            <w:shd w:val="clear" w:color="auto" w:fill="auto"/>
          </w:tcPr>
          <w:p w14:paraId="61B2283F"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Rec_dn</w:t>
            </w:r>
          </w:p>
        </w:tc>
        <w:tc>
          <w:tcPr>
            <w:tcW w:w="755" w:type="dxa"/>
            <w:shd w:val="clear" w:color="auto" w:fill="auto"/>
          </w:tcPr>
          <w:p w14:paraId="0ABED594"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接收方的用户</w:t>
            </w:r>
            <w:r w:rsidRPr="0048714D">
              <w:rPr>
                <w:rFonts w:ascii="宋体" w:hAnsi="宋体" w:hint="eastAsia"/>
                <w:sz w:val="21"/>
                <w:szCs w:val="21"/>
              </w:rPr>
              <w:lastRenderedPageBreak/>
              <w:t>号码</w:t>
            </w:r>
          </w:p>
        </w:tc>
        <w:tc>
          <w:tcPr>
            <w:tcW w:w="660" w:type="dxa"/>
            <w:shd w:val="clear" w:color="auto" w:fill="auto"/>
          </w:tcPr>
          <w:p w14:paraId="56143654"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lastRenderedPageBreak/>
              <w:t>21</w:t>
            </w:r>
          </w:p>
        </w:tc>
        <w:tc>
          <w:tcPr>
            <w:tcW w:w="951" w:type="dxa"/>
            <w:shd w:val="clear" w:color="auto" w:fill="auto"/>
          </w:tcPr>
          <w:p w14:paraId="60750AC2"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44~64</w:t>
            </w:r>
          </w:p>
        </w:tc>
        <w:tc>
          <w:tcPr>
            <w:tcW w:w="456" w:type="dxa"/>
            <w:shd w:val="clear" w:color="auto" w:fill="auto"/>
          </w:tcPr>
          <w:p w14:paraId="052A90F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4D072692"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SMO、SMAO为</w:t>
            </w:r>
            <w:r w:rsidRPr="0048714D">
              <w:rPr>
                <w:rFonts w:ascii="宋体" w:hAnsi="宋体" w:hint="eastAsia"/>
                <w:sz w:val="21"/>
                <w:szCs w:val="21"/>
              </w:rPr>
              <w:t>接收短消息的中国</w:t>
            </w:r>
            <w:r w:rsidRPr="0048714D">
              <w:rPr>
                <w:rFonts w:ascii="宋体" w:hAnsi="宋体" w:hint="eastAsia"/>
                <w:color w:val="FF0000"/>
                <w:sz w:val="21"/>
                <w:szCs w:val="21"/>
              </w:rPr>
              <w:t>联通</w:t>
            </w:r>
            <w:r w:rsidR="0057482A" w:rsidRPr="0048714D">
              <w:rPr>
                <w:rFonts w:ascii="宋体" w:hAnsi="宋体" w:hint="eastAsia"/>
                <w:color w:val="FF0000"/>
                <w:sz w:val="21"/>
                <w:szCs w:val="21"/>
              </w:rPr>
              <w:t>、中国电信</w:t>
            </w:r>
            <w:r w:rsidRPr="0048714D">
              <w:rPr>
                <w:rFonts w:ascii="宋体" w:hAnsi="宋体" w:hint="eastAsia"/>
                <w:sz w:val="21"/>
                <w:szCs w:val="21"/>
              </w:rPr>
              <w:t>用户号码；</w:t>
            </w:r>
          </w:p>
          <w:p w14:paraId="265F91A6"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lastRenderedPageBreak/>
              <w:t>SMT、SMA为</w:t>
            </w:r>
            <w:r w:rsidRPr="0048714D">
              <w:rPr>
                <w:rFonts w:ascii="宋体" w:hAnsi="宋体" w:hint="eastAsia"/>
                <w:sz w:val="21"/>
                <w:szCs w:val="21"/>
              </w:rPr>
              <w:t>接收短消息的中国移动用户号码；</w:t>
            </w:r>
          </w:p>
        </w:tc>
        <w:tc>
          <w:tcPr>
            <w:tcW w:w="1000" w:type="dxa"/>
            <w:shd w:val="clear" w:color="auto" w:fill="auto"/>
          </w:tcPr>
          <w:p w14:paraId="3B634248"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lastRenderedPageBreak/>
              <w:t>11</w:t>
            </w:r>
            <w:r w:rsidRPr="0048714D">
              <w:rPr>
                <w:rFonts w:ascii="宋体" w:hAnsi="宋体" w:hint="eastAsia"/>
                <w:sz w:val="21"/>
                <w:szCs w:val="21"/>
              </w:rPr>
              <w:t>位</w:t>
            </w:r>
            <w:r w:rsidRPr="0048714D">
              <w:rPr>
                <w:rFonts w:ascii="宋体" w:hAnsi="宋体"/>
                <w:sz w:val="21"/>
                <w:szCs w:val="21"/>
              </w:rPr>
              <w:t>全数字，右对齐</w:t>
            </w:r>
          </w:p>
        </w:tc>
      </w:tr>
      <w:tr w:rsidR="00257949" w:rsidRPr="0048714D" w14:paraId="5FA60EFA" w14:textId="77777777" w:rsidTr="00935567">
        <w:trPr>
          <w:jc w:val="center"/>
        </w:trPr>
        <w:tc>
          <w:tcPr>
            <w:tcW w:w="499" w:type="dxa"/>
            <w:shd w:val="clear" w:color="auto" w:fill="auto"/>
          </w:tcPr>
          <w:p w14:paraId="184E57B9" w14:textId="77777777" w:rsidR="00257949" w:rsidRPr="0048714D" w:rsidRDefault="00257949" w:rsidP="0067290E">
            <w:pPr>
              <w:ind w:firstLineChars="0" w:firstLine="0"/>
              <w:jc w:val="center"/>
            </w:pPr>
            <w:r w:rsidRPr="0048714D">
              <w:t>5</w:t>
            </w:r>
          </w:p>
        </w:tc>
        <w:tc>
          <w:tcPr>
            <w:tcW w:w="1686" w:type="dxa"/>
            <w:shd w:val="clear" w:color="auto" w:fill="auto"/>
          </w:tcPr>
          <w:p w14:paraId="1088039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CMCCUser_type</w:t>
            </w:r>
          </w:p>
        </w:tc>
        <w:tc>
          <w:tcPr>
            <w:tcW w:w="755" w:type="dxa"/>
            <w:shd w:val="clear" w:color="auto" w:fill="auto"/>
          </w:tcPr>
          <w:p w14:paraId="4CFD7D5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中国</w:t>
            </w:r>
            <w:r w:rsidRPr="0048714D">
              <w:rPr>
                <w:rFonts w:ascii="宋体" w:hAnsi="宋体"/>
                <w:sz w:val="21"/>
                <w:szCs w:val="21"/>
              </w:rPr>
              <w:t>移动用户类型</w:t>
            </w:r>
          </w:p>
        </w:tc>
        <w:tc>
          <w:tcPr>
            <w:tcW w:w="660" w:type="dxa"/>
            <w:shd w:val="clear" w:color="auto" w:fill="auto"/>
          </w:tcPr>
          <w:p w14:paraId="33BF084A"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1</w:t>
            </w:r>
          </w:p>
        </w:tc>
        <w:tc>
          <w:tcPr>
            <w:tcW w:w="951" w:type="dxa"/>
            <w:shd w:val="clear" w:color="auto" w:fill="auto"/>
          </w:tcPr>
          <w:p w14:paraId="42ADDEDE"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65</w:t>
            </w:r>
          </w:p>
        </w:tc>
        <w:tc>
          <w:tcPr>
            <w:tcW w:w="456" w:type="dxa"/>
            <w:shd w:val="clear" w:color="auto" w:fill="auto"/>
          </w:tcPr>
          <w:p w14:paraId="234BB847"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2AE9362A" w14:textId="77777777" w:rsidR="00257949" w:rsidRPr="0048714D" w:rsidRDefault="00257949" w:rsidP="0067290E">
            <w:pPr>
              <w:spacing w:line="240" w:lineRule="auto"/>
              <w:ind w:firstLineChars="50" w:firstLine="105"/>
              <w:jc w:val="left"/>
              <w:rPr>
                <w:rFonts w:ascii="宋体" w:hAnsi="宋体"/>
                <w:sz w:val="21"/>
                <w:szCs w:val="21"/>
              </w:rPr>
            </w:pPr>
            <w:r w:rsidRPr="0048714D">
              <w:rPr>
                <w:rFonts w:ascii="宋体" w:hAnsi="宋体"/>
                <w:b/>
                <w:sz w:val="21"/>
                <w:szCs w:val="21"/>
              </w:rPr>
              <w:t xml:space="preserve">0： </w:t>
            </w:r>
            <w:r w:rsidRPr="0048714D">
              <w:rPr>
                <w:rFonts w:ascii="宋体" w:hAnsi="宋体" w:hint="eastAsia"/>
                <w:sz w:val="21"/>
                <w:szCs w:val="21"/>
              </w:rPr>
              <w:t>全球通；</w:t>
            </w:r>
          </w:p>
          <w:p w14:paraId="4FCFAFD7" w14:textId="77777777" w:rsidR="00257949" w:rsidRPr="0048714D" w:rsidRDefault="00257949" w:rsidP="0067290E">
            <w:pPr>
              <w:spacing w:line="240" w:lineRule="auto"/>
              <w:ind w:firstLineChars="50" w:firstLine="105"/>
              <w:jc w:val="left"/>
              <w:rPr>
                <w:rFonts w:ascii="宋体" w:hAnsi="宋体"/>
                <w:sz w:val="21"/>
                <w:szCs w:val="21"/>
              </w:rPr>
            </w:pPr>
            <w:r w:rsidRPr="0048714D">
              <w:rPr>
                <w:rFonts w:ascii="宋体" w:hAnsi="宋体"/>
                <w:b/>
                <w:sz w:val="21"/>
                <w:szCs w:val="21"/>
              </w:rPr>
              <w:t xml:space="preserve">1： </w:t>
            </w:r>
            <w:r w:rsidRPr="0048714D">
              <w:rPr>
                <w:rFonts w:ascii="宋体" w:hAnsi="宋体" w:hint="eastAsia"/>
                <w:sz w:val="21"/>
                <w:szCs w:val="21"/>
              </w:rPr>
              <w:t>神州行</w:t>
            </w:r>
            <w:r w:rsidRPr="0048714D">
              <w:rPr>
                <w:rFonts w:ascii="宋体" w:hAnsi="宋体"/>
                <w:sz w:val="21"/>
                <w:szCs w:val="21"/>
              </w:rPr>
              <w:t xml:space="preserve"> </w:t>
            </w:r>
          </w:p>
          <w:p w14:paraId="6D99A8F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 xml:space="preserve">&gt;1： </w:t>
            </w:r>
            <w:r w:rsidRPr="0048714D">
              <w:rPr>
                <w:rFonts w:ascii="宋体" w:hAnsi="宋体" w:hint="eastAsia"/>
                <w:sz w:val="21"/>
                <w:szCs w:val="21"/>
              </w:rPr>
              <w:t>保留</w:t>
            </w:r>
          </w:p>
        </w:tc>
        <w:tc>
          <w:tcPr>
            <w:tcW w:w="1000" w:type="dxa"/>
            <w:shd w:val="clear" w:color="auto" w:fill="auto"/>
          </w:tcPr>
          <w:p w14:paraId="3AF4E29A" w14:textId="77777777" w:rsidR="00257949" w:rsidRPr="0048714D" w:rsidRDefault="00257949" w:rsidP="0067290E">
            <w:pPr>
              <w:spacing w:line="240" w:lineRule="auto"/>
              <w:ind w:firstLineChars="0" w:firstLine="0"/>
              <w:jc w:val="left"/>
              <w:rPr>
                <w:rFonts w:ascii="宋体" w:hAnsi="宋体"/>
                <w:sz w:val="21"/>
                <w:szCs w:val="21"/>
              </w:rPr>
            </w:pPr>
          </w:p>
        </w:tc>
      </w:tr>
      <w:tr w:rsidR="00257949" w:rsidRPr="0048714D" w14:paraId="40C1E4C7" w14:textId="77777777" w:rsidTr="00935567">
        <w:trPr>
          <w:jc w:val="center"/>
        </w:trPr>
        <w:tc>
          <w:tcPr>
            <w:tcW w:w="499" w:type="dxa"/>
            <w:shd w:val="clear" w:color="auto" w:fill="auto"/>
          </w:tcPr>
          <w:p w14:paraId="00996F48" w14:textId="77777777" w:rsidR="00257949" w:rsidRPr="0048714D" w:rsidRDefault="00257949" w:rsidP="0067290E">
            <w:pPr>
              <w:ind w:firstLineChars="0" w:firstLine="0"/>
              <w:jc w:val="center"/>
            </w:pPr>
            <w:r w:rsidRPr="0048714D">
              <w:t>6</w:t>
            </w:r>
          </w:p>
        </w:tc>
        <w:tc>
          <w:tcPr>
            <w:tcW w:w="1686" w:type="dxa"/>
            <w:shd w:val="clear" w:color="auto" w:fill="auto"/>
          </w:tcPr>
          <w:p w14:paraId="194EC432"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OtherUser_type</w:t>
            </w:r>
          </w:p>
        </w:tc>
        <w:tc>
          <w:tcPr>
            <w:tcW w:w="755" w:type="dxa"/>
            <w:shd w:val="clear" w:color="auto" w:fill="auto"/>
          </w:tcPr>
          <w:p w14:paraId="7DC97DF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对方</w:t>
            </w:r>
            <w:r w:rsidRPr="0048714D">
              <w:rPr>
                <w:rFonts w:ascii="宋体" w:hAnsi="宋体"/>
                <w:sz w:val="21"/>
                <w:szCs w:val="21"/>
              </w:rPr>
              <w:t>运营商用户类型</w:t>
            </w:r>
          </w:p>
        </w:tc>
        <w:tc>
          <w:tcPr>
            <w:tcW w:w="660" w:type="dxa"/>
            <w:shd w:val="clear" w:color="auto" w:fill="auto"/>
          </w:tcPr>
          <w:p w14:paraId="35F357B9"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2</w:t>
            </w:r>
          </w:p>
        </w:tc>
        <w:tc>
          <w:tcPr>
            <w:tcW w:w="951" w:type="dxa"/>
            <w:shd w:val="clear" w:color="auto" w:fill="auto"/>
          </w:tcPr>
          <w:p w14:paraId="5379195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66~67</w:t>
            </w:r>
          </w:p>
        </w:tc>
        <w:tc>
          <w:tcPr>
            <w:tcW w:w="456" w:type="dxa"/>
            <w:shd w:val="clear" w:color="auto" w:fill="auto"/>
          </w:tcPr>
          <w:p w14:paraId="67CEF7B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0A02667A" w14:textId="77777777" w:rsidR="00257949" w:rsidRPr="0048714D" w:rsidRDefault="00257949" w:rsidP="0067290E">
            <w:pPr>
              <w:spacing w:line="240" w:lineRule="auto"/>
              <w:ind w:firstLineChars="0" w:firstLine="0"/>
              <w:jc w:val="left"/>
              <w:rPr>
                <w:rFonts w:ascii="宋体" w:hAnsi="宋体"/>
                <w:b/>
                <w:sz w:val="21"/>
                <w:szCs w:val="21"/>
              </w:rPr>
            </w:pPr>
            <w:r w:rsidRPr="0048714D">
              <w:rPr>
                <w:rFonts w:ascii="宋体" w:hAnsi="宋体" w:hint="eastAsia"/>
                <w:b/>
                <w:sz w:val="21"/>
                <w:szCs w:val="21"/>
              </w:rPr>
              <w:t>运营商</w:t>
            </w:r>
            <w:r w:rsidRPr="0048714D">
              <w:rPr>
                <w:rFonts w:ascii="宋体" w:hAnsi="宋体"/>
                <w:b/>
                <w:sz w:val="21"/>
                <w:szCs w:val="21"/>
              </w:rPr>
              <w:t xml:space="preserve">代码 + </w:t>
            </w:r>
            <w:r w:rsidRPr="0048714D">
              <w:rPr>
                <w:rFonts w:ascii="宋体" w:hAnsi="宋体" w:hint="eastAsia"/>
                <w:b/>
                <w:sz w:val="21"/>
                <w:szCs w:val="21"/>
              </w:rPr>
              <w:t>用户</w:t>
            </w:r>
            <w:r w:rsidRPr="0048714D">
              <w:rPr>
                <w:rFonts w:ascii="宋体" w:hAnsi="宋体"/>
                <w:b/>
                <w:sz w:val="21"/>
                <w:szCs w:val="21"/>
              </w:rPr>
              <w:t>类型代码</w:t>
            </w:r>
          </w:p>
          <w:p w14:paraId="192209E0" w14:textId="77777777" w:rsidR="00257949" w:rsidRPr="0048714D" w:rsidRDefault="00257949" w:rsidP="0067290E">
            <w:pPr>
              <w:spacing w:line="240" w:lineRule="auto"/>
              <w:ind w:firstLineChars="0" w:firstLine="0"/>
              <w:jc w:val="left"/>
              <w:rPr>
                <w:rFonts w:ascii="宋体" w:hAnsi="宋体"/>
                <w:b/>
                <w:sz w:val="21"/>
                <w:szCs w:val="21"/>
              </w:rPr>
            </w:pPr>
            <w:r w:rsidRPr="0048714D">
              <w:rPr>
                <w:rFonts w:ascii="宋体" w:hAnsi="宋体" w:hint="eastAsia"/>
                <w:b/>
                <w:sz w:val="21"/>
                <w:szCs w:val="21"/>
              </w:rPr>
              <w:t>运营商</w:t>
            </w:r>
            <w:r w:rsidRPr="0048714D">
              <w:rPr>
                <w:rFonts w:ascii="宋体" w:hAnsi="宋体"/>
                <w:b/>
                <w:sz w:val="21"/>
                <w:szCs w:val="21"/>
              </w:rPr>
              <w:t>代码：</w:t>
            </w:r>
          </w:p>
          <w:p w14:paraId="49E188A7"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0：</w:t>
            </w:r>
            <w:r w:rsidRPr="0048714D">
              <w:rPr>
                <w:rFonts w:ascii="宋体" w:hAnsi="宋体"/>
                <w:sz w:val="21"/>
                <w:szCs w:val="21"/>
              </w:rPr>
              <w:t>中国联通</w:t>
            </w:r>
          </w:p>
          <w:p w14:paraId="6C4443EF"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1：</w:t>
            </w:r>
            <w:r w:rsidRPr="0048714D">
              <w:rPr>
                <w:rFonts w:ascii="宋体" w:hAnsi="宋体"/>
                <w:sz w:val="21"/>
                <w:szCs w:val="21"/>
              </w:rPr>
              <w:t>中国电信</w:t>
            </w:r>
          </w:p>
          <w:p w14:paraId="11EF1CC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2：</w:t>
            </w:r>
            <w:r w:rsidRPr="0048714D">
              <w:rPr>
                <w:rFonts w:ascii="宋体" w:hAnsi="宋体"/>
                <w:sz w:val="21"/>
                <w:szCs w:val="21"/>
              </w:rPr>
              <w:t>中国网通</w:t>
            </w:r>
          </w:p>
          <w:p w14:paraId="1D3039B1" w14:textId="77777777" w:rsidR="00257949" w:rsidRPr="0048714D" w:rsidRDefault="00257949" w:rsidP="0067290E">
            <w:pPr>
              <w:spacing w:line="240" w:lineRule="auto"/>
              <w:ind w:firstLineChars="0" w:firstLine="0"/>
              <w:jc w:val="left"/>
              <w:rPr>
                <w:rFonts w:ascii="宋体" w:hAnsi="宋体"/>
                <w:b/>
                <w:sz w:val="21"/>
                <w:szCs w:val="21"/>
              </w:rPr>
            </w:pPr>
            <w:r w:rsidRPr="0048714D">
              <w:rPr>
                <w:rFonts w:ascii="宋体" w:hAnsi="宋体" w:hint="eastAsia"/>
                <w:b/>
                <w:sz w:val="21"/>
                <w:szCs w:val="21"/>
              </w:rPr>
              <w:t>用户</w:t>
            </w:r>
            <w:r w:rsidRPr="0048714D">
              <w:rPr>
                <w:rFonts w:ascii="宋体" w:hAnsi="宋体"/>
                <w:b/>
                <w:sz w:val="21"/>
                <w:szCs w:val="21"/>
              </w:rPr>
              <w:t>类型代码：</w:t>
            </w:r>
          </w:p>
          <w:p w14:paraId="5E21F9A4" w14:textId="77777777" w:rsidR="00257949" w:rsidRPr="0048714D" w:rsidRDefault="00257949" w:rsidP="0067290E">
            <w:pPr>
              <w:spacing w:line="240" w:lineRule="auto"/>
              <w:ind w:firstLineChars="0" w:firstLine="0"/>
              <w:jc w:val="left"/>
              <w:rPr>
                <w:rFonts w:ascii="宋体" w:hAnsi="宋体"/>
                <w:b/>
                <w:sz w:val="21"/>
                <w:szCs w:val="21"/>
              </w:rPr>
            </w:pPr>
            <w:r w:rsidRPr="0048714D">
              <w:rPr>
                <w:rFonts w:ascii="宋体" w:hAnsi="宋体" w:hint="eastAsia"/>
                <w:b/>
                <w:sz w:val="21"/>
                <w:szCs w:val="21"/>
              </w:rPr>
              <w:t>中国</w:t>
            </w:r>
            <w:r w:rsidRPr="0048714D">
              <w:rPr>
                <w:rFonts w:ascii="宋体" w:hAnsi="宋体"/>
                <w:b/>
                <w:sz w:val="21"/>
                <w:szCs w:val="21"/>
              </w:rPr>
              <w:t>联通——</w:t>
            </w:r>
          </w:p>
          <w:p w14:paraId="5872E736"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0</w:t>
            </w:r>
            <w:r w:rsidRPr="0048714D">
              <w:rPr>
                <w:rFonts w:ascii="宋体" w:hAnsi="宋体" w:hint="eastAsia"/>
                <w:b/>
                <w:sz w:val="21"/>
                <w:szCs w:val="21"/>
              </w:rPr>
              <w:t>：</w:t>
            </w:r>
            <w:r w:rsidRPr="0048714D">
              <w:rPr>
                <w:rFonts w:ascii="宋体" w:hAnsi="宋体"/>
                <w:sz w:val="21"/>
                <w:szCs w:val="21"/>
              </w:rPr>
              <w:t>普通GSM用户</w:t>
            </w:r>
          </w:p>
          <w:p w14:paraId="4B1CEC44"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1：</w:t>
            </w:r>
            <w:r w:rsidRPr="0048714D">
              <w:rPr>
                <w:rFonts w:ascii="宋体" w:hAnsi="宋体"/>
                <w:sz w:val="21"/>
                <w:szCs w:val="21"/>
              </w:rPr>
              <w:t>如意通用户</w:t>
            </w:r>
          </w:p>
          <w:p w14:paraId="2FA0CAE4"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2：</w:t>
            </w:r>
            <w:r w:rsidRPr="0048714D">
              <w:rPr>
                <w:rFonts w:ascii="宋体" w:hAnsi="宋体"/>
                <w:sz w:val="21"/>
                <w:szCs w:val="21"/>
              </w:rPr>
              <w:t>CDMA用户</w:t>
            </w:r>
          </w:p>
          <w:p w14:paraId="46944CAB" w14:textId="77777777" w:rsidR="00257949" w:rsidRPr="0048714D" w:rsidRDefault="00257949" w:rsidP="0067290E">
            <w:pPr>
              <w:spacing w:line="240" w:lineRule="auto"/>
              <w:ind w:firstLineChars="0" w:firstLine="0"/>
              <w:jc w:val="left"/>
              <w:rPr>
                <w:rFonts w:ascii="宋体" w:hAnsi="宋体"/>
                <w:b/>
                <w:sz w:val="21"/>
                <w:szCs w:val="21"/>
              </w:rPr>
            </w:pPr>
            <w:r w:rsidRPr="0048714D">
              <w:rPr>
                <w:rFonts w:ascii="宋体" w:hAnsi="宋体" w:hint="eastAsia"/>
                <w:b/>
                <w:sz w:val="21"/>
                <w:szCs w:val="21"/>
              </w:rPr>
              <w:t>中国</w:t>
            </w:r>
            <w:r w:rsidRPr="0048714D">
              <w:rPr>
                <w:rFonts w:ascii="宋体" w:hAnsi="宋体"/>
                <w:b/>
                <w:sz w:val="21"/>
                <w:szCs w:val="21"/>
              </w:rPr>
              <w:t>电信</w:t>
            </w:r>
            <w:r w:rsidRPr="0048714D">
              <w:rPr>
                <w:rFonts w:ascii="宋体" w:hAnsi="宋体" w:hint="eastAsia"/>
                <w:b/>
                <w:sz w:val="21"/>
                <w:szCs w:val="21"/>
              </w:rPr>
              <w:t>、</w:t>
            </w:r>
            <w:r w:rsidRPr="0048714D">
              <w:rPr>
                <w:rFonts w:ascii="宋体" w:hAnsi="宋体"/>
                <w:b/>
                <w:sz w:val="21"/>
                <w:szCs w:val="21"/>
              </w:rPr>
              <w:t>网通——</w:t>
            </w:r>
          </w:p>
          <w:p w14:paraId="424E0CAB"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1：</w:t>
            </w:r>
            <w:r w:rsidRPr="0048714D">
              <w:rPr>
                <w:rFonts w:ascii="宋体" w:hAnsi="宋体"/>
                <w:sz w:val="21"/>
                <w:szCs w:val="21"/>
              </w:rPr>
              <w:t>普通用户</w:t>
            </w:r>
          </w:p>
          <w:p w14:paraId="4748E013"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2：</w:t>
            </w:r>
            <w:r w:rsidRPr="0048714D">
              <w:rPr>
                <w:rFonts w:ascii="宋体" w:hAnsi="宋体"/>
                <w:sz w:val="21"/>
                <w:szCs w:val="21"/>
              </w:rPr>
              <w:t>PHS用户</w:t>
            </w:r>
          </w:p>
        </w:tc>
        <w:tc>
          <w:tcPr>
            <w:tcW w:w="1000" w:type="dxa"/>
            <w:shd w:val="clear" w:color="auto" w:fill="auto"/>
          </w:tcPr>
          <w:p w14:paraId="51C91E94" w14:textId="77777777" w:rsidR="00257949" w:rsidRPr="0048714D" w:rsidRDefault="00257949" w:rsidP="0067290E">
            <w:pPr>
              <w:spacing w:line="240" w:lineRule="auto"/>
              <w:ind w:firstLineChars="0" w:firstLine="0"/>
              <w:jc w:val="left"/>
              <w:rPr>
                <w:rFonts w:ascii="宋体" w:hAnsi="宋体"/>
                <w:color w:val="FF0000"/>
                <w:sz w:val="21"/>
                <w:szCs w:val="21"/>
              </w:rPr>
            </w:pPr>
            <w:r w:rsidRPr="0048714D">
              <w:rPr>
                <w:rFonts w:ascii="宋体" w:hAnsi="宋体" w:hint="eastAsia"/>
                <w:color w:val="FF0000"/>
                <w:sz w:val="21"/>
                <w:szCs w:val="21"/>
              </w:rPr>
              <w:t>用户类型</w:t>
            </w:r>
            <w:r w:rsidRPr="0048714D">
              <w:rPr>
                <w:rFonts w:ascii="宋体" w:hAnsi="宋体"/>
                <w:color w:val="FF0000"/>
                <w:sz w:val="21"/>
                <w:szCs w:val="21"/>
              </w:rPr>
              <w:t>代码有问题</w:t>
            </w:r>
            <w:r w:rsidRPr="0048714D">
              <w:rPr>
                <w:rFonts w:ascii="宋体" w:hAnsi="宋体" w:hint="eastAsia"/>
                <w:color w:val="FF0000"/>
                <w:sz w:val="21"/>
                <w:szCs w:val="21"/>
              </w:rPr>
              <w:t>，</w:t>
            </w:r>
          </w:p>
          <w:p w14:paraId="2BA70043" w14:textId="77777777" w:rsidR="00257949" w:rsidRPr="0048714D" w:rsidRDefault="00257949" w:rsidP="0067290E">
            <w:pPr>
              <w:spacing w:line="240" w:lineRule="auto"/>
              <w:ind w:firstLineChars="0" w:firstLine="0"/>
              <w:jc w:val="left"/>
              <w:rPr>
                <w:rFonts w:ascii="宋体" w:hAnsi="宋体"/>
                <w:color w:val="FF0000"/>
                <w:sz w:val="21"/>
                <w:szCs w:val="21"/>
              </w:rPr>
            </w:pPr>
            <w:r w:rsidRPr="0048714D">
              <w:rPr>
                <w:rFonts w:ascii="宋体" w:hAnsi="宋体"/>
                <w:color w:val="FF0000"/>
                <w:sz w:val="21"/>
                <w:szCs w:val="21"/>
              </w:rPr>
              <w:t>运</w:t>
            </w:r>
            <w:r w:rsidRPr="0048714D">
              <w:rPr>
                <w:rFonts w:ascii="宋体" w:hAnsi="宋体" w:hint="eastAsia"/>
                <w:color w:val="FF0000"/>
                <w:sz w:val="21"/>
                <w:szCs w:val="21"/>
              </w:rPr>
              <w:t>营</w:t>
            </w:r>
            <w:r w:rsidRPr="0048714D">
              <w:rPr>
                <w:rFonts w:ascii="宋体" w:hAnsi="宋体"/>
                <w:color w:val="FF0000"/>
                <w:sz w:val="21"/>
                <w:szCs w:val="21"/>
              </w:rPr>
              <w:t>商用户类型可能会改变，而且与结算关系不大，建议保留</w:t>
            </w:r>
            <w:r w:rsidRPr="0048714D">
              <w:rPr>
                <w:rFonts w:ascii="宋体" w:hAnsi="宋体" w:hint="eastAsia"/>
                <w:color w:val="FF0000"/>
                <w:sz w:val="21"/>
                <w:szCs w:val="21"/>
              </w:rPr>
              <w:t>运营商</w:t>
            </w:r>
            <w:r w:rsidRPr="0048714D">
              <w:rPr>
                <w:rFonts w:ascii="宋体" w:hAnsi="宋体"/>
                <w:color w:val="FF0000"/>
                <w:sz w:val="21"/>
                <w:szCs w:val="21"/>
              </w:rPr>
              <w:t>代码</w:t>
            </w:r>
          </w:p>
        </w:tc>
      </w:tr>
      <w:tr w:rsidR="00257949" w:rsidRPr="0048714D" w14:paraId="68CC3DA6" w14:textId="77777777" w:rsidTr="00935567">
        <w:trPr>
          <w:jc w:val="center"/>
        </w:trPr>
        <w:tc>
          <w:tcPr>
            <w:tcW w:w="499" w:type="dxa"/>
            <w:shd w:val="clear" w:color="auto" w:fill="auto"/>
          </w:tcPr>
          <w:p w14:paraId="69728959" w14:textId="77777777" w:rsidR="00257949" w:rsidRPr="0048714D" w:rsidRDefault="00257949" w:rsidP="0067290E">
            <w:pPr>
              <w:ind w:firstLineChars="0" w:firstLine="0"/>
              <w:jc w:val="center"/>
            </w:pPr>
            <w:r w:rsidRPr="0048714D">
              <w:t>7</w:t>
            </w:r>
          </w:p>
        </w:tc>
        <w:tc>
          <w:tcPr>
            <w:tcW w:w="1686" w:type="dxa"/>
            <w:shd w:val="clear" w:color="auto" w:fill="auto"/>
          </w:tcPr>
          <w:p w14:paraId="6A0BFA1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Send_state</w:t>
            </w:r>
          </w:p>
        </w:tc>
        <w:tc>
          <w:tcPr>
            <w:tcW w:w="755" w:type="dxa"/>
            <w:shd w:val="clear" w:color="auto" w:fill="auto"/>
          </w:tcPr>
          <w:p w14:paraId="6887221E"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发送状态</w:t>
            </w:r>
          </w:p>
        </w:tc>
        <w:tc>
          <w:tcPr>
            <w:tcW w:w="660" w:type="dxa"/>
            <w:shd w:val="clear" w:color="auto" w:fill="auto"/>
          </w:tcPr>
          <w:p w14:paraId="2334D535"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4</w:t>
            </w:r>
          </w:p>
        </w:tc>
        <w:tc>
          <w:tcPr>
            <w:tcW w:w="951" w:type="dxa"/>
            <w:shd w:val="clear" w:color="auto" w:fill="auto"/>
          </w:tcPr>
          <w:p w14:paraId="3CE412D8"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68~71</w:t>
            </w:r>
          </w:p>
        </w:tc>
        <w:tc>
          <w:tcPr>
            <w:tcW w:w="456" w:type="dxa"/>
            <w:shd w:val="clear" w:color="auto" w:fill="auto"/>
          </w:tcPr>
          <w:p w14:paraId="14B3B1F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4CBF7E90"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0：</w:t>
            </w:r>
            <w:r w:rsidRPr="0048714D">
              <w:rPr>
                <w:rFonts w:ascii="宋体" w:hAnsi="宋体" w:hint="eastAsia"/>
                <w:sz w:val="21"/>
                <w:szCs w:val="21"/>
              </w:rPr>
              <w:t>成功；</w:t>
            </w:r>
            <w:r w:rsidRPr="0048714D">
              <w:rPr>
                <w:rFonts w:ascii="宋体" w:hAnsi="宋体"/>
                <w:b/>
                <w:sz w:val="21"/>
                <w:szCs w:val="21"/>
              </w:rPr>
              <w:t>10：</w:t>
            </w:r>
            <w:r w:rsidRPr="0048714D">
              <w:rPr>
                <w:rFonts w:ascii="宋体" w:hAnsi="宋体" w:hint="eastAsia"/>
                <w:sz w:val="21"/>
                <w:szCs w:val="21"/>
              </w:rPr>
              <w:t>失败；</w:t>
            </w:r>
            <w:r w:rsidRPr="0048714D">
              <w:rPr>
                <w:rFonts w:ascii="宋体" w:hAnsi="宋体" w:hint="eastAsia"/>
                <w:b/>
                <w:sz w:val="21"/>
                <w:szCs w:val="21"/>
              </w:rPr>
              <w:t>空值</w:t>
            </w:r>
            <w:r w:rsidRPr="0048714D">
              <w:rPr>
                <w:rFonts w:ascii="宋体" w:hAnsi="宋体" w:hint="eastAsia"/>
                <w:sz w:val="21"/>
                <w:szCs w:val="21"/>
              </w:rPr>
              <w:t>；</w:t>
            </w:r>
          </w:p>
          <w:p w14:paraId="696743B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注：</w:t>
            </w:r>
          </w:p>
          <w:p w14:paraId="399E72F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SMO：</w:t>
            </w:r>
            <w:r w:rsidRPr="0048714D">
              <w:rPr>
                <w:rFonts w:ascii="宋体" w:hAnsi="宋体" w:hint="eastAsia"/>
                <w:sz w:val="21"/>
                <w:szCs w:val="21"/>
              </w:rPr>
              <w:t>中国联通</w:t>
            </w:r>
            <w:r w:rsidR="0057482A" w:rsidRPr="0048714D">
              <w:rPr>
                <w:rFonts w:ascii="宋体" w:hAnsi="宋体" w:hint="eastAsia"/>
                <w:sz w:val="21"/>
                <w:szCs w:val="21"/>
              </w:rPr>
              <w:t>、中国电信</w:t>
            </w:r>
            <w:r w:rsidRPr="0048714D">
              <w:rPr>
                <w:rFonts w:ascii="宋体" w:hAnsi="宋体" w:hint="eastAsia"/>
                <w:sz w:val="21"/>
                <w:szCs w:val="21"/>
              </w:rPr>
              <w:t>互联短消息网关反馈的状态报告；</w:t>
            </w:r>
          </w:p>
          <w:p w14:paraId="0EAC53C2"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SMT：</w:t>
            </w:r>
            <w:r w:rsidRPr="0048714D">
              <w:rPr>
                <w:rFonts w:ascii="宋体" w:hAnsi="宋体" w:hint="eastAsia"/>
                <w:sz w:val="21"/>
                <w:szCs w:val="21"/>
              </w:rPr>
              <w:t>中国移动短消息中心回送的状态报告；</w:t>
            </w:r>
          </w:p>
          <w:p w14:paraId="0415E28B"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SMAO、SMA：填空</w:t>
            </w:r>
            <w:r w:rsidRPr="0048714D">
              <w:rPr>
                <w:rFonts w:ascii="宋体" w:hAnsi="宋体" w:hint="eastAsia"/>
                <w:sz w:val="21"/>
                <w:szCs w:val="21"/>
              </w:rPr>
              <w:t>值</w:t>
            </w:r>
          </w:p>
        </w:tc>
        <w:tc>
          <w:tcPr>
            <w:tcW w:w="1000" w:type="dxa"/>
            <w:shd w:val="clear" w:color="auto" w:fill="auto"/>
          </w:tcPr>
          <w:p w14:paraId="56A0904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按信息的发送流向，下一级网元向本级反馈的短消息发送状态信息</w:t>
            </w:r>
          </w:p>
        </w:tc>
      </w:tr>
      <w:tr w:rsidR="00257949" w:rsidRPr="0048714D" w14:paraId="7308B640" w14:textId="77777777" w:rsidTr="00935567">
        <w:trPr>
          <w:jc w:val="center"/>
        </w:trPr>
        <w:tc>
          <w:tcPr>
            <w:tcW w:w="499" w:type="dxa"/>
            <w:shd w:val="clear" w:color="auto" w:fill="auto"/>
          </w:tcPr>
          <w:p w14:paraId="7E65F02E" w14:textId="77777777" w:rsidR="00257949" w:rsidRPr="0048714D" w:rsidRDefault="00257949" w:rsidP="0067290E">
            <w:pPr>
              <w:ind w:firstLineChars="0" w:firstLine="0"/>
              <w:jc w:val="center"/>
            </w:pPr>
            <w:r w:rsidRPr="0048714D">
              <w:t>8</w:t>
            </w:r>
          </w:p>
        </w:tc>
        <w:tc>
          <w:tcPr>
            <w:tcW w:w="1686" w:type="dxa"/>
            <w:shd w:val="clear" w:color="auto" w:fill="auto"/>
          </w:tcPr>
          <w:p w14:paraId="27BBFD9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Send_prio</w:t>
            </w:r>
          </w:p>
        </w:tc>
        <w:tc>
          <w:tcPr>
            <w:tcW w:w="755" w:type="dxa"/>
            <w:shd w:val="clear" w:color="auto" w:fill="auto"/>
          </w:tcPr>
          <w:p w14:paraId="71FD2EE6"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发送优先级</w:t>
            </w:r>
          </w:p>
        </w:tc>
        <w:tc>
          <w:tcPr>
            <w:tcW w:w="660" w:type="dxa"/>
            <w:shd w:val="clear" w:color="auto" w:fill="auto"/>
          </w:tcPr>
          <w:p w14:paraId="18FD169B"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1</w:t>
            </w:r>
          </w:p>
        </w:tc>
        <w:tc>
          <w:tcPr>
            <w:tcW w:w="951" w:type="dxa"/>
            <w:shd w:val="clear" w:color="auto" w:fill="auto"/>
          </w:tcPr>
          <w:p w14:paraId="40590543"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72</w:t>
            </w:r>
          </w:p>
        </w:tc>
        <w:tc>
          <w:tcPr>
            <w:tcW w:w="456" w:type="dxa"/>
            <w:shd w:val="clear" w:color="auto" w:fill="auto"/>
          </w:tcPr>
          <w:p w14:paraId="322BA3B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4F34B584" w14:textId="77777777" w:rsidR="00257949" w:rsidRPr="0048714D" w:rsidRDefault="00257949" w:rsidP="0067290E">
            <w:pPr>
              <w:spacing w:line="240" w:lineRule="auto"/>
              <w:ind w:firstLineChars="0" w:firstLine="0"/>
              <w:jc w:val="left"/>
              <w:rPr>
                <w:rFonts w:ascii="宋体" w:hAnsi="宋体"/>
                <w:sz w:val="21"/>
                <w:szCs w:val="21"/>
              </w:rPr>
            </w:pPr>
            <w:r w:rsidRPr="0048714D">
              <w:rPr>
                <w:rFonts w:hAnsi="宋体"/>
                <w:kern w:val="0"/>
                <w:sz w:val="21"/>
                <w:szCs w:val="21"/>
              </w:rPr>
              <w:t>短消息发送的信息级别</w:t>
            </w:r>
          </w:p>
        </w:tc>
        <w:tc>
          <w:tcPr>
            <w:tcW w:w="1000" w:type="dxa"/>
            <w:shd w:val="clear" w:color="auto" w:fill="auto"/>
          </w:tcPr>
          <w:p w14:paraId="34246378" w14:textId="77777777" w:rsidR="00257949" w:rsidRPr="0048714D" w:rsidRDefault="00257949" w:rsidP="0067290E">
            <w:pPr>
              <w:spacing w:line="240" w:lineRule="auto"/>
              <w:ind w:firstLineChars="0" w:firstLine="0"/>
              <w:jc w:val="left"/>
              <w:rPr>
                <w:rFonts w:ascii="宋体" w:hAnsi="宋体"/>
                <w:sz w:val="21"/>
                <w:szCs w:val="21"/>
              </w:rPr>
            </w:pPr>
          </w:p>
        </w:tc>
      </w:tr>
      <w:tr w:rsidR="00257949" w:rsidRPr="0048714D" w14:paraId="05D1BBBF" w14:textId="77777777" w:rsidTr="00935567">
        <w:trPr>
          <w:jc w:val="center"/>
        </w:trPr>
        <w:tc>
          <w:tcPr>
            <w:tcW w:w="499" w:type="dxa"/>
            <w:shd w:val="clear" w:color="auto" w:fill="auto"/>
          </w:tcPr>
          <w:p w14:paraId="3044B647" w14:textId="77777777" w:rsidR="00257949" w:rsidRPr="0048714D" w:rsidRDefault="00257949" w:rsidP="0067290E">
            <w:pPr>
              <w:ind w:firstLineChars="0" w:firstLine="0"/>
              <w:jc w:val="center"/>
            </w:pPr>
            <w:r w:rsidRPr="0048714D">
              <w:t>9</w:t>
            </w:r>
          </w:p>
        </w:tc>
        <w:tc>
          <w:tcPr>
            <w:tcW w:w="1686" w:type="dxa"/>
            <w:shd w:val="clear" w:color="auto" w:fill="auto"/>
          </w:tcPr>
          <w:p w14:paraId="5711938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SM_length</w:t>
            </w:r>
          </w:p>
        </w:tc>
        <w:tc>
          <w:tcPr>
            <w:tcW w:w="755" w:type="dxa"/>
            <w:shd w:val="clear" w:color="auto" w:fill="auto"/>
          </w:tcPr>
          <w:p w14:paraId="5855F57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长</w:t>
            </w:r>
            <w:r w:rsidRPr="0048714D">
              <w:rPr>
                <w:rFonts w:ascii="宋体" w:hAnsi="宋体"/>
                <w:sz w:val="21"/>
                <w:szCs w:val="21"/>
              </w:rPr>
              <w:lastRenderedPageBreak/>
              <w:t>度</w:t>
            </w:r>
          </w:p>
        </w:tc>
        <w:tc>
          <w:tcPr>
            <w:tcW w:w="660" w:type="dxa"/>
            <w:shd w:val="clear" w:color="auto" w:fill="auto"/>
          </w:tcPr>
          <w:p w14:paraId="74B7ACE0"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lastRenderedPageBreak/>
              <w:t>3</w:t>
            </w:r>
          </w:p>
        </w:tc>
        <w:tc>
          <w:tcPr>
            <w:tcW w:w="951" w:type="dxa"/>
            <w:shd w:val="clear" w:color="auto" w:fill="auto"/>
          </w:tcPr>
          <w:p w14:paraId="456FFFDE"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73~75</w:t>
            </w:r>
          </w:p>
        </w:tc>
        <w:tc>
          <w:tcPr>
            <w:tcW w:w="456" w:type="dxa"/>
            <w:shd w:val="clear" w:color="auto" w:fill="auto"/>
          </w:tcPr>
          <w:p w14:paraId="74B7B01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45EBC816"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短消息内容字段中的有效信息长度</w:t>
            </w:r>
          </w:p>
        </w:tc>
        <w:tc>
          <w:tcPr>
            <w:tcW w:w="1000" w:type="dxa"/>
            <w:shd w:val="clear" w:color="auto" w:fill="auto"/>
          </w:tcPr>
          <w:p w14:paraId="0167CA8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数字</w:t>
            </w:r>
          </w:p>
        </w:tc>
      </w:tr>
      <w:tr w:rsidR="00257949" w:rsidRPr="0048714D" w14:paraId="00EB2ABE" w14:textId="77777777" w:rsidTr="00935567">
        <w:trPr>
          <w:jc w:val="center"/>
        </w:trPr>
        <w:tc>
          <w:tcPr>
            <w:tcW w:w="499" w:type="dxa"/>
            <w:shd w:val="clear" w:color="auto" w:fill="auto"/>
          </w:tcPr>
          <w:p w14:paraId="5A1C36EC" w14:textId="77777777" w:rsidR="00257949" w:rsidRPr="0048714D" w:rsidRDefault="00257949" w:rsidP="0067290E">
            <w:pPr>
              <w:ind w:firstLineChars="0" w:firstLine="0"/>
              <w:jc w:val="center"/>
            </w:pPr>
            <w:r w:rsidRPr="0048714D">
              <w:t>10</w:t>
            </w:r>
          </w:p>
        </w:tc>
        <w:tc>
          <w:tcPr>
            <w:tcW w:w="1686" w:type="dxa"/>
            <w:shd w:val="clear" w:color="auto" w:fill="auto"/>
          </w:tcPr>
          <w:p w14:paraId="0773EB57"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Gate_code</w:t>
            </w:r>
          </w:p>
        </w:tc>
        <w:tc>
          <w:tcPr>
            <w:tcW w:w="755" w:type="dxa"/>
            <w:shd w:val="clear" w:color="auto" w:fill="auto"/>
          </w:tcPr>
          <w:p w14:paraId="0518168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网关</w:t>
            </w:r>
            <w:r w:rsidRPr="0048714D">
              <w:rPr>
                <w:rFonts w:ascii="宋体" w:hAnsi="宋体"/>
                <w:sz w:val="21"/>
                <w:szCs w:val="21"/>
              </w:rPr>
              <w:t>代码</w:t>
            </w:r>
          </w:p>
        </w:tc>
        <w:tc>
          <w:tcPr>
            <w:tcW w:w="660" w:type="dxa"/>
            <w:shd w:val="clear" w:color="auto" w:fill="auto"/>
          </w:tcPr>
          <w:p w14:paraId="08256CE0"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6</w:t>
            </w:r>
          </w:p>
        </w:tc>
        <w:tc>
          <w:tcPr>
            <w:tcW w:w="951" w:type="dxa"/>
            <w:shd w:val="clear" w:color="auto" w:fill="auto"/>
          </w:tcPr>
          <w:p w14:paraId="1ECE7E75"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76~81</w:t>
            </w:r>
          </w:p>
        </w:tc>
        <w:tc>
          <w:tcPr>
            <w:tcW w:w="456" w:type="dxa"/>
            <w:shd w:val="clear" w:color="auto" w:fill="auto"/>
          </w:tcPr>
          <w:p w14:paraId="72D6010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16F16D8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中国移动互联短消息网关代码</w:t>
            </w:r>
          </w:p>
        </w:tc>
        <w:tc>
          <w:tcPr>
            <w:tcW w:w="1000" w:type="dxa"/>
            <w:shd w:val="clear" w:color="auto" w:fill="auto"/>
          </w:tcPr>
          <w:p w14:paraId="47040972"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产生话单的网关代码</w:t>
            </w:r>
          </w:p>
        </w:tc>
      </w:tr>
      <w:tr w:rsidR="00257949" w:rsidRPr="0048714D" w14:paraId="642B418F" w14:textId="77777777" w:rsidTr="00935567">
        <w:trPr>
          <w:jc w:val="center"/>
        </w:trPr>
        <w:tc>
          <w:tcPr>
            <w:tcW w:w="499" w:type="dxa"/>
            <w:shd w:val="clear" w:color="auto" w:fill="auto"/>
          </w:tcPr>
          <w:p w14:paraId="58D363B5" w14:textId="77777777" w:rsidR="00257949" w:rsidRPr="0048714D" w:rsidRDefault="00257949" w:rsidP="0067290E">
            <w:pPr>
              <w:ind w:firstLineChars="0" w:firstLine="0"/>
              <w:jc w:val="center"/>
            </w:pPr>
            <w:r w:rsidRPr="0048714D">
              <w:t>11</w:t>
            </w:r>
          </w:p>
        </w:tc>
        <w:tc>
          <w:tcPr>
            <w:tcW w:w="1686" w:type="dxa"/>
            <w:shd w:val="clear" w:color="auto" w:fill="auto"/>
          </w:tcPr>
          <w:p w14:paraId="40A508C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PGate_code</w:t>
            </w:r>
          </w:p>
        </w:tc>
        <w:tc>
          <w:tcPr>
            <w:tcW w:w="755" w:type="dxa"/>
            <w:shd w:val="clear" w:color="auto" w:fill="auto"/>
          </w:tcPr>
          <w:p w14:paraId="164F4A96"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前转网关代码</w:t>
            </w:r>
          </w:p>
        </w:tc>
        <w:tc>
          <w:tcPr>
            <w:tcW w:w="660" w:type="dxa"/>
            <w:shd w:val="clear" w:color="auto" w:fill="auto"/>
          </w:tcPr>
          <w:p w14:paraId="7AED131D"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6</w:t>
            </w:r>
          </w:p>
        </w:tc>
        <w:tc>
          <w:tcPr>
            <w:tcW w:w="951" w:type="dxa"/>
            <w:shd w:val="clear" w:color="auto" w:fill="auto"/>
          </w:tcPr>
          <w:p w14:paraId="74032955"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82~87</w:t>
            </w:r>
          </w:p>
        </w:tc>
        <w:tc>
          <w:tcPr>
            <w:tcW w:w="456" w:type="dxa"/>
            <w:shd w:val="clear" w:color="auto" w:fill="auto"/>
          </w:tcPr>
          <w:p w14:paraId="38558E00"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O</w:t>
            </w:r>
          </w:p>
        </w:tc>
        <w:tc>
          <w:tcPr>
            <w:tcW w:w="2515" w:type="dxa"/>
            <w:shd w:val="clear" w:color="auto" w:fill="auto"/>
          </w:tcPr>
          <w:p w14:paraId="4535740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填空</w:t>
            </w:r>
          </w:p>
        </w:tc>
        <w:tc>
          <w:tcPr>
            <w:tcW w:w="1000" w:type="dxa"/>
            <w:shd w:val="clear" w:color="auto" w:fill="auto"/>
          </w:tcPr>
          <w:p w14:paraId="2EB1558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保留</w:t>
            </w:r>
            <w:r w:rsidRPr="0048714D">
              <w:rPr>
                <w:rFonts w:ascii="宋体" w:hAnsi="宋体"/>
                <w:sz w:val="21"/>
                <w:szCs w:val="21"/>
              </w:rPr>
              <w:t>后续使用字段</w:t>
            </w:r>
          </w:p>
        </w:tc>
      </w:tr>
      <w:tr w:rsidR="00257949" w:rsidRPr="0048714D" w14:paraId="5E794C31" w14:textId="77777777" w:rsidTr="00935567">
        <w:trPr>
          <w:jc w:val="center"/>
        </w:trPr>
        <w:tc>
          <w:tcPr>
            <w:tcW w:w="499" w:type="dxa"/>
            <w:shd w:val="clear" w:color="auto" w:fill="auto"/>
          </w:tcPr>
          <w:p w14:paraId="6A7EEE27" w14:textId="77777777" w:rsidR="00257949" w:rsidRPr="0048714D" w:rsidRDefault="00257949" w:rsidP="0067290E">
            <w:pPr>
              <w:ind w:firstLineChars="0" w:firstLine="0"/>
              <w:jc w:val="center"/>
            </w:pPr>
            <w:r w:rsidRPr="0048714D">
              <w:t>12</w:t>
            </w:r>
          </w:p>
        </w:tc>
        <w:tc>
          <w:tcPr>
            <w:tcW w:w="1686" w:type="dxa"/>
            <w:shd w:val="clear" w:color="auto" w:fill="auto"/>
          </w:tcPr>
          <w:p w14:paraId="22833AE4"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OGate_code</w:t>
            </w:r>
          </w:p>
        </w:tc>
        <w:tc>
          <w:tcPr>
            <w:tcW w:w="755" w:type="dxa"/>
            <w:shd w:val="clear" w:color="auto" w:fill="auto"/>
          </w:tcPr>
          <w:p w14:paraId="1F7705D0"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对方</w:t>
            </w:r>
            <w:r w:rsidRPr="0048714D">
              <w:rPr>
                <w:rFonts w:ascii="宋体" w:hAnsi="宋体"/>
                <w:sz w:val="21"/>
                <w:szCs w:val="21"/>
              </w:rPr>
              <w:t>网关代码</w:t>
            </w:r>
          </w:p>
        </w:tc>
        <w:tc>
          <w:tcPr>
            <w:tcW w:w="660" w:type="dxa"/>
            <w:shd w:val="clear" w:color="auto" w:fill="auto"/>
          </w:tcPr>
          <w:p w14:paraId="3426ACE4"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6</w:t>
            </w:r>
          </w:p>
        </w:tc>
        <w:tc>
          <w:tcPr>
            <w:tcW w:w="951" w:type="dxa"/>
            <w:shd w:val="clear" w:color="auto" w:fill="auto"/>
          </w:tcPr>
          <w:p w14:paraId="4AC386B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88~93</w:t>
            </w:r>
          </w:p>
        </w:tc>
        <w:tc>
          <w:tcPr>
            <w:tcW w:w="456" w:type="dxa"/>
            <w:shd w:val="clear" w:color="auto" w:fill="auto"/>
          </w:tcPr>
          <w:p w14:paraId="4A14C75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1A2F5348"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短消息所经的中国</w:t>
            </w:r>
            <w:r w:rsidRPr="0048714D">
              <w:rPr>
                <w:rFonts w:ascii="宋体" w:hAnsi="宋体" w:hint="eastAsia"/>
                <w:color w:val="FF0000"/>
                <w:sz w:val="21"/>
                <w:szCs w:val="21"/>
              </w:rPr>
              <w:t>联通</w:t>
            </w:r>
            <w:r w:rsidR="0057482A" w:rsidRPr="0048714D">
              <w:rPr>
                <w:rFonts w:ascii="宋体" w:hAnsi="宋体" w:hint="eastAsia"/>
                <w:color w:val="FF0000"/>
                <w:sz w:val="21"/>
                <w:szCs w:val="21"/>
              </w:rPr>
              <w:t>、中国电信</w:t>
            </w:r>
            <w:r w:rsidRPr="0048714D">
              <w:rPr>
                <w:rFonts w:ascii="宋体" w:hAnsi="宋体" w:hint="eastAsia"/>
                <w:sz w:val="21"/>
                <w:szCs w:val="21"/>
              </w:rPr>
              <w:t>的互联短消息网关代码</w:t>
            </w:r>
          </w:p>
        </w:tc>
        <w:tc>
          <w:tcPr>
            <w:tcW w:w="1000" w:type="dxa"/>
            <w:shd w:val="clear" w:color="auto" w:fill="auto"/>
          </w:tcPr>
          <w:p w14:paraId="249AB75E" w14:textId="77777777" w:rsidR="00257949" w:rsidRPr="0048714D" w:rsidRDefault="00257949" w:rsidP="0067290E">
            <w:pPr>
              <w:spacing w:line="240" w:lineRule="auto"/>
              <w:ind w:firstLineChars="0" w:firstLine="0"/>
              <w:jc w:val="left"/>
              <w:rPr>
                <w:rFonts w:ascii="宋体" w:hAnsi="宋体"/>
                <w:sz w:val="21"/>
                <w:szCs w:val="21"/>
              </w:rPr>
            </w:pPr>
          </w:p>
        </w:tc>
      </w:tr>
      <w:tr w:rsidR="00257949" w:rsidRPr="0048714D" w14:paraId="76D50320" w14:textId="77777777" w:rsidTr="00935567">
        <w:trPr>
          <w:jc w:val="center"/>
        </w:trPr>
        <w:tc>
          <w:tcPr>
            <w:tcW w:w="499" w:type="dxa"/>
            <w:shd w:val="clear" w:color="auto" w:fill="auto"/>
          </w:tcPr>
          <w:p w14:paraId="6E6CD2BB" w14:textId="77777777" w:rsidR="00257949" w:rsidRPr="0048714D" w:rsidRDefault="00257949" w:rsidP="0067290E">
            <w:pPr>
              <w:ind w:firstLineChars="0" w:firstLine="0"/>
              <w:jc w:val="center"/>
            </w:pPr>
            <w:r w:rsidRPr="0048714D">
              <w:t>13</w:t>
            </w:r>
          </w:p>
        </w:tc>
        <w:tc>
          <w:tcPr>
            <w:tcW w:w="1686" w:type="dxa"/>
            <w:shd w:val="clear" w:color="auto" w:fill="auto"/>
          </w:tcPr>
          <w:p w14:paraId="5FDD5574"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Center_code</w:t>
            </w:r>
          </w:p>
        </w:tc>
        <w:tc>
          <w:tcPr>
            <w:tcW w:w="755" w:type="dxa"/>
            <w:shd w:val="clear" w:color="auto" w:fill="auto"/>
          </w:tcPr>
          <w:p w14:paraId="4924375B"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中心代码</w:t>
            </w:r>
          </w:p>
        </w:tc>
        <w:tc>
          <w:tcPr>
            <w:tcW w:w="660" w:type="dxa"/>
            <w:shd w:val="clear" w:color="auto" w:fill="auto"/>
          </w:tcPr>
          <w:p w14:paraId="0D6C6D56"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11</w:t>
            </w:r>
          </w:p>
        </w:tc>
        <w:tc>
          <w:tcPr>
            <w:tcW w:w="951" w:type="dxa"/>
            <w:shd w:val="clear" w:color="auto" w:fill="auto"/>
          </w:tcPr>
          <w:p w14:paraId="13AB3677"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94~104</w:t>
            </w:r>
          </w:p>
        </w:tc>
        <w:tc>
          <w:tcPr>
            <w:tcW w:w="456" w:type="dxa"/>
            <w:shd w:val="clear" w:color="auto" w:fill="auto"/>
          </w:tcPr>
          <w:p w14:paraId="2A552BE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2081168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13800XXXXXX</w:t>
            </w:r>
          </w:p>
        </w:tc>
        <w:tc>
          <w:tcPr>
            <w:tcW w:w="1000" w:type="dxa"/>
            <w:shd w:val="clear" w:color="auto" w:fill="auto"/>
          </w:tcPr>
          <w:p w14:paraId="13491C72"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短消息所经短消息中心号码</w:t>
            </w:r>
          </w:p>
        </w:tc>
      </w:tr>
      <w:tr w:rsidR="00257949" w:rsidRPr="0048714D" w14:paraId="2BF33896" w14:textId="77777777" w:rsidTr="00935567">
        <w:trPr>
          <w:jc w:val="center"/>
        </w:trPr>
        <w:tc>
          <w:tcPr>
            <w:tcW w:w="499" w:type="dxa"/>
            <w:shd w:val="clear" w:color="auto" w:fill="auto"/>
          </w:tcPr>
          <w:p w14:paraId="64E5C7ED" w14:textId="77777777" w:rsidR="00257949" w:rsidRPr="0048714D" w:rsidRDefault="00257949" w:rsidP="0067290E">
            <w:pPr>
              <w:ind w:firstLineChars="0" w:firstLine="0"/>
              <w:jc w:val="center"/>
            </w:pPr>
            <w:r w:rsidRPr="0048714D">
              <w:t>14</w:t>
            </w:r>
          </w:p>
        </w:tc>
        <w:tc>
          <w:tcPr>
            <w:tcW w:w="1686" w:type="dxa"/>
            <w:shd w:val="clear" w:color="auto" w:fill="auto"/>
          </w:tcPr>
          <w:p w14:paraId="5E33BF1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Apply_time</w:t>
            </w:r>
          </w:p>
        </w:tc>
        <w:tc>
          <w:tcPr>
            <w:tcW w:w="755" w:type="dxa"/>
            <w:shd w:val="clear" w:color="auto" w:fill="auto"/>
          </w:tcPr>
          <w:p w14:paraId="0237AA95"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申请</w:t>
            </w:r>
            <w:r w:rsidRPr="0048714D">
              <w:rPr>
                <w:rFonts w:ascii="宋体" w:hAnsi="宋体"/>
                <w:sz w:val="21"/>
                <w:szCs w:val="21"/>
              </w:rPr>
              <w:t>时间</w:t>
            </w:r>
          </w:p>
        </w:tc>
        <w:tc>
          <w:tcPr>
            <w:tcW w:w="660" w:type="dxa"/>
            <w:shd w:val="clear" w:color="auto" w:fill="auto"/>
          </w:tcPr>
          <w:p w14:paraId="2C97D0F3"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14</w:t>
            </w:r>
          </w:p>
        </w:tc>
        <w:tc>
          <w:tcPr>
            <w:tcW w:w="951" w:type="dxa"/>
            <w:shd w:val="clear" w:color="auto" w:fill="auto"/>
          </w:tcPr>
          <w:p w14:paraId="5737C44F"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105~118</w:t>
            </w:r>
          </w:p>
        </w:tc>
        <w:tc>
          <w:tcPr>
            <w:tcW w:w="456" w:type="dxa"/>
            <w:shd w:val="clear" w:color="auto" w:fill="auto"/>
          </w:tcPr>
          <w:p w14:paraId="1172E6D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000F6FC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短消息中心提交给中国移动互联短消息网关的时间</w:t>
            </w:r>
          </w:p>
        </w:tc>
        <w:tc>
          <w:tcPr>
            <w:tcW w:w="1000" w:type="dxa"/>
            <w:shd w:val="clear" w:color="auto" w:fill="auto"/>
          </w:tcPr>
          <w:p w14:paraId="6B40B1D5"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中国移动短消息中心或中国联通互联短消息网关的提交时间</w:t>
            </w:r>
          </w:p>
        </w:tc>
      </w:tr>
      <w:tr w:rsidR="00257949" w:rsidRPr="0048714D" w14:paraId="030B924F" w14:textId="77777777" w:rsidTr="00935567">
        <w:trPr>
          <w:jc w:val="center"/>
        </w:trPr>
        <w:tc>
          <w:tcPr>
            <w:tcW w:w="499" w:type="dxa"/>
            <w:shd w:val="clear" w:color="auto" w:fill="auto"/>
          </w:tcPr>
          <w:p w14:paraId="2CCE8B84" w14:textId="77777777" w:rsidR="00257949" w:rsidRPr="0048714D" w:rsidRDefault="00257949" w:rsidP="0067290E">
            <w:pPr>
              <w:ind w:firstLineChars="0" w:firstLine="0"/>
              <w:jc w:val="center"/>
            </w:pPr>
            <w:r w:rsidRPr="0048714D">
              <w:t>15</w:t>
            </w:r>
          </w:p>
        </w:tc>
        <w:tc>
          <w:tcPr>
            <w:tcW w:w="1686" w:type="dxa"/>
            <w:shd w:val="clear" w:color="auto" w:fill="auto"/>
          </w:tcPr>
          <w:p w14:paraId="0ACB0333"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End_time</w:t>
            </w:r>
          </w:p>
        </w:tc>
        <w:tc>
          <w:tcPr>
            <w:tcW w:w="755" w:type="dxa"/>
            <w:shd w:val="clear" w:color="auto" w:fill="auto"/>
          </w:tcPr>
          <w:p w14:paraId="2946708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处理结束时间</w:t>
            </w:r>
          </w:p>
        </w:tc>
        <w:tc>
          <w:tcPr>
            <w:tcW w:w="660" w:type="dxa"/>
            <w:shd w:val="clear" w:color="auto" w:fill="auto"/>
          </w:tcPr>
          <w:p w14:paraId="0E56C874"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14</w:t>
            </w:r>
          </w:p>
        </w:tc>
        <w:tc>
          <w:tcPr>
            <w:tcW w:w="951" w:type="dxa"/>
            <w:shd w:val="clear" w:color="auto" w:fill="auto"/>
          </w:tcPr>
          <w:p w14:paraId="3254B77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119~132</w:t>
            </w:r>
          </w:p>
        </w:tc>
        <w:tc>
          <w:tcPr>
            <w:tcW w:w="456" w:type="dxa"/>
            <w:shd w:val="clear" w:color="auto" w:fill="auto"/>
          </w:tcPr>
          <w:p w14:paraId="770F72A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26AF28E5"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中国移动互联短消息网关接收到状态报告或状态报告超时产生话单的时间</w:t>
            </w:r>
          </w:p>
        </w:tc>
        <w:tc>
          <w:tcPr>
            <w:tcW w:w="1000" w:type="dxa"/>
            <w:shd w:val="clear" w:color="auto" w:fill="auto"/>
          </w:tcPr>
          <w:p w14:paraId="28C0AF23" w14:textId="77777777" w:rsidR="00257949" w:rsidRPr="0048714D" w:rsidRDefault="00257949" w:rsidP="0067290E">
            <w:pPr>
              <w:spacing w:line="240" w:lineRule="auto"/>
              <w:ind w:firstLineChars="0" w:firstLine="0"/>
              <w:jc w:val="left"/>
              <w:rPr>
                <w:rFonts w:ascii="宋体" w:hAnsi="宋体"/>
                <w:sz w:val="21"/>
                <w:szCs w:val="21"/>
              </w:rPr>
            </w:pPr>
          </w:p>
        </w:tc>
      </w:tr>
      <w:tr w:rsidR="00257949" w:rsidRPr="0048714D" w14:paraId="694CAF47" w14:textId="77777777" w:rsidTr="00935567">
        <w:trPr>
          <w:jc w:val="center"/>
        </w:trPr>
        <w:tc>
          <w:tcPr>
            <w:tcW w:w="499" w:type="dxa"/>
            <w:shd w:val="clear" w:color="auto" w:fill="auto"/>
          </w:tcPr>
          <w:p w14:paraId="6DF883D7" w14:textId="77777777" w:rsidR="00257949" w:rsidRPr="0048714D" w:rsidRDefault="00257949" w:rsidP="0067290E">
            <w:pPr>
              <w:ind w:firstLineChars="0" w:firstLine="0"/>
              <w:jc w:val="center"/>
            </w:pPr>
            <w:r w:rsidRPr="0048714D">
              <w:t>16</w:t>
            </w:r>
          </w:p>
        </w:tc>
        <w:tc>
          <w:tcPr>
            <w:tcW w:w="1686" w:type="dxa"/>
            <w:shd w:val="clear" w:color="auto" w:fill="auto"/>
          </w:tcPr>
          <w:p w14:paraId="71E6B036"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Lm_num</w:t>
            </w:r>
          </w:p>
        </w:tc>
        <w:tc>
          <w:tcPr>
            <w:tcW w:w="755" w:type="dxa"/>
            <w:shd w:val="clear" w:color="auto" w:fill="auto"/>
          </w:tcPr>
          <w:p w14:paraId="3A03081F"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长消息</w:t>
            </w:r>
            <w:r w:rsidRPr="0048714D">
              <w:rPr>
                <w:rFonts w:ascii="宋体" w:hAnsi="宋体"/>
                <w:sz w:val="21"/>
                <w:szCs w:val="21"/>
              </w:rPr>
              <w:t>参考号</w:t>
            </w:r>
          </w:p>
        </w:tc>
        <w:tc>
          <w:tcPr>
            <w:tcW w:w="660" w:type="dxa"/>
            <w:shd w:val="clear" w:color="auto" w:fill="auto"/>
          </w:tcPr>
          <w:p w14:paraId="215B5485"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5</w:t>
            </w:r>
          </w:p>
        </w:tc>
        <w:tc>
          <w:tcPr>
            <w:tcW w:w="951" w:type="dxa"/>
            <w:shd w:val="clear" w:color="auto" w:fill="auto"/>
          </w:tcPr>
          <w:p w14:paraId="47C6423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133~137</w:t>
            </w:r>
          </w:p>
        </w:tc>
        <w:tc>
          <w:tcPr>
            <w:tcW w:w="456" w:type="dxa"/>
            <w:shd w:val="clear" w:color="auto" w:fill="auto"/>
          </w:tcPr>
          <w:p w14:paraId="1BE61D68"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O</w:t>
            </w:r>
          </w:p>
        </w:tc>
        <w:tc>
          <w:tcPr>
            <w:tcW w:w="2515" w:type="dxa"/>
            <w:shd w:val="clear" w:color="auto" w:fill="auto"/>
          </w:tcPr>
          <w:p w14:paraId="6602DCD2"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当长消息时此字段有效。当为同一条长消息时，构成长消息的各条短消息参考号相同</w:t>
            </w:r>
          </w:p>
        </w:tc>
        <w:tc>
          <w:tcPr>
            <w:tcW w:w="1000" w:type="dxa"/>
            <w:shd w:val="clear" w:color="auto" w:fill="auto"/>
          </w:tcPr>
          <w:p w14:paraId="16DE4D6B"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数字</w:t>
            </w:r>
          </w:p>
        </w:tc>
      </w:tr>
      <w:tr w:rsidR="00257949" w:rsidRPr="0048714D" w14:paraId="778B953B" w14:textId="77777777" w:rsidTr="00935567">
        <w:trPr>
          <w:jc w:val="center"/>
        </w:trPr>
        <w:tc>
          <w:tcPr>
            <w:tcW w:w="499" w:type="dxa"/>
            <w:shd w:val="clear" w:color="auto" w:fill="auto"/>
          </w:tcPr>
          <w:p w14:paraId="3DED137B" w14:textId="77777777" w:rsidR="00257949" w:rsidRPr="0048714D" w:rsidRDefault="00257949" w:rsidP="0067290E">
            <w:pPr>
              <w:ind w:firstLineChars="0" w:firstLine="0"/>
              <w:jc w:val="center"/>
            </w:pPr>
            <w:r w:rsidRPr="0048714D">
              <w:t>17</w:t>
            </w:r>
          </w:p>
        </w:tc>
        <w:tc>
          <w:tcPr>
            <w:tcW w:w="1686" w:type="dxa"/>
            <w:shd w:val="clear" w:color="auto" w:fill="auto"/>
          </w:tcPr>
          <w:p w14:paraId="4B11239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Lm_no</w:t>
            </w:r>
          </w:p>
        </w:tc>
        <w:tc>
          <w:tcPr>
            <w:tcW w:w="755" w:type="dxa"/>
            <w:shd w:val="clear" w:color="auto" w:fill="auto"/>
          </w:tcPr>
          <w:p w14:paraId="6B8FEDE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长消息</w:t>
            </w:r>
            <w:r w:rsidRPr="0048714D">
              <w:rPr>
                <w:rFonts w:ascii="宋体" w:hAnsi="宋体"/>
                <w:sz w:val="21"/>
                <w:szCs w:val="21"/>
              </w:rPr>
              <w:t>当前条数</w:t>
            </w:r>
          </w:p>
        </w:tc>
        <w:tc>
          <w:tcPr>
            <w:tcW w:w="660" w:type="dxa"/>
            <w:shd w:val="clear" w:color="auto" w:fill="auto"/>
          </w:tcPr>
          <w:p w14:paraId="0BA70679"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3</w:t>
            </w:r>
          </w:p>
        </w:tc>
        <w:tc>
          <w:tcPr>
            <w:tcW w:w="951" w:type="dxa"/>
            <w:shd w:val="clear" w:color="auto" w:fill="auto"/>
          </w:tcPr>
          <w:p w14:paraId="21B0092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138~140</w:t>
            </w:r>
          </w:p>
        </w:tc>
        <w:tc>
          <w:tcPr>
            <w:tcW w:w="456" w:type="dxa"/>
            <w:shd w:val="clear" w:color="auto" w:fill="auto"/>
          </w:tcPr>
          <w:p w14:paraId="795B012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O</w:t>
            </w:r>
          </w:p>
        </w:tc>
        <w:tc>
          <w:tcPr>
            <w:tcW w:w="2515" w:type="dxa"/>
            <w:shd w:val="clear" w:color="auto" w:fill="auto"/>
          </w:tcPr>
          <w:p w14:paraId="3348A1B8"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当为长消息时此字段有效。表示当前消息为长消息的第几条消息</w:t>
            </w:r>
          </w:p>
        </w:tc>
        <w:tc>
          <w:tcPr>
            <w:tcW w:w="1000" w:type="dxa"/>
            <w:shd w:val="clear" w:color="auto" w:fill="auto"/>
          </w:tcPr>
          <w:p w14:paraId="0470D442"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数字</w:t>
            </w:r>
          </w:p>
        </w:tc>
      </w:tr>
      <w:tr w:rsidR="00257949" w:rsidRPr="0048714D" w14:paraId="355E7DDB" w14:textId="77777777" w:rsidTr="00935567">
        <w:trPr>
          <w:jc w:val="center"/>
        </w:trPr>
        <w:tc>
          <w:tcPr>
            <w:tcW w:w="499" w:type="dxa"/>
            <w:shd w:val="clear" w:color="auto" w:fill="auto"/>
          </w:tcPr>
          <w:p w14:paraId="40E8ED8C" w14:textId="77777777" w:rsidR="00257949" w:rsidRPr="0048714D" w:rsidRDefault="00257949" w:rsidP="0067290E">
            <w:pPr>
              <w:ind w:firstLineChars="0" w:firstLine="0"/>
              <w:jc w:val="center"/>
            </w:pPr>
            <w:r w:rsidRPr="0048714D">
              <w:t>18</w:t>
            </w:r>
          </w:p>
        </w:tc>
        <w:tc>
          <w:tcPr>
            <w:tcW w:w="1686" w:type="dxa"/>
            <w:shd w:val="clear" w:color="auto" w:fill="auto"/>
          </w:tcPr>
          <w:p w14:paraId="42EDEA1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Lm_tno</w:t>
            </w:r>
          </w:p>
        </w:tc>
        <w:tc>
          <w:tcPr>
            <w:tcW w:w="755" w:type="dxa"/>
            <w:shd w:val="clear" w:color="auto" w:fill="auto"/>
          </w:tcPr>
          <w:p w14:paraId="3C3AC3E8"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长消息</w:t>
            </w:r>
            <w:r w:rsidRPr="0048714D">
              <w:rPr>
                <w:rFonts w:ascii="宋体" w:hAnsi="宋体"/>
                <w:sz w:val="21"/>
                <w:szCs w:val="21"/>
              </w:rPr>
              <w:t>总</w:t>
            </w:r>
            <w:r w:rsidRPr="0048714D">
              <w:rPr>
                <w:rFonts w:ascii="宋体" w:hAnsi="宋体"/>
                <w:sz w:val="21"/>
                <w:szCs w:val="21"/>
              </w:rPr>
              <w:lastRenderedPageBreak/>
              <w:t>条数</w:t>
            </w:r>
          </w:p>
        </w:tc>
        <w:tc>
          <w:tcPr>
            <w:tcW w:w="660" w:type="dxa"/>
            <w:shd w:val="clear" w:color="auto" w:fill="auto"/>
          </w:tcPr>
          <w:p w14:paraId="357A7AAA"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lastRenderedPageBreak/>
              <w:t>3</w:t>
            </w:r>
          </w:p>
        </w:tc>
        <w:tc>
          <w:tcPr>
            <w:tcW w:w="951" w:type="dxa"/>
            <w:shd w:val="clear" w:color="auto" w:fill="auto"/>
          </w:tcPr>
          <w:p w14:paraId="36C0AE5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141~143</w:t>
            </w:r>
          </w:p>
        </w:tc>
        <w:tc>
          <w:tcPr>
            <w:tcW w:w="456" w:type="dxa"/>
            <w:shd w:val="clear" w:color="auto" w:fill="auto"/>
          </w:tcPr>
          <w:p w14:paraId="18EE0120"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O</w:t>
            </w:r>
          </w:p>
        </w:tc>
        <w:tc>
          <w:tcPr>
            <w:tcW w:w="2515" w:type="dxa"/>
            <w:shd w:val="clear" w:color="auto" w:fill="auto"/>
          </w:tcPr>
          <w:p w14:paraId="7DADEC35"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当为长消息时此字段有效。表示当前消息为长</w:t>
            </w:r>
            <w:r w:rsidRPr="0048714D">
              <w:rPr>
                <w:rFonts w:ascii="宋体" w:hAnsi="宋体" w:hint="eastAsia"/>
                <w:sz w:val="21"/>
                <w:szCs w:val="21"/>
              </w:rPr>
              <w:lastRenderedPageBreak/>
              <w:t>消息的总消息数</w:t>
            </w:r>
          </w:p>
        </w:tc>
        <w:tc>
          <w:tcPr>
            <w:tcW w:w="1000" w:type="dxa"/>
            <w:shd w:val="clear" w:color="auto" w:fill="auto"/>
          </w:tcPr>
          <w:p w14:paraId="144BA751"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lastRenderedPageBreak/>
              <w:t>数字</w:t>
            </w:r>
          </w:p>
        </w:tc>
      </w:tr>
      <w:tr w:rsidR="00257949" w:rsidRPr="0048714D" w14:paraId="38003E2B" w14:textId="77777777" w:rsidTr="00935567">
        <w:trPr>
          <w:jc w:val="center"/>
        </w:trPr>
        <w:tc>
          <w:tcPr>
            <w:tcW w:w="499" w:type="dxa"/>
            <w:shd w:val="clear" w:color="auto" w:fill="auto"/>
          </w:tcPr>
          <w:p w14:paraId="050F1394" w14:textId="77777777" w:rsidR="00257949" w:rsidRPr="0048714D" w:rsidRDefault="00257949" w:rsidP="0067290E">
            <w:pPr>
              <w:ind w:firstLineChars="0" w:firstLine="0"/>
              <w:jc w:val="center"/>
            </w:pPr>
            <w:r w:rsidRPr="0048714D">
              <w:t>19</w:t>
            </w:r>
          </w:p>
        </w:tc>
        <w:tc>
          <w:tcPr>
            <w:tcW w:w="1686" w:type="dxa"/>
            <w:shd w:val="clear" w:color="auto" w:fill="auto"/>
          </w:tcPr>
          <w:p w14:paraId="2E6EC027"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Source_type</w:t>
            </w:r>
          </w:p>
        </w:tc>
        <w:tc>
          <w:tcPr>
            <w:tcW w:w="755" w:type="dxa"/>
            <w:shd w:val="clear" w:color="auto" w:fill="auto"/>
          </w:tcPr>
          <w:p w14:paraId="69CE522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消息</w:t>
            </w:r>
            <w:r w:rsidRPr="0048714D">
              <w:rPr>
                <w:rFonts w:ascii="宋体" w:hAnsi="宋体"/>
                <w:sz w:val="21"/>
                <w:szCs w:val="21"/>
              </w:rPr>
              <w:t>来源类型</w:t>
            </w:r>
          </w:p>
        </w:tc>
        <w:tc>
          <w:tcPr>
            <w:tcW w:w="660" w:type="dxa"/>
            <w:shd w:val="clear" w:color="auto" w:fill="auto"/>
          </w:tcPr>
          <w:p w14:paraId="2B32DF5D"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4</w:t>
            </w:r>
          </w:p>
        </w:tc>
        <w:tc>
          <w:tcPr>
            <w:tcW w:w="951" w:type="dxa"/>
            <w:shd w:val="clear" w:color="auto" w:fill="auto"/>
          </w:tcPr>
          <w:p w14:paraId="59AFBEE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144~147</w:t>
            </w:r>
          </w:p>
        </w:tc>
        <w:tc>
          <w:tcPr>
            <w:tcW w:w="456" w:type="dxa"/>
            <w:shd w:val="clear" w:color="auto" w:fill="auto"/>
          </w:tcPr>
          <w:p w14:paraId="463BDF77"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01F8A483"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1：</w:t>
            </w:r>
            <w:r w:rsidRPr="0048714D">
              <w:rPr>
                <w:rFonts w:ascii="宋体" w:hAnsi="宋体"/>
                <w:sz w:val="21"/>
                <w:szCs w:val="21"/>
              </w:rPr>
              <w:t>SMS</w:t>
            </w:r>
          </w:p>
          <w:p w14:paraId="3ACBE59F"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2：</w:t>
            </w:r>
            <w:r w:rsidRPr="0048714D">
              <w:rPr>
                <w:rFonts w:ascii="宋体" w:hAnsi="宋体"/>
                <w:sz w:val="21"/>
                <w:szCs w:val="21"/>
              </w:rPr>
              <w:t>RCS（融合通信）</w:t>
            </w:r>
          </w:p>
          <w:p w14:paraId="3B34C8CD"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b/>
                <w:sz w:val="21"/>
                <w:szCs w:val="21"/>
              </w:rPr>
              <w:t>3：</w:t>
            </w:r>
            <w:r w:rsidRPr="0048714D">
              <w:rPr>
                <w:rFonts w:ascii="宋体" w:hAnsi="宋体"/>
                <w:sz w:val="21"/>
                <w:szCs w:val="21"/>
              </w:rPr>
              <w:t>IP（IP-SM-GW）</w:t>
            </w:r>
          </w:p>
          <w:p w14:paraId="73082840" w14:textId="77777777" w:rsidR="00257949" w:rsidRPr="0048714D" w:rsidRDefault="00257949" w:rsidP="0067290E">
            <w:pPr>
              <w:spacing w:line="240" w:lineRule="auto"/>
              <w:ind w:firstLineChars="0" w:firstLine="0"/>
              <w:jc w:val="left"/>
              <w:rPr>
                <w:rFonts w:ascii="宋体" w:hAnsi="宋体"/>
                <w:b/>
                <w:sz w:val="21"/>
                <w:szCs w:val="21"/>
              </w:rPr>
            </w:pPr>
            <w:r w:rsidRPr="0048714D">
              <w:rPr>
                <w:rFonts w:ascii="宋体" w:hAnsi="宋体" w:hint="eastAsia"/>
                <w:b/>
                <w:sz w:val="21"/>
                <w:szCs w:val="21"/>
              </w:rPr>
              <w:t>其他取值保留</w:t>
            </w:r>
          </w:p>
        </w:tc>
        <w:tc>
          <w:tcPr>
            <w:tcW w:w="1000" w:type="dxa"/>
            <w:shd w:val="clear" w:color="auto" w:fill="auto"/>
          </w:tcPr>
          <w:p w14:paraId="1AFD1FE8"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字符</w:t>
            </w:r>
            <w:r w:rsidRPr="0048714D">
              <w:rPr>
                <w:rFonts w:ascii="宋体" w:hAnsi="宋体"/>
                <w:sz w:val="21"/>
                <w:szCs w:val="21"/>
              </w:rPr>
              <w:t>，</w:t>
            </w:r>
          </w:p>
          <w:p w14:paraId="7BBDB61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左对齐</w:t>
            </w:r>
          </w:p>
        </w:tc>
      </w:tr>
      <w:tr w:rsidR="00257949" w:rsidRPr="0048714D" w14:paraId="3EA4FC56" w14:textId="77777777" w:rsidTr="00935567">
        <w:trPr>
          <w:jc w:val="center"/>
        </w:trPr>
        <w:tc>
          <w:tcPr>
            <w:tcW w:w="499" w:type="dxa"/>
            <w:shd w:val="clear" w:color="auto" w:fill="auto"/>
          </w:tcPr>
          <w:p w14:paraId="7C5DC3F8" w14:textId="77777777" w:rsidR="00257949" w:rsidRPr="0048714D" w:rsidRDefault="00257949" w:rsidP="0067290E">
            <w:pPr>
              <w:ind w:firstLineChars="0" w:firstLine="0"/>
              <w:jc w:val="center"/>
            </w:pPr>
            <w:r w:rsidRPr="0048714D">
              <w:t>20</w:t>
            </w:r>
          </w:p>
        </w:tc>
        <w:tc>
          <w:tcPr>
            <w:tcW w:w="1686" w:type="dxa"/>
            <w:shd w:val="clear" w:color="auto" w:fill="auto"/>
          </w:tcPr>
          <w:p w14:paraId="343404D2" w14:textId="77777777" w:rsidR="00257949" w:rsidRPr="0048714D" w:rsidRDefault="00257949" w:rsidP="0067290E">
            <w:pPr>
              <w:spacing w:line="240" w:lineRule="auto"/>
              <w:ind w:firstLineChars="0" w:firstLine="0"/>
              <w:jc w:val="left"/>
              <w:rPr>
                <w:rFonts w:ascii="宋体" w:hAnsi="宋体"/>
                <w:sz w:val="21"/>
                <w:szCs w:val="21"/>
              </w:rPr>
            </w:pPr>
          </w:p>
        </w:tc>
        <w:tc>
          <w:tcPr>
            <w:tcW w:w="755" w:type="dxa"/>
            <w:shd w:val="clear" w:color="auto" w:fill="auto"/>
          </w:tcPr>
          <w:p w14:paraId="4AA9AC5A"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回车</w:t>
            </w:r>
          </w:p>
        </w:tc>
        <w:tc>
          <w:tcPr>
            <w:tcW w:w="660" w:type="dxa"/>
            <w:shd w:val="clear" w:color="auto" w:fill="auto"/>
          </w:tcPr>
          <w:p w14:paraId="6A45DE25"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1</w:t>
            </w:r>
          </w:p>
        </w:tc>
        <w:tc>
          <w:tcPr>
            <w:tcW w:w="951" w:type="dxa"/>
            <w:shd w:val="clear" w:color="auto" w:fill="auto"/>
          </w:tcPr>
          <w:p w14:paraId="15682F66"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148</w:t>
            </w:r>
          </w:p>
        </w:tc>
        <w:tc>
          <w:tcPr>
            <w:tcW w:w="456" w:type="dxa"/>
            <w:shd w:val="clear" w:color="auto" w:fill="auto"/>
          </w:tcPr>
          <w:p w14:paraId="58EF1C7E"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6824EFB4" w14:textId="77777777" w:rsidR="00257949" w:rsidRPr="0048714D" w:rsidRDefault="00257949" w:rsidP="0067290E">
            <w:pPr>
              <w:spacing w:line="240" w:lineRule="auto"/>
              <w:ind w:firstLineChars="0" w:firstLine="0"/>
              <w:jc w:val="left"/>
              <w:rPr>
                <w:rFonts w:ascii="宋体" w:hAnsi="宋体"/>
                <w:sz w:val="21"/>
                <w:szCs w:val="21"/>
              </w:rPr>
            </w:pPr>
          </w:p>
        </w:tc>
        <w:tc>
          <w:tcPr>
            <w:tcW w:w="1000" w:type="dxa"/>
            <w:shd w:val="clear" w:color="auto" w:fill="auto"/>
          </w:tcPr>
          <w:p w14:paraId="6C0CB5BD" w14:textId="77777777" w:rsidR="00257949" w:rsidRPr="0048714D" w:rsidRDefault="00257949" w:rsidP="0067290E">
            <w:pPr>
              <w:spacing w:line="240" w:lineRule="auto"/>
              <w:ind w:firstLineChars="0" w:firstLine="0"/>
              <w:jc w:val="left"/>
              <w:rPr>
                <w:rFonts w:ascii="宋体" w:hAnsi="宋体"/>
                <w:sz w:val="21"/>
                <w:szCs w:val="21"/>
              </w:rPr>
            </w:pPr>
          </w:p>
        </w:tc>
      </w:tr>
      <w:tr w:rsidR="00257949" w:rsidRPr="0048714D" w14:paraId="5A87581B" w14:textId="77777777" w:rsidTr="00935567">
        <w:trPr>
          <w:jc w:val="center"/>
        </w:trPr>
        <w:tc>
          <w:tcPr>
            <w:tcW w:w="499" w:type="dxa"/>
            <w:shd w:val="clear" w:color="auto" w:fill="auto"/>
          </w:tcPr>
          <w:p w14:paraId="5A713FA4" w14:textId="77777777" w:rsidR="00257949" w:rsidRPr="0048714D" w:rsidRDefault="00257949" w:rsidP="0067290E">
            <w:pPr>
              <w:ind w:firstLineChars="0" w:firstLine="0"/>
              <w:jc w:val="center"/>
            </w:pPr>
            <w:r w:rsidRPr="0048714D">
              <w:t>21</w:t>
            </w:r>
          </w:p>
        </w:tc>
        <w:tc>
          <w:tcPr>
            <w:tcW w:w="1686" w:type="dxa"/>
            <w:shd w:val="clear" w:color="auto" w:fill="auto"/>
          </w:tcPr>
          <w:p w14:paraId="45A34C99" w14:textId="77777777" w:rsidR="00257949" w:rsidRPr="0048714D" w:rsidRDefault="00257949" w:rsidP="0067290E">
            <w:pPr>
              <w:spacing w:line="240" w:lineRule="auto"/>
              <w:ind w:firstLineChars="0" w:firstLine="0"/>
              <w:jc w:val="left"/>
              <w:rPr>
                <w:rFonts w:ascii="宋体" w:hAnsi="宋体"/>
                <w:sz w:val="21"/>
                <w:szCs w:val="21"/>
              </w:rPr>
            </w:pPr>
          </w:p>
        </w:tc>
        <w:tc>
          <w:tcPr>
            <w:tcW w:w="755" w:type="dxa"/>
            <w:shd w:val="clear" w:color="auto" w:fill="auto"/>
          </w:tcPr>
          <w:p w14:paraId="24BE5124"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hint="eastAsia"/>
                <w:sz w:val="21"/>
                <w:szCs w:val="21"/>
              </w:rPr>
              <w:t>换行</w:t>
            </w:r>
          </w:p>
        </w:tc>
        <w:tc>
          <w:tcPr>
            <w:tcW w:w="660" w:type="dxa"/>
            <w:shd w:val="clear" w:color="auto" w:fill="auto"/>
          </w:tcPr>
          <w:p w14:paraId="343B9776" w14:textId="77777777" w:rsidR="00257949" w:rsidRPr="0048714D" w:rsidRDefault="00257949" w:rsidP="0067290E">
            <w:pPr>
              <w:spacing w:line="240" w:lineRule="auto"/>
              <w:ind w:firstLineChars="0" w:firstLine="0"/>
              <w:jc w:val="center"/>
              <w:rPr>
                <w:rFonts w:ascii="宋体" w:hAnsi="宋体"/>
                <w:sz w:val="21"/>
                <w:szCs w:val="21"/>
              </w:rPr>
            </w:pPr>
            <w:r w:rsidRPr="0048714D">
              <w:rPr>
                <w:rFonts w:ascii="宋体" w:hAnsi="宋体"/>
                <w:sz w:val="21"/>
                <w:szCs w:val="21"/>
              </w:rPr>
              <w:t>1</w:t>
            </w:r>
          </w:p>
        </w:tc>
        <w:tc>
          <w:tcPr>
            <w:tcW w:w="951" w:type="dxa"/>
            <w:shd w:val="clear" w:color="auto" w:fill="auto"/>
          </w:tcPr>
          <w:p w14:paraId="6D2E6B59"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149</w:t>
            </w:r>
          </w:p>
        </w:tc>
        <w:tc>
          <w:tcPr>
            <w:tcW w:w="456" w:type="dxa"/>
            <w:shd w:val="clear" w:color="auto" w:fill="auto"/>
          </w:tcPr>
          <w:p w14:paraId="28D91B3C" w14:textId="77777777" w:rsidR="00257949" w:rsidRPr="0048714D" w:rsidRDefault="00257949" w:rsidP="0067290E">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2BF6A7D6" w14:textId="77777777" w:rsidR="00257949" w:rsidRPr="0048714D" w:rsidRDefault="00257949" w:rsidP="0067290E">
            <w:pPr>
              <w:spacing w:line="240" w:lineRule="auto"/>
              <w:ind w:firstLineChars="0" w:firstLine="0"/>
              <w:jc w:val="left"/>
              <w:rPr>
                <w:rFonts w:ascii="宋体" w:hAnsi="宋体"/>
                <w:sz w:val="21"/>
                <w:szCs w:val="21"/>
              </w:rPr>
            </w:pPr>
          </w:p>
        </w:tc>
        <w:tc>
          <w:tcPr>
            <w:tcW w:w="1000" w:type="dxa"/>
            <w:shd w:val="clear" w:color="auto" w:fill="auto"/>
          </w:tcPr>
          <w:p w14:paraId="30918AD2" w14:textId="77777777" w:rsidR="00257949" w:rsidRPr="0048714D" w:rsidRDefault="00257949" w:rsidP="0067290E">
            <w:pPr>
              <w:spacing w:line="240" w:lineRule="auto"/>
              <w:ind w:firstLineChars="0" w:firstLine="0"/>
              <w:jc w:val="left"/>
              <w:rPr>
                <w:rFonts w:ascii="宋体" w:hAnsi="宋体"/>
                <w:sz w:val="21"/>
                <w:szCs w:val="21"/>
              </w:rPr>
            </w:pPr>
          </w:p>
        </w:tc>
      </w:tr>
    </w:tbl>
    <w:p w14:paraId="154BD808" w14:textId="77777777" w:rsidR="00257949" w:rsidRPr="0048714D" w:rsidRDefault="00257949" w:rsidP="00257949">
      <w:pPr>
        <w:widowControl/>
        <w:spacing w:line="240" w:lineRule="auto"/>
        <w:ind w:firstLineChars="0" w:firstLine="0"/>
        <w:jc w:val="left"/>
        <w:rPr>
          <w:rFonts w:ascii="宋体" w:hAnsi="宋体"/>
          <w:sz w:val="18"/>
        </w:rPr>
      </w:pPr>
      <w:r w:rsidRPr="0048714D">
        <w:rPr>
          <w:rFonts w:ascii="宋体" w:hAnsi="宋体" w:hint="eastAsia"/>
          <w:b/>
          <w:sz w:val="18"/>
        </w:rPr>
        <w:t>注：</w:t>
      </w:r>
      <w:r w:rsidRPr="0048714D">
        <w:rPr>
          <w:rFonts w:ascii="宋体" w:hAnsi="宋体"/>
          <w:sz w:val="18"/>
        </w:rPr>
        <w:t>1、属性中C</w:t>
      </w:r>
      <w:r w:rsidRPr="0048714D">
        <w:rPr>
          <w:rFonts w:ascii="宋体" w:hAnsi="宋体" w:hint="eastAsia"/>
          <w:sz w:val="18"/>
        </w:rPr>
        <w:t>表示必选项，</w:t>
      </w:r>
      <w:r w:rsidRPr="0048714D">
        <w:rPr>
          <w:rFonts w:ascii="宋体" w:hAnsi="宋体"/>
          <w:sz w:val="18"/>
        </w:rPr>
        <w:t>O</w:t>
      </w:r>
      <w:r w:rsidRPr="0048714D">
        <w:rPr>
          <w:rFonts w:ascii="宋体" w:hAnsi="宋体" w:hint="eastAsia"/>
          <w:sz w:val="18"/>
        </w:rPr>
        <w:t>表示为条件选项。在有条件产生的情况下，属性为</w:t>
      </w:r>
      <w:r w:rsidRPr="0048714D">
        <w:rPr>
          <w:rFonts w:ascii="宋体" w:hAnsi="宋体"/>
          <w:sz w:val="18"/>
        </w:rPr>
        <w:t>O</w:t>
      </w:r>
      <w:r w:rsidRPr="0048714D">
        <w:rPr>
          <w:rFonts w:ascii="宋体" w:hAnsi="宋体" w:hint="eastAsia"/>
          <w:sz w:val="18"/>
        </w:rPr>
        <w:t>的字段必须产生；</w:t>
      </w:r>
    </w:p>
    <w:p w14:paraId="19AB64AE" w14:textId="77777777" w:rsidR="00DF7F9C" w:rsidRPr="0048714D" w:rsidRDefault="00257949" w:rsidP="006C5722">
      <w:pPr>
        <w:ind w:firstLineChars="0" w:firstLine="0"/>
      </w:pPr>
      <w:r w:rsidRPr="0048714D">
        <w:rPr>
          <w:rFonts w:ascii="宋体" w:hAnsi="宋体"/>
          <w:sz w:val="18"/>
        </w:rPr>
        <w:tab/>
        <w:t>2、短消息发送状态的代码参见点对点短消息网间互通协议（V1.2）中Forward消息的stat字段的定义，取stat字段内容的左起4位。</w:t>
      </w:r>
    </w:p>
    <w:bookmarkStart w:id="132" w:name="_MON_1572369161"/>
    <w:bookmarkEnd w:id="132"/>
    <w:p w14:paraId="5F421C69" w14:textId="77777777" w:rsidR="00DF7F9C" w:rsidRPr="0048714D" w:rsidRDefault="00DF7F9C" w:rsidP="006C5722">
      <w:pPr>
        <w:ind w:firstLineChars="0" w:firstLine="0"/>
      </w:pPr>
      <w:r w:rsidRPr="0048714D">
        <w:object w:dxaOrig="1551" w:dyaOrig="1064" w14:anchorId="7E72A143">
          <v:shape id="_x0000_i1047" type="#_x0000_t75" style="width:79.5pt;height:50.25pt" o:ole="">
            <v:imagedata r:id="rId69" o:title=""/>
          </v:shape>
          <o:OLEObject Type="Embed" ProgID="Word.Document.8" ShapeID="_x0000_i1047" DrawAspect="Icon" ObjectID="_1587990538" r:id="rId70">
            <o:FieldCodes>\s</o:FieldCodes>
          </o:OLEObject>
        </w:object>
      </w:r>
      <w:r w:rsidRPr="0048714D">
        <w:t xml:space="preserve">  </w:t>
      </w:r>
      <w:r w:rsidRPr="0048714D">
        <w:object w:dxaOrig="1551" w:dyaOrig="1064" w14:anchorId="0EA17B8F">
          <v:shape id="_x0000_i1048" type="#_x0000_t75" style="width:79.5pt;height:50.25pt" o:ole="">
            <v:imagedata r:id="rId71" o:title=""/>
          </v:shape>
          <o:OLEObject Type="Embed" ProgID="Package" ShapeID="_x0000_i1048" DrawAspect="Icon" ObjectID="_1587990539" r:id="rId72"/>
        </w:object>
      </w:r>
      <w:r w:rsidRPr="0048714D">
        <w:t xml:space="preserve">  </w:t>
      </w:r>
      <w:r w:rsidRPr="0048714D">
        <w:object w:dxaOrig="1551" w:dyaOrig="1064" w14:anchorId="640DC5EF">
          <v:shape id="_x0000_i1049" type="#_x0000_t75" style="width:79.5pt;height:50.25pt" o:ole="">
            <v:imagedata r:id="rId73" o:title=""/>
          </v:shape>
          <o:OLEObject Type="Embed" ProgID="Package" ShapeID="_x0000_i1049" DrawAspect="Icon" ObjectID="_1587990540" r:id="rId74"/>
        </w:object>
      </w:r>
    </w:p>
    <w:p w14:paraId="517C8F01" w14:textId="5E219AF5" w:rsidR="00FC6962" w:rsidRPr="0048714D" w:rsidRDefault="008D0527" w:rsidP="006C5722">
      <w:pPr>
        <w:ind w:firstLineChars="0" w:firstLine="0"/>
      </w:pPr>
      <w:r w:rsidRPr="0048714D">
        <w:rPr>
          <w:rFonts w:hint="eastAsia"/>
          <w:b/>
        </w:rPr>
        <w:t>(</w:t>
      </w:r>
      <w:r w:rsidRPr="0048714D">
        <w:rPr>
          <w:rFonts w:hint="eastAsia"/>
          <w:b/>
        </w:rPr>
        <w:t>湖南</w:t>
      </w:r>
      <w:r w:rsidRPr="0048714D">
        <w:rPr>
          <w:b/>
        </w:rPr>
        <w:t>)</w:t>
      </w:r>
      <w:r w:rsidRPr="0048714D">
        <w:rPr>
          <w:rFonts w:hint="eastAsia"/>
          <w:b/>
        </w:rPr>
        <w:t>国内短信话单格式</w:t>
      </w:r>
      <w:r w:rsidRPr="0048714D">
        <w:rPr>
          <w:rFonts w:hint="eastAsia"/>
        </w:rPr>
        <w:t>（总长度：</w:t>
      </w:r>
      <w:r w:rsidR="009641C4" w:rsidRPr="0048714D">
        <w:t>138</w:t>
      </w:r>
      <w:r w:rsidRPr="0048714D">
        <w:rPr>
          <w:rFonts w:hint="eastAsia"/>
        </w:rPr>
        <w:t>字节）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686"/>
        <w:gridCol w:w="755"/>
        <w:gridCol w:w="660"/>
        <w:gridCol w:w="951"/>
        <w:gridCol w:w="456"/>
        <w:gridCol w:w="2515"/>
        <w:gridCol w:w="1000"/>
      </w:tblGrid>
      <w:tr w:rsidR="009641C4" w:rsidRPr="0048714D" w14:paraId="598DADA5" w14:textId="77777777" w:rsidTr="00596275">
        <w:trPr>
          <w:jc w:val="center"/>
        </w:trPr>
        <w:tc>
          <w:tcPr>
            <w:tcW w:w="499" w:type="dxa"/>
            <w:shd w:val="clear" w:color="auto" w:fill="auto"/>
          </w:tcPr>
          <w:p w14:paraId="3E687A7C" w14:textId="77777777" w:rsidR="009641C4" w:rsidRPr="0048714D" w:rsidRDefault="009641C4" w:rsidP="00596275">
            <w:pPr>
              <w:ind w:firstLineChars="0" w:firstLine="0"/>
              <w:jc w:val="center"/>
            </w:pPr>
            <w:r w:rsidRPr="0048714D">
              <w:rPr>
                <w:rFonts w:hint="eastAsia"/>
              </w:rPr>
              <w:t>序号</w:t>
            </w:r>
          </w:p>
        </w:tc>
        <w:tc>
          <w:tcPr>
            <w:tcW w:w="1686" w:type="dxa"/>
            <w:shd w:val="clear" w:color="auto" w:fill="auto"/>
          </w:tcPr>
          <w:p w14:paraId="492FC90E" w14:textId="77777777" w:rsidR="009641C4" w:rsidRPr="0048714D" w:rsidRDefault="009641C4" w:rsidP="00596275">
            <w:pPr>
              <w:ind w:firstLineChars="0" w:firstLine="0"/>
              <w:jc w:val="center"/>
            </w:pPr>
            <w:r w:rsidRPr="0048714D">
              <w:rPr>
                <w:rFonts w:hint="eastAsia"/>
              </w:rPr>
              <w:t>字段名</w:t>
            </w:r>
          </w:p>
        </w:tc>
        <w:tc>
          <w:tcPr>
            <w:tcW w:w="755" w:type="dxa"/>
            <w:shd w:val="clear" w:color="auto" w:fill="auto"/>
          </w:tcPr>
          <w:p w14:paraId="4940E80A" w14:textId="77777777" w:rsidR="009641C4" w:rsidRPr="0048714D" w:rsidRDefault="009641C4" w:rsidP="00596275">
            <w:pPr>
              <w:ind w:firstLineChars="0" w:firstLine="0"/>
              <w:jc w:val="center"/>
            </w:pPr>
            <w:r w:rsidRPr="0048714D">
              <w:rPr>
                <w:rFonts w:hint="eastAsia"/>
              </w:rPr>
              <w:t>域名</w:t>
            </w:r>
          </w:p>
        </w:tc>
        <w:tc>
          <w:tcPr>
            <w:tcW w:w="660" w:type="dxa"/>
            <w:shd w:val="clear" w:color="auto" w:fill="auto"/>
          </w:tcPr>
          <w:p w14:paraId="5A12AC2F" w14:textId="77777777" w:rsidR="009641C4" w:rsidRPr="0048714D" w:rsidRDefault="009641C4" w:rsidP="00596275">
            <w:pPr>
              <w:ind w:firstLineChars="0" w:firstLine="0"/>
              <w:jc w:val="center"/>
            </w:pPr>
            <w:r w:rsidRPr="0048714D">
              <w:rPr>
                <w:rFonts w:hint="eastAsia"/>
              </w:rPr>
              <w:t>长度字节</w:t>
            </w:r>
          </w:p>
        </w:tc>
        <w:tc>
          <w:tcPr>
            <w:tcW w:w="951" w:type="dxa"/>
            <w:shd w:val="clear" w:color="auto" w:fill="auto"/>
          </w:tcPr>
          <w:p w14:paraId="19647E23" w14:textId="77777777" w:rsidR="009641C4" w:rsidRPr="0048714D" w:rsidRDefault="009641C4" w:rsidP="00596275">
            <w:pPr>
              <w:ind w:firstLineChars="0" w:firstLine="0"/>
            </w:pPr>
            <w:r w:rsidRPr="0048714D">
              <w:rPr>
                <w:rFonts w:hint="eastAsia"/>
              </w:rPr>
              <w:t>位置</w:t>
            </w:r>
          </w:p>
        </w:tc>
        <w:tc>
          <w:tcPr>
            <w:tcW w:w="456" w:type="dxa"/>
            <w:shd w:val="clear" w:color="auto" w:fill="auto"/>
          </w:tcPr>
          <w:p w14:paraId="3F47D03E" w14:textId="77777777" w:rsidR="009641C4" w:rsidRPr="0048714D" w:rsidRDefault="009641C4" w:rsidP="00596275">
            <w:pPr>
              <w:ind w:firstLineChars="0" w:firstLine="0"/>
            </w:pPr>
            <w:r w:rsidRPr="0048714D">
              <w:rPr>
                <w:rFonts w:hint="eastAsia"/>
              </w:rPr>
              <w:t>属性</w:t>
            </w:r>
          </w:p>
        </w:tc>
        <w:tc>
          <w:tcPr>
            <w:tcW w:w="2515" w:type="dxa"/>
            <w:shd w:val="clear" w:color="auto" w:fill="auto"/>
          </w:tcPr>
          <w:p w14:paraId="410CB7F6" w14:textId="77777777" w:rsidR="009641C4" w:rsidRPr="0048714D" w:rsidRDefault="009641C4" w:rsidP="00596275">
            <w:pPr>
              <w:ind w:firstLineChars="0" w:firstLine="0"/>
              <w:jc w:val="center"/>
            </w:pPr>
            <w:r w:rsidRPr="0048714D">
              <w:rPr>
                <w:rFonts w:hint="eastAsia"/>
              </w:rPr>
              <w:t>有效值</w:t>
            </w:r>
          </w:p>
        </w:tc>
        <w:tc>
          <w:tcPr>
            <w:tcW w:w="1000" w:type="dxa"/>
            <w:shd w:val="clear" w:color="auto" w:fill="auto"/>
          </w:tcPr>
          <w:p w14:paraId="1FFA1F40" w14:textId="77777777" w:rsidR="009641C4" w:rsidRPr="0048714D" w:rsidRDefault="009641C4" w:rsidP="00596275">
            <w:pPr>
              <w:ind w:firstLineChars="0" w:firstLine="0"/>
            </w:pPr>
            <w:r w:rsidRPr="0048714D">
              <w:rPr>
                <w:rFonts w:hint="eastAsia"/>
              </w:rPr>
              <w:t>说明</w:t>
            </w:r>
          </w:p>
        </w:tc>
      </w:tr>
      <w:tr w:rsidR="009641C4" w:rsidRPr="0048714D" w14:paraId="33A0645F" w14:textId="77777777" w:rsidTr="00596275">
        <w:trPr>
          <w:jc w:val="center"/>
        </w:trPr>
        <w:tc>
          <w:tcPr>
            <w:tcW w:w="499" w:type="dxa"/>
            <w:shd w:val="clear" w:color="auto" w:fill="auto"/>
          </w:tcPr>
          <w:p w14:paraId="2B4B7327" w14:textId="77777777" w:rsidR="009641C4" w:rsidRPr="0048714D" w:rsidRDefault="009641C4" w:rsidP="00596275">
            <w:pPr>
              <w:ind w:firstLineChars="0" w:firstLine="0"/>
              <w:jc w:val="center"/>
            </w:pPr>
            <w:r w:rsidRPr="0048714D">
              <w:t>1</w:t>
            </w:r>
          </w:p>
        </w:tc>
        <w:tc>
          <w:tcPr>
            <w:tcW w:w="1686" w:type="dxa"/>
            <w:shd w:val="clear" w:color="auto" w:fill="auto"/>
          </w:tcPr>
          <w:p w14:paraId="088D5B57"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SM_seq</w:t>
            </w:r>
          </w:p>
        </w:tc>
        <w:tc>
          <w:tcPr>
            <w:tcW w:w="755" w:type="dxa"/>
            <w:shd w:val="clear" w:color="auto" w:fill="auto"/>
          </w:tcPr>
          <w:p w14:paraId="31F5C69D"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序列号</w:t>
            </w:r>
          </w:p>
        </w:tc>
        <w:tc>
          <w:tcPr>
            <w:tcW w:w="660" w:type="dxa"/>
            <w:shd w:val="clear" w:color="auto" w:fill="auto"/>
          </w:tcPr>
          <w:p w14:paraId="3CD13CBE"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20</w:t>
            </w:r>
          </w:p>
        </w:tc>
        <w:tc>
          <w:tcPr>
            <w:tcW w:w="951" w:type="dxa"/>
            <w:shd w:val="clear" w:color="auto" w:fill="auto"/>
          </w:tcPr>
          <w:p w14:paraId="42141858"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1~20</w:t>
            </w:r>
          </w:p>
        </w:tc>
        <w:tc>
          <w:tcPr>
            <w:tcW w:w="456" w:type="dxa"/>
            <w:shd w:val="clear" w:color="auto" w:fill="auto"/>
          </w:tcPr>
          <w:p w14:paraId="17F6C136"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705EF4E7" w14:textId="77777777" w:rsidR="009641C4" w:rsidRPr="0048714D" w:rsidRDefault="009641C4" w:rsidP="00596275">
            <w:pPr>
              <w:spacing w:line="240" w:lineRule="auto"/>
              <w:ind w:firstLineChars="0" w:firstLine="0"/>
              <w:jc w:val="left"/>
              <w:rPr>
                <w:rFonts w:ascii="宋体" w:hAnsi="宋体"/>
                <w:b/>
                <w:sz w:val="21"/>
                <w:szCs w:val="21"/>
              </w:rPr>
            </w:pPr>
            <w:r w:rsidRPr="0048714D">
              <w:rPr>
                <w:rFonts w:ascii="宋体" w:hAnsi="宋体" w:hint="eastAsia"/>
                <w:b/>
                <w:sz w:val="21"/>
                <w:szCs w:val="21"/>
              </w:rPr>
              <w:t>网关</w:t>
            </w:r>
            <w:r w:rsidRPr="0048714D">
              <w:rPr>
                <w:rFonts w:ascii="宋体" w:hAnsi="宋体"/>
                <w:b/>
                <w:sz w:val="21"/>
                <w:szCs w:val="21"/>
              </w:rPr>
              <w:t>产生的短消息唯一标</w:t>
            </w:r>
            <w:r w:rsidRPr="0048714D">
              <w:rPr>
                <w:rFonts w:ascii="宋体" w:hAnsi="宋体" w:hint="eastAsia"/>
                <w:b/>
                <w:sz w:val="21"/>
                <w:szCs w:val="21"/>
              </w:rPr>
              <w:t>识</w:t>
            </w:r>
          </w:p>
          <w:p w14:paraId="05E63C48" w14:textId="77777777" w:rsidR="009641C4" w:rsidRPr="0048714D" w:rsidRDefault="009641C4" w:rsidP="00596275">
            <w:pPr>
              <w:spacing w:line="240" w:lineRule="auto"/>
              <w:ind w:firstLineChars="0" w:firstLine="0"/>
              <w:jc w:val="left"/>
              <w:rPr>
                <w:rFonts w:ascii="宋体" w:hAnsi="宋体"/>
                <w:b/>
                <w:sz w:val="21"/>
                <w:szCs w:val="21"/>
              </w:rPr>
            </w:pPr>
            <w:r w:rsidRPr="0048714D">
              <w:rPr>
                <w:rFonts w:ascii="宋体" w:hAnsi="宋体" w:hint="eastAsia"/>
                <w:b/>
                <w:sz w:val="21"/>
                <w:szCs w:val="21"/>
              </w:rPr>
              <w:t>字段</w:t>
            </w:r>
            <w:r w:rsidRPr="0048714D">
              <w:rPr>
                <w:rFonts w:ascii="宋体" w:hAnsi="宋体"/>
                <w:b/>
                <w:sz w:val="21"/>
                <w:szCs w:val="21"/>
              </w:rPr>
              <w:t>构成包括3部分：</w:t>
            </w:r>
          </w:p>
          <w:p w14:paraId="6CA33B18" w14:textId="77777777" w:rsidR="009641C4" w:rsidRPr="0048714D" w:rsidRDefault="009641C4" w:rsidP="00596275">
            <w:pPr>
              <w:spacing w:line="240" w:lineRule="auto"/>
              <w:ind w:firstLineChars="0" w:firstLine="0"/>
              <w:jc w:val="left"/>
              <w:rPr>
                <w:kern w:val="0"/>
                <w:sz w:val="21"/>
                <w:szCs w:val="21"/>
              </w:rPr>
            </w:pPr>
            <w:r w:rsidRPr="0048714D">
              <w:rPr>
                <w:kern w:val="0"/>
                <w:sz w:val="21"/>
                <w:szCs w:val="21"/>
              </w:rPr>
              <w:t xml:space="preserve">MSG-ID(10B) + </w:t>
            </w:r>
            <w:r w:rsidRPr="0048714D">
              <w:rPr>
                <w:rFonts w:hint="eastAsia"/>
                <w:kern w:val="0"/>
                <w:sz w:val="21"/>
                <w:szCs w:val="21"/>
              </w:rPr>
              <w:t>短消息中心号</w:t>
            </w:r>
            <w:r w:rsidRPr="0048714D">
              <w:rPr>
                <w:kern w:val="0"/>
                <w:sz w:val="21"/>
                <w:szCs w:val="21"/>
              </w:rPr>
              <w:t xml:space="preserve">(5B) + </w:t>
            </w:r>
            <w:r w:rsidRPr="0048714D">
              <w:rPr>
                <w:rFonts w:hint="eastAsia"/>
                <w:kern w:val="0"/>
                <w:sz w:val="21"/>
                <w:szCs w:val="21"/>
              </w:rPr>
              <w:t>序列号</w:t>
            </w:r>
            <w:r w:rsidRPr="0048714D">
              <w:rPr>
                <w:kern w:val="0"/>
                <w:sz w:val="21"/>
                <w:szCs w:val="21"/>
              </w:rPr>
              <w:t>(5B)</w:t>
            </w:r>
          </w:p>
          <w:p w14:paraId="4D1EF69D" w14:textId="77777777" w:rsidR="009641C4" w:rsidRPr="0048714D" w:rsidRDefault="009641C4" w:rsidP="00596275">
            <w:pPr>
              <w:spacing w:line="240" w:lineRule="auto"/>
              <w:ind w:firstLineChars="0" w:firstLine="0"/>
              <w:jc w:val="left"/>
              <w:rPr>
                <w:rFonts w:ascii="宋体" w:hAnsi="宋体"/>
                <w:b/>
                <w:sz w:val="21"/>
                <w:szCs w:val="21"/>
              </w:rPr>
            </w:pPr>
            <w:r w:rsidRPr="0048714D">
              <w:rPr>
                <w:rFonts w:ascii="宋体" w:hAnsi="宋体"/>
                <w:b/>
                <w:sz w:val="21"/>
                <w:szCs w:val="21"/>
              </w:rPr>
              <w:t>MSG-ID的编码规则：</w:t>
            </w:r>
          </w:p>
          <w:p w14:paraId="37E7B848"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月日时分秒</w:t>
            </w:r>
            <w:r w:rsidRPr="0048714D">
              <w:rPr>
                <w:rFonts w:ascii="宋体" w:hAnsi="宋体"/>
                <w:sz w:val="21"/>
                <w:szCs w:val="21"/>
              </w:rPr>
              <w:t>(MMDDHHMMSS)</w:t>
            </w:r>
          </w:p>
        </w:tc>
        <w:tc>
          <w:tcPr>
            <w:tcW w:w="1000" w:type="dxa"/>
            <w:shd w:val="clear" w:color="auto" w:fill="auto"/>
          </w:tcPr>
          <w:p w14:paraId="4F95746D"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右对齐</w:t>
            </w:r>
            <w:r w:rsidRPr="0048714D">
              <w:rPr>
                <w:rFonts w:ascii="宋体" w:hAnsi="宋体"/>
                <w:sz w:val="21"/>
                <w:szCs w:val="21"/>
              </w:rPr>
              <w:t>，左补0</w:t>
            </w:r>
          </w:p>
        </w:tc>
      </w:tr>
      <w:tr w:rsidR="009641C4" w:rsidRPr="0048714D" w14:paraId="66790669" w14:textId="77777777" w:rsidTr="00596275">
        <w:trPr>
          <w:jc w:val="center"/>
        </w:trPr>
        <w:tc>
          <w:tcPr>
            <w:tcW w:w="499" w:type="dxa"/>
            <w:shd w:val="clear" w:color="auto" w:fill="auto"/>
          </w:tcPr>
          <w:p w14:paraId="2B376422" w14:textId="77777777" w:rsidR="009641C4" w:rsidRPr="0048714D" w:rsidRDefault="009641C4" w:rsidP="00596275">
            <w:pPr>
              <w:ind w:firstLineChars="0" w:firstLine="0"/>
              <w:jc w:val="center"/>
            </w:pPr>
            <w:r w:rsidRPr="0048714D">
              <w:t>2</w:t>
            </w:r>
          </w:p>
        </w:tc>
        <w:tc>
          <w:tcPr>
            <w:tcW w:w="1686" w:type="dxa"/>
            <w:shd w:val="clear" w:color="auto" w:fill="auto"/>
          </w:tcPr>
          <w:p w14:paraId="07093B1B"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SM_type</w:t>
            </w:r>
          </w:p>
        </w:tc>
        <w:tc>
          <w:tcPr>
            <w:tcW w:w="755" w:type="dxa"/>
            <w:shd w:val="clear" w:color="auto" w:fill="auto"/>
          </w:tcPr>
          <w:p w14:paraId="082D2A9E"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话单类型</w:t>
            </w:r>
          </w:p>
        </w:tc>
        <w:tc>
          <w:tcPr>
            <w:tcW w:w="660" w:type="dxa"/>
            <w:shd w:val="clear" w:color="auto" w:fill="auto"/>
          </w:tcPr>
          <w:p w14:paraId="47C89E87"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2</w:t>
            </w:r>
          </w:p>
        </w:tc>
        <w:tc>
          <w:tcPr>
            <w:tcW w:w="951" w:type="dxa"/>
            <w:shd w:val="clear" w:color="auto" w:fill="auto"/>
          </w:tcPr>
          <w:p w14:paraId="7676848B"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21~22</w:t>
            </w:r>
          </w:p>
        </w:tc>
        <w:tc>
          <w:tcPr>
            <w:tcW w:w="456" w:type="dxa"/>
            <w:shd w:val="clear" w:color="auto" w:fill="auto"/>
          </w:tcPr>
          <w:p w14:paraId="3BC7D117"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7BAD3E4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00：</w:t>
            </w:r>
            <w:r w:rsidRPr="0048714D">
              <w:rPr>
                <w:rFonts w:ascii="宋体" w:hAnsi="宋体"/>
                <w:sz w:val="21"/>
                <w:szCs w:val="21"/>
              </w:rPr>
              <w:t>中国移动短消息发送（SMO）</w:t>
            </w:r>
          </w:p>
          <w:p w14:paraId="403B7C0B"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01：</w:t>
            </w:r>
            <w:r w:rsidRPr="0048714D">
              <w:rPr>
                <w:rFonts w:ascii="宋体" w:hAnsi="宋体"/>
                <w:sz w:val="21"/>
                <w:szCs w:val="21"/>
              </w:rPr>
              <w:t>中国移动短消息接收（SMT）</w:t>
            </w:r>
          </w:p>
          <w:p w14:paraId="45127FD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lastRenderedPageBreak/>
              <w:t>10：</w:t>
            </w:r>
            <w:r w:rsidRPr="0048714D">
              <w:rPr>
                <w:rFonts w:ascii="宋体" w:hAnsi="宋体" w:hint="eastAsia"/>
                <w:sz w:val="21"/>
                <w:szCs w:val="21"/>
              </w:rPr>
              <w:t>未收到状态报告的中国移动短消息发送（</w:t>
            </w:r>
            <w:r w:rsidRPr="0048714D">
              <w:rPr>
                <w:rFonts w:ascii="宋体" w:hAnsi="宋体"/>
                <w:sz w:val="21"/>
                <w:szCs w:val="21"/>
              </w:rPr>
              <w:t>SMAO）</w:t>
            </w:r>
          </w:p>
          <w:p w14:paraId="71BF771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11：</w:t>
            </w:r>
            <w:r w:rsidRPr="0048714D">
              <w:rPr>
                <w:rFonts w:ascii="宋体" w:hAnsi="宋体" w:hint="eastAsia"/>
                <w:sz w:val="21"/>
                <w:szCs w:val="21"/>
              </w:rPr>
              <w:t>未收到状态报告的中国移动短消息接收（</w:t>
            </w:r>
            <w:r w:rsidRPr="0048714D">
              <w:rPr>
                <w:rFonts w:ascii="宋体" w:hAnsi="宋体"/>
                <w:sz w:val="21"/>
                <w:szCs w:val="21"/>
              </w:rPr>
              <w:t>SMA）</w:t>
            </w:r>
          </w:p>
        </w:tc>
        <w:tc>
          <w:tcPr>
            <w:tcW w:w="1000" w:type="dxa"/>
            <w:shd w:val="clear" w:color="auto" w:fill="auto"/>
          </w:tcPr>
          <w:p w14:paraId="59492764"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lastRenderedPageBreak/>
              <w:t>以移动用户为对象，标识短</w:t>
            </w:r>
            <w:r w:rsidRPr="0048714D">
              <w:rPr>
                <w:rFonts w:ascii="宋体" w:hAnsi="宋体" w:hint="eastAsia"/>
                <w:sz w:val="21"/>
                <w:szCs w:val="21"/>
              </w:rPr>
              <w:lastRenderedPageBreak/>
              <w:t>消息的类型</w:t>
            </w:r>
          </w:p>
        </w:tc>
      </w:tr>
      <w:tr w:rsidR="009641C4" w:rsidRPr="0048714D" w14:paraId="269695B3" w14:textId="77777777" w:rsidTr="00596275">
        <w:trPr>
          <w:jc w:val="center"/>
        </w:trPr>
        <w:tc>
          <w:tcPr>
            <w:tcW w:w="499" w:type="dxa"/>
            <w:shd w:val="clear" w:color="auto" w:fill="auto"/>
          </w:tcPr>
          <w:p w14:paraId="4BF7D73D" w14:textId="77777777" w:rsidR="009641C4" w:rsidRPr="0048714D" w:rsidRDefault="009641C4" w:rsidP="00596275">
            <w:pPr>
              <w:ind w:firstLineChars="0" w:firstLine="0"/>
              <w:jc w:val="center"/>
            </w:pPr>
            <w:r w:rsidRPr="0048714D">
              <w:lastRenderedPageBreak/>
              <w:t>3</w:t>
            </w:r>
          </w:p>
        </w:tc>
        <w:tc>
          <w:tcPr>
            <w:tcW w:w="1686" w:type="dxa"/>
            <w:shd w:val="clear" w:color="auto" w:fill="auto"/>
          </w:tcPr>
          <w:p w14:paraId="7E092AF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Send_dn</w:t>
            </w:r>
          </w:p>
        </w:tc>
        <w:tc>
          <w:tcPr>
            <w:tcW w:w="755" w:type="dxa"/>
            <w:shd w:val="clear" w:color="auto" w:fill="auto"/>
          </w:tcPr>
          <w:p w14:paraId="40C2C7A2"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发起方</w:t>
            </w:r>
            <w:r w:rsidRPr="0048714D">
              <w:rPr>
                <w:rFonts w:ascii="宋体" w:hAnsi="宋体"/>
                <w:sz w:val="21"/>
                <w:szCs w:val="21"/>
              </w:rPr>
              <w:t>的用户号码</w:t>
            </w:r>
          </w:p>
        </w:tc>
        <w:tc>
          <w:tcPr>
            <w:tcW w:w="660" w:type="dxa"/>
            <w:shd w:val="clear" w:color="auto" w:fill="auto"/>
          </w:tcPr>
          <w:p w14:paraId="0B7173C9"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21</w:t>
            </w:r>
          </w:p>
        </w:tc>
        <w:tc>
          <w:tcPr>
            <w:tcW w:w="951" w:type="dxa"/>
            <w:shd w:val="clear" w:color="auto" w:fill="auto"/>
          </w:tcPr>
          <w:p w14:paraId="1A73A902"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23~43</w:t>
            </w:r>
          </w:p>
        </w:tc>
        <w:tc>
          <w:tcPr>
            <w:tcW w:w="456" w:type="dxa"/>
            <w:shd w:val="clear" w:color="auto" w:fill="auto"/>
          </w:tcPr>
          <w:p w14:paraId="6227740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1E9B73F5"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SMO、SMAO为</w:t>
            </w:r>
            <w:r w:rsidRPr="0048714D">
              <w:rPr>
                <w:rFonts w:ascii="宋体" w:hAnsi="宋体" w:hint="eastAsia"/>
                <w:sz w:val="21"/>
                <w:szCs w:val="21"/>
              </w:rPr>
              <w:t>发送短消息的中国移动用户号码；</w:t>
            </w:r>
          </w:p>
          <w:p w14:paraId="4CBC4D0E"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SMT、SMA为</w:t>
            </w:r>
            <w:r w:rsidRPr="0048714D">
              <w:rPr>
                <w:rFonts w:ascii="宋体" w:hAnsi="宋体" w:hint="eastAsia"/>
                <w:sz w:val="21"/>
                <w:szCs w:val="21"/>
              </w:rPr>
              <w:t>发送短消息的中国</w:t>
            </w:r>
            <w:r w:rsidRPr="0048714D">
              <w:rPr>
                <w:rFonts w:ascii="宋体" w:hAnsi="宋体" w:hint="eastAsia"/>
                <w:color w:val="FF0000"/>
                <w:sz w:val="21"/>
                <w:szCs w:val="21"/>
              </w:rPr>
              <w:t>联通、中国电信</w:t>
            </w:r>
            <w:r w:rsidRPr="0048714D">
              <w:rPr>
                <w:rFonts w:ascii="宋体" w:hAnsi="宋体" w:hint="eastAsia"/>
                <w:sz w:val="21"/>
                <w:szCs w:val="21"/>
              </w:rPr>
              <w:t>用户号码；</w:t>
            </w:r>
          </w:p>
        </w:tc>
        <w:tc>
          <w:tcPr>
            <w:tcW w:w="1000" w:type="dxa"/>
            <w:shd w:val="clear" w:color="auto" w:fill="auto"/>
          </w:tcPr>
          <w:p w14:paraId="6EE4DDC3"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11</w:t>
            </w:r>
            <w:r w:rsidRPr="0048714D">
              <w:rPr>
                <w:rFonts w:ascii="宋体" w:hAnsi="宋体" w:hint="eastAsia"/>
                <w:sz w:val="21"/>
                <w:szCs w:val="21"/>
              </w:rPr>
              <w:t>位</w:t>
            </w:r>
            <w:r w:rsidRPr="0048714D">
              <w:rPr>
                <w:rFonts w:ascii="宋体" w:hAnsi="宋体"/>
                <w:sz w:val="21"/>
                <w:szCs w:val="21"/>
              </w:rPr>
              <w:t>全数字，右对齐</w:t>
            </w:r>
          </w:p>
          <w:p w14:paraId="5D1C6D36" w14:textId="77777777" w:rsidR="009641C4" w:rsidRPr="0048714D" w:rsidRDefault="009641C4" w:rsidP="00596275">
            <w:pPr>
              <w:spacing w:line="240" w:lineRule="auto"/>
              <w:ind w:firstLineChars="0" w:firstLine="0"/>
              <w:jc w:val="left"/>
              <w:rPr>
                <w:rFonts w:ascii="宋体" w:hAnsi="宋体"/>
                <w:color w:val="FF0000"/>
                <w:sz w:val="21"/>
                <w:szCs w:val="21"/>
              </w:rPr>
            </w:pPr>
          </w:p>
        </w:tc>
      </w:tr>
      <w:tr w:rsidR="009641C4" w:rsidRPr="0048714D" w14:paraId="2C8497B2" w14:textId="77777777" w:rsidTr="00596275">
        <w:trPr>
          <w:jc w:val="center"/>
        </w:trPr>
        <w:tc>
          <w:tcPr>
            <w:tcW w:w="499" w:type="dxa"/>
            <w:shd w:val="clear" w:color="auto" w:fill="auto"/>
          </w:tcPr>
          <w:p w14:paraId="79F9A8C6" w14:textId="77777777" w:rsidR="009641C4" w:rsidRPr="0048714D" w:rsidRDefault="009641C4" w:rsidP="00596275">
            <w:pPr>
              <w:ind w:firstLineChars="0" w:firstLine="0"/>
              <w:jc w:val="center"/>
            </w:pPr>
            <w:r w:rsidRPr="0048714D">
              <w:t>4</w:t>
            </w:r>
          </w:p>
        </w:tc>
        <w:tc>
          <w:tcPr>
            <w:tcW w:w="1686" w:type="dxa"/>
            <w:shd w:val="clear" w:color="auto" w:fill="auto"/>
          </w:tcPr>
          <w:p w14:paraId="79CCAF55"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Rec_dn</w:t>
            </w:r>
          </w:p>
        </w:tc>
        <w:tc>
          <w:tcPr>
            <w:tcW w:w="755" w:type="dxa"/>
            <w:shd w:val="clear" w:color="auto" w:fill="auto"/>
          </w:tcPr>
          <w:p w14:paraId="3C6F5660"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接收方的用户号码</w:t>
            </w:r>
          </w:p>
        </w:tc>
        <w:tc>
          <w:tcPr>
            <w:tcW w:w="660" w:type="dxa"/>
            <w:shd w:val="clear" w:color="auto" w:fill="auto"/>
          </w:tcPr>
          <w:p w14:paraId="16517C84"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21</w:t>
            </w:r>
          </w:p>
        </w:tc>
        <w:tc>
          <w:tcPr>
            <w:tcW w:w="951" w:type="dxa"/>
            <w:shd w:val="clear" w:color="auto" w:fill="auto"/>
          </w:tcPr>
          <w:p w14:paraId="4F228D0C"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44~64</w:t>
            </w:r>
          </w:p>
        </w:tc>
        <w:tc>
          <w:tcPr>
            <w:tcW w:w="456" w:type="dxa"/>
            <w:shd w:val="clear" w:color="auto" w:fill="auto"/>
          </w:tcPr>
          <w:p w14:paraId="7B89EEEE"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75A01E0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SMO、SMAO为</w:t>
            </w:r>
            <w:r w:rsidRPr="0048714D">
              <w:rPr>
                <w:rFonts w:ascii="宋体" w:hAnsi="宋体" w:hint="eastAsia"/>
                <w:sz w:val="21"/>
                <w:szCs w:val="21"/>
              </w:rPr>
              <w:t>接收短消息的中国</w:t>
            </w:r>
            <w:r w:rsidRPr="0048714D">
              <w:rPr>
                <w:rFonts w:ascii="宋体" w:hAnsi="宋体" w:hint="eastAsia"/>
                <w:color w:val="FF0000"/>
                <w:sz w:val="21"/>
                <w:szCs w:val="21"/>
              </w:rPr>
              <w:t>联通、中国电信</w:t>
            </w:r>
            <w:r w:rsidRPr="0048714D">
              <w:rPr>
                <w:rFonts w:ascii="宋体" w:hAnsi="宋体" w:hint="eastAsia"/>
                <w:sz w:val="21"/>
                <w:szCs w:val="21"/>
              </w:rPr>
              <w:t>用户号码；</w:t>
            </w:r>
          </w:p>
          <w:p w14:paraId="1AAD4FF5"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SMT、SMA为</w:t>
            </w:r>
            <w:r w:rsidRPr="0048714D">
              <w:rPr>
                <w:rFonts w:ascii="宋体" w:hAnsi="宋体" w:hint="eastAsia"/>
                <w:sz w:val="21"/>
                <w:szCs w:val="21"/>
              </w:rPr>
              <w:t>接收短消息的中国移动用户号码；</w:t>
            </w:r>
          </w:p>
        </w:tc>
        <w:tc>
          <w:tcPr>
            <w:tcW w:w="1000" w:type="dxa"/>
            <w:shd w:val="clear" w:color="auto" w:fill="auto"/>
          </w:tcPr>
          <w:p w14:paraId="05E13A42"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11</w:t>
            </w:r>
            <w:r w:rsidRPr="0048714D">
              <w:rPr>
                <w:rFonts w:ascii="宋体" w:hAnsi="宋体" w:hint="eastAsia"/>
                <w:sz w:val="21"/>
                <w:szCs w:val="21"/>
              </w:rPr>
              <w:t>位</w:t>
            </w:r>
            <w:r w:rsidRPr="0048714D">
              <w:rPr>
                <w:rFonts w:ascii="宋体" w:hAnsi="宋体"/>
                <w:sz w:val="21"/>
                <w:szCs w:val="21"/>
              </w:rPr>
              <w:t>全数字，右对齐</w:t>
            </w:r>
          </w:p>
        </w:tc>
      </w:tr>
      <w:tr w:rsidR="009641C4" w:rsidRPr="0048714D" w14:paraId="569267D4" w14:textId="77777777" w:rsidTr="00596275">
        <w:trPr>
          <w:jc w:val="center"/>
        </w:trPr>
        <w:tc>
          <w:tcPr>
            <w:tcW w:w="499" w:type="dxa"/>
            <w:shd w:val="clear" w:color="auto" w:fill="auto"/>
          </w:tcPr>
          <w:p w14:paraId="75BC5776" w14:textId="77777777" w:rsidR="009641C4" w:rsidRPr="0048714D" w:rsidRDefault="009641C4" w:rsidP="00596275">
            <w:pPr>
              <w:ind w:firstLineChars="0" w:firstLine="0"/>
              <w:jc w:val="center"/>
            </w:pPr>
            <w:r w:rsidRPr="0048714D">
              <w:t>5</w:t>
            </w:r>
          </w:p>
        </w:tc>
        <w:tc>
          <w:tcPr>
            <w:tcW w:w="1686" w:type="dxa"/>
            <w:shd w:val="clear" w:color="auto" w:fill="auto"/>
          </w:tcPr>
          <w:p w14:paraId="557434DD"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CMCCUser_type</w:t>
            </w:r>
          </w:p>
        </w:tc>
        <w:tc>
          <w:tcPr>
            <w:tcW w:w="755" w:type="dxa"/>
            <w:shd w:val="clear" w:color="auto" w:fill="auto"/>
          </w:tcPr>
          <w:p w14:paraId="661CEACF"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中国</w:t>
            </w:r>
            <w:r w:rsidRPr="0048714D">
              <w:rPr>
                <w:rFonts w:ascii="宋体" w:hAnsi="宋体"/>
                <w:sz w:val="21"/>
                <w:szCs w:val="21"/>
              </w:rPr>
              <w:t>移动用户类型</w:t>
            </w:r>
          </w:p>
        </w:tc>
        <w:tc>
          <w:tcPr>
            <w:tcW w:w="660" w:type="dxa"/>
            <w:shd w:val="clear" w:color="auto" w:fill="auto"/>
          </w:tcPr>
          <w:p w14:paraId="7E68EFF2"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1</w:t>
            </w:r>
          </w:p>
        </w:tc>
        <w:tc>
          <w:tcPr>
            <w:tcW w:w="951" w:type="dxa"/>
            <w:shd w:val="clear" w:color="auto" w:fill="auto"/>
          </w:tcPr>
          <w:p w14:paraId="1ACA1492"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65</w:t>
            </w:r>
          </w:p>
        </w:tc>
        <w:tc>
          <w:tcPr>
            <w:tcW w:w="456" w:type="dxa"/>
            <w:shd w:val="clear" w:color="auto" w:fill="auto"/>
          </w:tcPr>
          <w:p w14:paraId="5583F00B"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419CA904" w14:textId="77777777" w:rsidR="009641C4" w:rsidRPr="0048714D" w:rsidRDefault="009641C4" w:rsidP="00596275">
            <w:pPr>
              <w:spacing w:line="240" w:lineRule="auto"/>
              <w:ind w:firstLineChars="50" w:firstLine="105"/>
              <w:jc w:val="left"/>
              <w:rPr>
                <w:rFonts w:ascii="宋体" w:hAnsi="宋体"/>
                <w:sz w:val="21"/>
                <w:szCs w:val="21"/>
              </w:rPr>
            </w:pPr>
            <w:r w:rsidRPr="0048714D">
              <w:rPr>
                <w:rFonts w:ascii="宋体" w:hAnsi="宋体"/>
                <w:b/>
                <w:sz w:val="21"/>
                <w:szCs w:val="21"/>
              </w:rPr>
              <w:t xml:space="preserve">0： </w:t>
            </w:r>
            <w:r w:rsidRPr="0048714D">
              <w:rPr>
                <w:rFonts w:ascii="宋体" w:hAnsi="宋体" w:hint="eastAsia"/>
                <w:sz w:val="21"/>
                <w:szCs w:val="21"/>
              </w:rPr>
              <w:t>全球通；</w:t>
            </w:r>
          </w:p>
          <w:p w14:paraId="320CE22F" w14:textId="77777777" w:rsidR="009641C4" w:rsidRPr="0048714D" w:rsidRDefault="009641C4" w:rsidP="00596275">
            <w:pPr>
              <w:spacing w:line="240" w:lineRule="auto"/>
              <w:ind w:firstLineChars="50" w:firstLine="105"/>
              <w:jc w:val="left"/>
              <w:rPr>
                <w:rFonts w:ascii="宋体" w:hAnsi="宋体"/>
                <w:sz w:val="21"/>
                <w:szCs w:val="21"/>
              </w:rPr>
            </w:pPr>
            <w:r w:rsidRPr="0048714D">
              <w:rPr>
                <w:rFonts w:ascii="宋体" w:hAnsi="宋体"/>
                <w:b/>
                <w:sz w:val="21"/>
                <w:szCs w:val="21"/>
              </w:rPr>
              <w:t xml:space="preserve">1： </w:t>
            </w:r>
            <w:r w:rsidRPr="0048714D">
              <w:rPr>
                <w:rFonts w:ascii="宋体" w:hAnsi="宋体" w:hint="eastAsia"/>
                <w:sz w:val="21"/>
                <w:szCs w:val="21"/>
              </w:rPr>
              <w:t>神州行</w:t>
            </w:r>
            <w:r w:rsidRPr="0048714D">
              <w:rPr>
                <w:rFonts w:ascii="宋体" w:hAnsi="宋体"/>
                <w:sz w:val="21"/>
                <w:szCs w:val="21"/>
              </w:rPr>
              <w:t xml:space="preserve"> </w:t>
            </w:r>
          </w:p>
          <w:p w14:paraId="334DF5D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 xml:space="preserve">&gt;1： </w:t>
            </w:r>
            <w:r w:rsidRPr="0048714D">
              <w:rPr>
                <w:rFonts w:ascii="宋体" w:hAnsi="宋体" w:hint="eastAsia"/>
                <w:sz w:val="21"/>
                <w:szCs w:val="21"/>
              </w:rPr>
              <w:t>保留</w:t>
            </w:r>
          </w:p>
        </w:tc>
        <w:tc>
          <w:tcPr>
            <w:tcW w:w="1000" w:type="dxa"/>
            <w:shd w:val="clear" w:color="auto" w:fill="auto"/>
          </w:tcPr>
          <w:p w14:paraId="50DD5854" w14:textId="77777777" w:rsidR="009641C4" w:rsidRPr="0048714D" w:rsidRDefault="009641C4" w:rsidP="00596275">
            <w:pPr>
              <w:spacing w:line="240" w:lineRule="auto"/>
              <w:ind w:firstLineChars="0" w:firstLine="0"/>
              <w:jc w:val="left"/>
              <w:rPr>
                <w:rFonts w:ascii="宋体" w:hAnsi="宋体"/>
                <w:sz w:val="21"/>
                <w:szCs w:val="21"/>
              </w:rPr>
            </w:pPr>
          </w:p>
        </w:tc>
      </w:tr>
      <w:tr w:rsidR="009641C4" w:rsidRPr="0048714D" w14:paraId="69720812" w14:textId="77777777" w:rsidTr="00596275">
        <w:trPr>
          <w:jc w:val="center"/>
        </w:trPr>
        <w:tc>
          <w:tcPr>
            <w:tcW w:w="499" w:type="dxa"/>
            <w:shd w:val="clear" w:color="auto" w:fill="auto"/>
          </w:tcPr>
          <w:p w14:paraId="49A61DA3" w14:textId="77777777" w:rsidR="009641C4" w:rsidRPr="0048714D" w:rsidRDefault="009641C4" w:rsidP="00596275">
            <w:pPr>
              <w:ind w:firstLineChars="0" w:firstLine="0"/>
              <w:jc w:val="center"/>
            </w:pPr>
            <w:r w:rsidRPr="0048714D">
              <w:t>6</w:t>
            </w:r>
          </w:p>
        </w:tc>
        <w:tc>
          <w:tcPr>
            <w:tcW w:w="1686" w:type="dxa"/>
            <w:shd w:val="clear" w:color="auto" w:fill="auto"/>
          </w:tcPr>
          <w:p w14:paraId="04CBC618"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OtherUser_type</w:t>
            </w:r>
          </w:p>
        </w:tc>
        <w:tc>
          <w:tcPr>
            <w:tcW w:w="755" w:type="dxa"/>
            <w:shd w:val="clear" w:color="auto" w:fill="auto"/>
          </w:tcPr>
          <w:p w14:paraId="187B2BF6"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对方</w:t>
            </w:r>
            <w:r w:rsidRPr="0048714D">
              <w:rPr>
                <w:rFonts w:ascii="宋体" w:hAnsi="宋体"/>
                <w:sz w:val="21"/>
                <w:szCs w:val="21"/>
              </w:rPr>
              <w:t>运营商用户类型</w:t>
            </w:r>
          </w:p>
        </w:tc>
        <w:tc>
          <w:tcPr>
            <w:tcW w:w="660" w:type="dxa"/>
            <w:shd w:val="clear" w:color="auto" w:fill="auto"/>
          </w:tcPr>
          <w:p w14:paraId="48523A68"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2</w:t>
            </w:r>
          </w:p>
        </w:tc>
        <w:tc>
          <w:tcPr>
            <w:tcW w:w="951" w:type="dxa"/>
            <w:shd w:val="clear" w:color="auto" w:fill="auto"/>
          </w:tcPr>
          <w:p w14:paraId="159790E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66~67</w:t>
            </w:r>
          </w:p>
        </w:tc>
        <w:tc>
          <w:tcPr>
            <w:tcW w:w="456" w:type="dxa"/>
            <w:shd w:val="clear" w:color="auto" w:fill="auto"/>
          </w:tcPr>
          <w:p w14:paraId="729EE80C"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55391768" w14:textId="77777777" w:rsidR="009641C4" w:rsidRPr="0048714D" w:rsidRDefault="009641C4" w:rsidP="00596275">
            <w:pPr>
              <w:spacing w:line="240" w:lineRule="auto"/>
              <w:ind w:firstLineChars="0" w:firstLine="0"/>
              <w:jc w:val="left"/>
              <w:rPr>
                <w:rFonts w:ascii="宋体" w:hAnsi="宋体"/>
                <w:b/>
                <w:sz w:val="21"/>
                <w:szCs w:val="21"/>
              </w:rPr>
            </w:pPr>
            <w:r w:rsidRPr="0048714D">
              <w:rPr>
                <w:rFonts w:ascii="宋体" w:hAnsi="宋体" w:hint="eastAsia"/>
                <w:b/>
                <w:sz w:val="21"/>
                <w:szCs w:val="21"/>
              </w:rPr>
              <w:t>运营商</w:t>
            </w:r>
            <w:r w:rsidRPr="0048714D">
              <w:rPr>
                <w:rFonts w:ascii="宋体" w:hAnsi="宋体"/>
                <w:b/>
                <w:sz w:val="21"/>
                <w:szCs w:val="21"/>
              </w:rPr>
              <w:t xml:space="preserve">代码 + </w:t>
            </w:r>
            <w:r w:rsidRPr="0048714D">
              <w:rPr>
                <w:rFonts w:ascii="宋体" w:hAnsi="宋体" w:hint="eastAsia"/>
                <w:b/>
                <w:sz w:val="21"/>
                <w:szCs w:val="21"/>
              </w:rPr>
              <w:t>用户</w:t>
            </w:r>
            <w:r w:rsidRPr="0048714D">
              <w:rPr>
                <w:rFonts w:ascii="宋体" w:hAnsi="宋体"/>
                <w:b/>
                <w:sz w:val="21"/>
                <w:szCs w:val="21"/>
              </w:rPr>
              <w:t>类型代码</w:t>
            </w:r>
          </w:p>
          <w:p w14:paraId="0A43E526" w14:textId="77777777" w:rsidR="009641C4" w:rsidRPr="0048714D" w:rsidRDefault="009641C4" w:rsidP="00596275">
            <w:pPr>
              <w:spacing w:line="240" w:lineRule="auto"/>
              <w:ind w:firstLineChars="0" w:firstLine="0"/>
              <w:jc w:val="left"/>
              <w:rPr>
                <w:rFonts w:ascii="宋体" w:hAnsi="宋体"/>
                <w:b/>
                <w:sz w:val="21"/>
                <w:szCs w:val="21"/>
              </w:rPr>
            </w:pPr>
            <w:r w:rsidRPr="0048714D">
              <w:rPr>
                <w:rFonts w:ascii="宋体" w:hAnsi="宋体" w:hint="eastAsia"/>
                <w:b/>
                <w:sz w:val="21"/>
                <w:szCs w:val="21"/>
              </w:rPr>
              <w:t>运营商</w:t>
            </w:r>
            <w:r w:rsidRPr="0048714D">
              <w:rPr>
                <w:rFonts w:ascii="宋体" w:hAnsi="宋体"/>
                <w:b/>
                <w:sz w:val="21"/>
                <w:szCs w:val="21"/>
              </w:rPr>
              <w:t>代码：</w:t>
            </w:r>
          </w:p>
          <w:p w14:paraId="69BA99A6"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0：</w:t>
            </w:r>
            <w:r w:rsidRPr="0048714D">
              <w:rPr>
                <w:rFonts w:ascii="宋体" w:hAnsi="宋体"/>
                <w:sz w:val="21"/>
                <w:szCs w:val="21"/>
              </w:rPr>
              <w:t>中国联通</w:t>
            </w:r>
          </w:p>
          <w:p w14:paraId="36A57402"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1：</w:t>
            </w:r>
            <w:r w:rsidRPr="0048714D">
              <w:rPr>
                <w:rFonts w:ascii="宋体" w:hAnsi="宋体"/>
                <w:sz w:val="21"/>
                <w:szCs w:val="21"/>
              </w:rPr>
              <w:t>中国电信</w:t>
            </w:r>
          </w:p>
          <w:p w14:paraId="0460507D"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2：</w:t>
            </w:r>
            <w:r w:rsidRPr="0048714D">
              <w:rPr>
                <w:rFonts w:ascii="宋体" w:hAnsi="宋体"/>
                <w:sz w:val="21"/>
                <w:szCs w:val="21"/>
              </w:rPr>
              <w:t>中国网通</w:t>
            </w:r>
          </w:p>
          <w:p w14:paraId="7DFC8421" w14:textId="77777777" w:rsidR="009641C4" w:rsidRPr="0048714D" w:rsidRDefault="009641C4" w:rsidP="00596275">
            <w:pPr>
              <w:spacing w:line="240" w:lineRule="auto"/>
              <w:ind w:firstLineChars="0" w:firstLine="0"/>
              <w:jc w:val="left"/>
              <w:rPr>
                <w:rFonts w:ascii="宋体" w:hAnsi="宋体"/>
                <w:b/>
                <w:sz w:val="21"/>
                <w:szCs w:val="21"/>
              </w:rPr>
            </w:pPr>
            <w:r w:rsidRPr="0048714D">
              <w:rPr>
                <w:rFonts w:ascii="宋体" w:hAnsi="宋体" w:hint="eastAsia"/>
                <w:b/>
                <w:sz w:val="21"/>
                <w:szCs w:val="21"/>
              </w:rPr>
              <w:t>用户</w:t>
            </w:r>
            <w:r w:rsidRPr="0048714D">
              <w:rPr>
                <w:rFonts w:ascii="宋体" w:hAnsi="宋体"/>
                <w:b/>
                <w:sz w:val="21"/>
                <w:szCs w:val="21"/>
              </w:rPr>
              <w:t>类型代码：</w:t>
            </w:r>
          </w:p>
          <w:p w14:paraId="5B65D315" w14:textId="77777777" w:rsidR="009641C4" w:rsidRPr="0048714D" w:rsidRDefault="009641C4" w:rsidP="00596275">
            <w:pPr>
              <w:spacing w:line="240" w:lineRule="auto"/>
              <w:ind w:firstLineChars="0" w:firstLine="0"/>
              <w:jc w:val="left"/>
              <w:rPr>
                <w:rFonts w:ascii="宋体" w:hAnsi="宋体"/>
                <w:b/>
                <w:sz w:val="21"/>
                <w:szCs w:val="21"/>
              </w:rPr>
            </w:pPr>
            <w:r w:rsidRPr="0048714D">
              <w:rPr>
                <w:rFonts w:ascii="宋体" w:hAnsi="宋体" w:hint="eastAsia"/>
                <w:b/>
                <w:sz w:val="21"/>
                <w:szCs w:val="21"/>
              </w:rPr>
              <w:t>中国</w:t>
            </w:r>
            <w:r w:rsidRPr="0048714D">
              <w:rPr>
                <w:rFonts w:ascii="宋体" w:hAnsi="宋体"/>
                <w:b/>
                <w:sz w:val="21"/>
                <w:szCs w:val="21"/>
              </w:rPr>
              <w:t>联通——</w:t>
            </w:r>
          </w:p>
          <w:p w14:paraId="6C5FB873"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0</w:t>
            </w:r>
            <w:r w:rsidRPr="0048714D">
              <w:rPr>
                <w:rFonts w:ascii="宋体" w:hAnsi="宋体" w:hint="eastAsia"/>
                <w:b/>
                <w:sz w:val="21"/>
                <w:szCs w:val="21"/>
              </w:rPr>
              <w:t>：</w:t>
            </w:r>
            <w:r w:rsidRPr="0048714D">
              <w:rPr>
                <w:rFonts w:ascii="宋体" w:hAnsi="宋体"/>
                <w:sz w:val="21"/>
                <w:szCs w:val="21"/>
              </w:rPr>
              <w:t>普通GSM用户</w:t>
            </w:r>
          </w:p>
          <w:p w14:paraId="2F33FC3B"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1：</w:t>
            </w:r>
            <w:r w:rsidRPr="0048714D">
              <w:rPr>
                <w:rFonts w:ascii="宋体" w:hAnsi="宋体"/>
                <w:sz w:val="21"/>
                <w:szCs w:val="21"/>
              </w:rPr>
              <w:t>如意通用户</w:t>
            </w:r>
          </w:p>
          <w:p w14:paraId="78601F00"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2：</w:t>
            </w:r>
            <w:r w:rsidRPr="0048714D">
              <w:rPr>
                <w:rFonts w:ascii="宋体" w:hAnsi="宋体"/>
                <w:sz w:val="21"/>
                <w:szCs w:val="21"/>
              </w:rPr>
              <w:t>CDMA用户</w:t>
            </w:r>
          </w:p>
          <w:p w14:paraId="1A922C5A" w14:textId="77777777" w:rsidR="009641C4" w:rsidRPr="0048714D" w:rsidRDefault="009641C4" w:rsidP="00596275">
            <w:pPr>
              <w:spacing w:line="240" w:lineRule="auto"/>
              <w:ind w:firstLineChars="0" w:firstLine="0"/>
              <w:jc w:val="left"/>
              <w:rPr>
                <w:rFonts w:ascii="宋体" w:hAnsi="宋体"/>
                <w:b/>
                <w:sz w:val="21"/>
                <w:szCs w:val="21"/>
              </w:rPr>
            </w:pPr>
            <w:r w:rsidRPr="0048714D">
              <w:rPr>
                <w:rFonts w:ascii="宋体" w:hAnsi="宋体" w:hint="eastAsia"/>
                <w:b/>
                <w:sz w:val="21"/>
                <w:szCs w:val="21"/>
              </w:rPr>
              <w:t>中国</w:t>
            </w:r>
            <w:r w:rsidRPr="0048714D">
              <w:rPr>
                <w:rFonts w:ascii="宋体" w:hAnsi="宋体"/>
                <w:b/>
                <w:sz w:val="21"/>
                <w:szCs w:val="21"/>
              </w:rPr>
              <w:t>电信</w:t>
            </w:r>
            <w:r w:rsidRPr="0048714D">
              <w:rPr>
                <w:rFonts w:ascii="宋体" w:hAnsi="宋体" w:hint="eastAsia"/>
                <w:b/>
                <w:sz w:val="21"/>
                <w:szCs w:val="21"/>
              </w:rPr>
              <w:t>、</w:t>
            </w:r>
            <w:r w:rsidRPr="0048714D">
              <w:rPr>
                <w:rFonts w:ascii="宋体" w:hAnsi="宋体"/>
                <w:b/>
                <w:sz w:val="21"/>
                <w:szCs w:val="21"/>
              </w:rPr>
              <w:t>网通——</w:t>
            </w:r>
          </w:p>
          <w:p w14:paraId="74BC3B27"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1：</w:t>
            </w:r>
            <w:r w:rsidRPr="0048714D">
              <w:rPr>
                <w:rFonts w:ascii="宋体" w:hAnsi="宋体"/>
                <w:sz w:val="21"/>
                <w:szCs w:val="21"/>
              </w:rPr>
              <w:t>普通用户</w:t>
            </w:r>
          </w:p>
          <w:p w14:paraId="74364BC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2：</w:t>
            </w:r>
            <w:r w:rsidRPr="0048714D">
              <w:rPr>
                <w:rFonts w:ascii="宋体" w:hAnsi="宋体"/>
                <w:sz w:val="21"/>
                <w:szCs w:val="21"/>
              </w:rPr>
              <w:t>PHS用户</w:t>
            </w:r>
          </w:p>
        </w:tc>
        <w:tc>
          <w:tcPr>
            <w:tcW w:w="1000" w:type="dxa"/>
            <w:shd w:val="clear" w:color="auto" w:fill="auto"/>
          </w:tcPr>
          <w:p w14:paraId="620671B4" w14:textId="77777777" w:rsidR="009641C4" w:rsidRPr="0048714D" w:rsidRDefault="009641C4" w:rsidP="00596275">
            <w:pPr>
              <w:spacing w:line="240" w:lineRule="auto"/>
              <w:ind w:firstLineChars="0" w:firstLine="0"/>
              <w:jc w:val="left"/>
              <w:rPr>
                <w:rFonts w:ascii="宋体" w:hAnsi="宋体"/>
                <w:color w:val="FF0000"/>
                <w:sz w:val="21"/>
                <w:szCs w:val="21"/>
              </w:rPr>
            </w:pPr>
            <w:r w:rsidRPr="0048714D">
              <w:rPr>
                <w:rFonts w:ascii="宋体" w:hAnsi="宋体" w:hint="eastAsia"/>
                <w:color w:val="FF0000"/>
                <w:sz w:val="21"/>
                <w:szCs w:val="21"/>
              </w:rPr>
              <w:t>用户类型</w:t>
            </w:r>
            <w:r w:rsidRPr="0048714D">
              <w:rPr>
                <w:rFonts w:ascii="宋体" w:hAnsi="宋体"/>
                <w:color w:val="FF0000"/>
                <w:sz w:val="21"/>
                <w:szCs w:val="21"/>
              </w:rPr>
              <w:t>代码有问题</w:t>
            </w:r>
            <w:r w:rsidRPr="0048714D">
              <w:rPr>
                <w:rFonts w:ascii="宋体" w:hAnsi="宋体" w:hint="eastAsia"/>
                <w:color w:val="FF0000"/>
                <w:sz w:val="21"/>
                <w:szCs w:val="21"/>
              </w:rPr>
              <w:t>，</w:t>
            </w:r>
          </w:p>
          <w:p w14:paraId="2C44E0D5" w14:textId="77777777" w:rsidR="009641C4" w:rsidRPr="0048714D" w:rsidRDefault="009641C4" w:rsidP="00596275">
            <w:pPr>
              <w:spacing w:line="240" w:lineRule="auto"/>
              <w:ind w:firstLineChars="0" w:firstLine="0"/>
              <w:jc w:val="left"/>
              <w:rPr>
                <w:rFonts w:ascii="宋体" w:hAnsi="宋体"/>
                <w:color w:val="FF0000"/>
                <w:sz w:val="21"/>
                <w:szCs w:val="21"/>
              </w:rPr>
            </w:pPr>
            <w:r w:rsidRPr="0048714D">
              <w:rPr>
                <w:rFonts w:ascii="宋体" w:hAnsi="宋体"/>
                <w:color w:val="FF0000"/>
                <w:sz w:val="21"/>
                <w:szCs w:val="21"/>
              </w:rPr>
              <w:t>运</w:t>
            </w:r>
            <w:r w:rsidRPr="0048714D">
              <w:rPr>
                <w:rFonts w:ascii="宋体" w:hAnsi="宋体" w:hint="eastAsia"/>
                <w:color w:val="FF0000"/>
                <w:sz w:val="21"/>
                <w:szCs w:val="21"/>
              </w:rPr>
              <w:t>营</w:t>
            </w:r>
            <w:r w:rsidRPr="0048714D">
              <w:rPr>
                <w:rFonts w:ascii="宋体" w:hAnsi="宋体"/>
                <w:color w:val="FF0000"/>
                <w:sz w:val="21"/>
                <w:szCs w:val="21"/>
              </w:rPr>
              <w:t>商用户类型可能会改变，而且与结算关系不大，建议保留</w:t>
            </w:r>
            <w:r w:rsidRPr="0048714D">
              <w:rPr>
                <w:rFonts w:ascii="宋体" w:hAnsi="宋体" w:hint="eastAsia"/>
                <w:color w:val="FF0000"/>
                <w:sz w:val="21"/>
                <w:szCs w:val="21"/>
              </w:rPr>
              <w:t>运营商</w:t>
            </w:r>
            <w:r w:rsidRPr="0048714D">
              <w:rPr>
                <w:rFonts w:ascii="宋体" w:hAnsi="宋体"/>
                <w:color w:val="FF0000"/>
                <w:sz w:val="21"/>
                <w:szCs w:val="21"/>
              </w:rPr>
              <w:t>代码</w:t>
            </w:r>
          </w:p>
        </w:tc>
      </w:tr>
      <w:tr w:rsidR="009641C4" w:rsidRPr="0048714D" w14:paraId="1DC7A094" w14:textId="77777777" w:rsidTr="00596275">
        <w:trPr>
          <w:jc w:val="center"/>
        </w:trPr>
        <w:tc>
          <w:tcPr>
            <w:tcW w:w="499" w:type="dxa"/>
            <w:shd w:val="clear" w:color="auto" w:fill="auto"/>
          </w:tcPr>
          <w:p w14:paraId="56AC7953" w14:textId="77777777" w:rsidR="009641C4" w:rsidRPr="0048714D" w:rsidRDefault="009641C4" w:rsidP="00596275">
            <w:pPr>
              <w:ind w:firstLineChars="0" w:firstLine="0"/>
              <w:jc w:val="center"/>
            </w:pPr>
            <w:r w:rsidRPr="0048714D">
              <w:t>7</w:t>
            </w:r>
          </w:p>
        </w:tc>
        <w:tc>
          <w:tcPr>
            <w:tcW w:w="1686" w:type="dxa"/>
            <w:shd w:val="clear" w:color="auto" w:fill="auto"/>
          </w:tcPr>
          <w:p w14:paraId="31B73660"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Send_state</w:t>
            </w:r>
          </w:p>
        </w:tc>
        <w:tc>
          <w:tcPr>
            <w:tcW w:w="755" w:type="dxa"/>
            <w:shd w:val="clear" w:color="auto" w:fill="auto"/>
          </w:tcPr>
          <w:p w14:paraId="5CADD6D1"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发</w:t>
            </w:r>
            <w:r w:rsidRPr="0048714D">
              <w:rPr>
                <w:rFonts w:ascii="宋体" w:hAnsi="宋体"/>
                <w:sz w:val="21"/>
                <w:szCs w:val="21"/>
              </w:rPr>
              <w:lastRenderedPageBreak/>
              <w:t>送状态</w:t>
            </w:r>
          </w:p>
        </w:tc>
        <w:tc>
          <w:tcPr>
            <w:tcW w:w="660" w:type="dxa"/>
            <w:shd w:val="clear" w:color="auto" w:fill="auto"/>
          </w:tcPr>
          <w:p w14:paraId="1416F6E1"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lastRenderedPageBreak/>
              <w:t>4</w:t>
            </w:r>
          </w:p>
        </w:tc>
        <w:tc>
          <w:tcPr>
            <w:tcW w:w="951" w:type="dxa"/>
            <w:shd w:val="clear" w:color="auto" w:fill="auto"/>
          </w:tcPr>
          <w:p w14:paraId="5009DF3E"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68~71</w:t>
            </w:r>
          </w:p>
        </w:tc>
        <w:tc>
          <w:tcPr>
            <w:tcW w:w="456" w:type="dxa"/>
            <w:shd w:val="clear" w:color="auto" w:fill="auto"/>
          </w:tcPr>
          <w:p w14:paraId="25C62EA2"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3EF7BFE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0：</w:t>
            </w:r>
            <w:r w:rsidRPr="0048714D">
              <w:rPr>
                <w:rFonts w:ascii="宋体" w:hAnsi="宋体" w:hint="eastAsia"/>
                <w:sz w:val="21"/>
                <w:szCs w:val="21"/>
              </w:rPr>
              <w:t>成功；</w:t>
            </w:r>
            <w:r w:rsidRPr="0048714D">
              <w:rPr>
                <w:rFonts w:ascii="宋体" w:hAnsi="宋体"/>
                <w:b/>
                <w:sz w:val="21"/>
                <w:szCs w:val="21"/>
              </w:rPr>
              <w:t>10：</w:t>
            </w:r>
            <w:r w:rsidRPr="0048714D">
              <w:rPr>
                <w:rFonts w:ascii="宋体" w:hAnsi="宋体" w:hint="eastAsia"/>
                <w:sz w:val="21"/>
                <w:szCs w:val="21"/>
              </w:rPr>
              <w:t>失败；</w:t>
            </w:r>
            <w:r w:rsidRPr="0048714D">
              <w:rPr>
                <w:rFonts w:ascii="宋体" w:hAnsi="宋体" w:hint="eastAsia"/>
                <w:b/>
                <w:sz w:val="21"/>
                <w:szCs w:val="21"/>
              </w:rPr>
              <w:t>空值</w:t>
            </w:r>
            <w:r w:rsidRPr="0048714D">
              <w:rPr>
                <w:rFonts w:ascii="宋体" w:hAnsi="宋体" w:hint="eastAsia"/>
                <w:sz w:val="21"/>
                <w:szCs w:val="21"/>
              </w:rPr>
              <w:t>；</w:t>
            </w:r>
          </w:p>
          <w:p w14:paraId="418A3D4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lastRenderedPageBreak/>
              <w:t>注：</w:t>
            </w:r>
          </w:p>
          <w:p w14:paraId="6F5E0C15"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SMO：</w:t>
            </w:r>
            <w:r w:rsidRPr="0048714D">
              <w:rPr>
                <w:rFonts w:ascii="宋体" w:hAnsi="宋体" w:hint="eastAsia"/>
                <w:sz w:val="21"/>
                <w:szCs w:val="21"/>
              </w:rPr>
              <w:t>中国联通、中国电信互联短消息网关反馈的状态报告；</w:t>
            </w:r>
          </w:p>
          <w:p w14:paraId="0602776C"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SMT：</w:t>
            </w:r>
            <w:r w:rsidRPr="0048714D">
              <w:rPr>
                <w:rFonts w:ascii="宋体" w:hAnsi="宋体" w:hint="eastAsia"/>
                <w:sz w:val="21"/>
                <w:szCs w:val="21"/>
              </w:rPr>
              <w:t>中国移动短消息中心回送的状态报告；</w:t>
            </w:r>
          </w:p>
          <w:p w14:paraId="27AC0C07"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SMAO、SMA：填空</w:t>
            </w:r>
            <w:r w:rsidRPr="0048714D">
              <w:rPr>
                <w:rFonts w:ascii="宋体" w:hAnsi="宋体" w:hint="eastAsia"/>
                <w:sz w:val="21"/>
                <w:szCs w:val="21"/>
              </w:rPr>
              <w:t>值</w:t>
            </w:r>
          </w:p>
        </w:tc>
        <w:tc>
          <w:tcPr>
            <w:tcW w:w="1000" w:type="dxa"/>
            <w:shd w:val="clear" w:color="auto" w:fill="auto"/>
          </w:tcPr>
          <w:p w14:paraId="0E563F50"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lastRenderedPageBreak/>
              <w:t>按信息的发送</w:t>
            </w:r>
            <w:r w:rsidRPr="0048714D">
              <w:rPr>
                <w:rFonts w:ascii="宋体" w:hAnsi="宋体" w:hint="eastAsia"/>
                <w:sz w:val="21"/>
                <w:szCs w:val="21"/>
              </w:rPr>
              <w:lastRenderedPageBreak/>
              <w:t>流向，下一级网元向本级反馈的短消息发送状态信息</w:t>
            </w:r>
          </w:p>
        </w:tc>
      </w:tr>
      <w:tr w:rsidR="009641C4" w:rsidRPr="0048714D" w14:paraId="4FFE60C8" w14:textId="77777777" w:rsidTr="00596275">
        <w:trPr>
          <w:jc w:val="center"/>
        </w:trPr>
        <w:tc>
          <w:tcPr>
            <w:tcW w:w="499" w:type="dxa"/>
            <w:shd w:val="clear" w:color="auto" w:fill="auto"/>
          </w:tcPr>
          <w:p w14:paraId="0E68104E" w14:textId="77777777" w:rsidR="009641C4" w:rsidRPr="0048714D" w:rsidRDefault="009641C4" w:rsidP="00596275">
            <w:pPr>
              <w:ind w:firstLineChars="0" w:firstLine="0"/>
              <w:jc w:val="center"/>
            </w:pPr>
            <w:r w:rsidRPr="0048714D">
              <w:lastRenderedPageBreak/>
              <w:t>8</w:t>
            </w:r>
          </w:p>
        </w:tc>
        <w:tc>
          <w:tcPr>
            <w:tcW w:w="1686" w:type="dxa"/>
            <w:shd w:val="clear" w:color="auto" w:fill="auto"/>
          </w:tcPr>
          <w:p w14:paraId="49463F33"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Send_prio</w:t>
            </w:r>
          </w:p>
        </w:tc>
        <w:tc>
          <w:tcPr>
            <w:tcW w:w="755" w:type="dxa"/>
            <w:shd w:val="clear" w:color="auto" w:fill="auto"/>
          </w:tcPr>
          <w:p w14:paraId="26F37094"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发送优先级</w:t>
            </w:r>
          </w:p>
        </w:tc>
        <w:tc>
          <w:tcPr>
            <w:tcW w:w="660" w:type="dxa"/>
            <w:shd w:val="clear" w:color="auto" w:fill="auto"/>
          </w:tcPr>
          <w:p w14:paraId="6432AA91"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1</w:t>
            </w:r>
          </w:p>
        </w:tc>
        <w:tc>
          <w:tcPr>
            <w:tcW w:w="951" w:type="dxa"/>
            <w:shd w:val="clear" w:color="auto" w:fill="auto"/>
          </w:tcPr>
          <w:p w14:paraId="06C65D7D"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72</w:t>
            </w:r>
          </w:p>
        </w:tc>
        <w:tc>
          <w:tcPr>
            <w:tcW w:w="456" w:type="dxa"/>
            <w:shd w:val="clear" w:color="auto" w:fill="auto"/>
          </w:tcPr>
          <w:p w14:paraId="02FD2B9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457E665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hAnsi="宋体"/>
                <w:kern w:val="0"/>
                <w:sz w:val="21"/>
                <w:szCs w:val="21"/>
              </w:rPr>
              <w:t>短消息发送的信息级别</w:t>
            </w:r>
          </w:p>
        </w:tc>
        <w:tc>
          <w:tcPr>
            <w:tcW w:w="1000" w:type="dxa"/>
            <w:shd w:val="clear" w:color="auto" w:fill="auto"/>
          </w:tcPr>
          <w:p w14:paraId="1D292F0A" w14:textId="77777777" w:rsidR="009641C4" w:rsidRPr="0048714D" w:rsidRDefault="009641C4" w:rsidP="00596275">
            <w:pPr>
              <w:spacing w:line="240" w:lineRule="auto"/>
              <w:ind w:firstLineChars="0" w:firstLine="0"/>
              <w:jc w:val="left"/>
              <w:rPr>
                <w:rFonts w:ascii="宋体" w:hAnsi="宋体"/>
                <w:sz w:val="21"/>
                <w:szCs w:val="21"/>
              </w:rPr>
            </w:pPr>
          </w:p>
        </w:tc>
      </w:tr>
      <w:tr w:rsidR="009641C4" w:rsidRPr="0048714D" w14:paraId="63DB299E" w14:textId="77777777" w:rsidTr="00596275">
        <w:trPr>
          <w:jc w:val="center"/>
        </w:trPr>
        <w:tc>
          <w:tcPr>
            <w:tcW w:w="499" w:type="dxa"/>
            <w:shd w:val="clear" w:color="auto" w:fill="auto"/>
          </w:tcPr>
          <w:p w14:paraId="6CD3C3CD" w14:textId="77777777" w:rsidR="009641C4" w:rsidRPr="0048714D" w:rsidRDefault="009641C4" w:rsidP="00596275">
            <w:pPr>
              <w:ind w:firstLineChars="0" w:firstLine="0"/>
              <w:jc w:val="center"/>
            </w:pPr>
            <w:r w:rsidRPr="0048714D">
              <w:t>9</w:t>
            </w:r>
          </w:p>
        </w:tc>
        <w:tc>
          <w:tcPr>
            <w:tcW w:w="1686" w:type="dxa"/>
            <w:shd w:val="clear" w:color="auto" w:fill="auto"/>
          </w:tcPr>
          <w:p w14:paraId="130B85F0"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SM_length</w:t>
            </w:r>
          </w:p>
        </w:tc>
        <w:tc>
          <w:tcPr>
            <w:tcW w:w="755" w:type="dxa"/>
            <w:shd w:val="clear" w:color="auto" w:fill="auto"/>
          </w:tcPr>
          <w:p w14:paraId="3C1E0268"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长度</w:t>
            </w:r>
          </w:p>
        </w:tc>
        <w:tc>
          <w:tcPr>
            <w:tcW w:w="660" w:type="dxa"/>
            <w:shd w:val="clear" w:color="auto" w:fill="auto"/>
          </w:tcPr>
          <w:p w14:paraId="664F2ECA"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3</w:t>
            </w:r>
          </w:p>
        </w:tc>
        <w:tc>
          <w:tcPr>
            <w:tcW w:w="951" w:type="dxa"/>
            <w:shd w:val="clear" w:color="auto" w:fill="auto"/>
          </w:tcPr>
          <w:p w14:paraId="06C2E184"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73~75</w:t>
            </w:r>
          </w:p>
        </w:tc>
        <w:tc>
          <w:tcPr>
            <w:tcW w:w="456" w:type="dxa"/>
            <w:shd w:val="clear" w:color="auto" w:fill="auto"/>
          </w:tcPr>
          <w:p w14:paraId="7D52282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53DBE1B2"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短消息内容字段中的有效信息长度</w:t>
            </w:r>
          </w:p>
        </w:tc>
        <w:tc>
          <w:tcPr>
            <w:tcW w:w="1000" w:type="dxa"/>
            <w:shd w:val="clear" w:color="auto" w:fill="auto"/>
          </w:tcPr>
          <w:p w14:paraId="356E4F0B"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数字</w:t>
            </w:r>
          </w:p>
        </w:tc>
      </w:tr>
      <w:tr w:rsidR="009641C4" w:rsidRPr="0048714D" w14:paraId="54B848E5" w14:textId="77777777" w:rsidTr="00596275">
        <w:trPr>
          <w:jc w:val="center"/>
        </w:trPr>
        <w:tc>
          <w:tcPr>
            <w:tcW w:w="499" w:type="dxa"/>
            <w:shd w:val="clear" w:color="auto" w:fill="auto"/>
          </w:tcPr>
          <w:p w14:paraId="69D87D52" w14:textId="77777777" w:rsidR="009641C4" w:rsidRPr="0048714D" w:rsidRDefault="009641C4" w:rsidP="00596275">
            <w:pPr>
              <w:ind w:firstLineChars="0" w:firstLine="0"/>
              <w:jc w:val="center"/>
            </w:pPr>
            <w:r w:rsidRPr="0048714D">
              <w:t>10</w:t>
            </w:r>
          </w:p>
        </w:tc>
        <w:tc>
          <w:tcPr>
            <w:tcW w:w="1686" w:type="dxa"/>
            <w:shd w:val="clear" w:color="auto" w:fill="auto"/>
          </w:tcPr>
          <w:p w14:paraId="314C945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Gate_code</w:t>
            </w:r>
          </w:p>
        </w:tc>
        <w:tc>
          <w:tcPr>
            <w:tcW w:w="755" w:type="dxa"/>
            <w:shd w:val="clear" w:color="auto" w:fill="auto"/>
          </w:tcPr>
          <w:p w14:paraId="61E3E0D6"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网关</w:t>
            </w:r>
            <w:r w:rsidRPr="0048714D">
              <w:rPr>
                <w:rFonts w:ascii="宋体" w:hAnsi="宋体"/>
                <w:sz w:val="21"/>
                <w:szCs w:val="21"/>
              </w:rPr>
              <w:t>代码</w:t>
            </w:r>
          </w:p>
        </w:tc>
        <w:tc>
          <w:tcPr>
            <w:tcW w:w="660" w:type="dxa"/>
            <w:shd w:val="clear" w:color="auto" w:fill="auto"/>
          </w:tcPr>
          <w:p w14:paraId="7E356F05"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6</w:t>
            </w:r>
          </w:p>
        </w:tc>
        <w:tc>
          <w:tcPr>
            <w:tcW w:w="951" w:type="dxa"/>
            <w:shd w:val="clear" w:color="auto" w:fill="auto"/>
          </w:tcPr>
          <w:p w14:paraId="62F107A1"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76~81</w:t>
            </w:r>
          </w:p>
        </w:tc>
        <w:tc>
          <w:tcPr>
            <w:tcW w:w="456" w:type="dxa"/>
            <w:shd w:val="clear" w:color="auto" w:fill="auto"/>
          </w:tcPr>
          <w:p w14:paraId="53BE8C38"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50162D4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中国移动互联短消息网关代码</w:t>
            </w:r>
          </w:p>
        </w:tc>
        <w:tc>
          <w:tcPr>
            <w:tcW w:w="1000" w:type="dxa"/>
            <w:shd w:val="clear" w:color="auto" w:fill="auto"/>
          </w:tcPr>
          <w:p w14:paraId="7DD44DC4"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产生话单的网关代码</w:t>
            </w:r>
          </w:p>
        </w:tc>
      </w:tr>
      <w:tr w:rsidR="009641C4" w:rsidRPr="0048714D" w14:paraId="445D000D" w14:textId="77777777" w:rsidTr="00596275">
        <w:trPr>
          <w:jc w:val="center"/>
        </w:trPr>
        <w:tc>
          <w:tcPr>
            <w:tcW w:w="499" w:type="dxa"/>
            <w:shd w:val="clear" w:color="auto" w:fill="auto"/>
          </w:tcPr>
          <w:p w14:paraId="3CD15A39" w14:textId="77777777" w:rsidR="009641C4" w:rsidRPr="0048714D" w:rsidRDefault="009641C4" w:rsidP="00596275">
            <w:pPr>
              <w:ind w:firstLineChars="0" w:firstLine="0"/>
              <w:jc w:val="center"/>
            </w:pPr>
            <w:r w:rsidRPr="0048714D">
              <w:t>11</w:t>
            </w:r>
          </w:p>
        </w:tc>
        <w:tc>
          <w:tcPr>
            <w:tcW w:w="1686" w:type="dxa"/>
            <w:shd w:val="clear" w:color="auto" w:fill="auto"/>
          </w:tcPr>
          <w:p w14:paraId="467F1F2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PGate_code</w:t>
            </w:r>
          </w:p>
        </w:tc>
        <w:tc>
          <w:tcPr>
            <w:tcW w:w="755" w:type="dxa"/>
            <w:shd w:val="clear" w:color="auto" w:fill="auto"/>
          </w:tcPr>
          <w:p w14:paraId="15DB5BA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前转网关代码</w:t>
            </w:r>
          </w:p>
        </w:tc>
        <w:tc>
          <w:tcPr>
            <w:tcW w:w="660" w:type="dxa"/>
            <w:shd w:val="clear" w:color="auto" w:fill="auto"/>
          </w:tcPr>
          <w:p w14:paraId="1B582E39"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6</w:t>
            </w:r>
          </w:p>
        </w:tc>
        <w:tc>
          <w:tcPr>
            <w:tcW w:w="951" w:type="dxa"/>
            <w:shd w:val="clear" w:color="auto" w:fill="auto"/>
          </w:tcPr>
          <w:p w14:paraId="20F213A8"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82~87</w:t>
            </w:r>
          </w:p>
        </w:tc>
        <w:tc>
          <w:tcPr>
            <w:tcW w:w="456" w:type="dxa"/>
            <w:shd w:val="clear" w:color="auto" w:fill="auto"/>
          </w:tcPr>
          <w:p w14:paraId="01E8CA6F"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O</w:t>
            </w:r>
          </w:p>
        </w:tc>
        <w:tc>
          <w:tcPr>
            <w:tcW w:w="2515" w:type="dxa"/>
            <w:shd w:val="clear" w:color="auto" w:fill="auto"/>
          </w:tcPr>
          <w:p w14:paraId="5AAAB2DA"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填空</w:t>
            </w:r>
          </w:p>
        </w:tc>
        <w:tc>
          <w:tcPr>
            <w:tcW w:w="1000" w:type="dxa"/>
            <w:shd w:val="clear" w:color="auto" w:fill="auto"/>
          </w:tcPr>
          <w:p w14:paraId="619C4DAE"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保留</w:t>
            </w:r>
            <w:r w:rsidRPr="0048714D">
              <w:rPr>
                <w:rFonts w:ascii="宋体" w:hAnsi="宋体"/>
                <w:sz w:val="21"/>
                <w:szCs w:val="21"/>
              </w:rPr>
              <w:t>后续使用字段</w:t>
            </w:r>
          </w:p>
        </w:tc>
      </w:tr>
      <w:tr w:rsidR="009641C4" w:rsidRPr="0048714D" w14:paraId="73598436" w14:textId="77777777" w:rsidTr="00596275">
        <w:trPr>
          <w:jc w:val="center"/>
        </w:trPr>
        <w:tc>
          <w:tcPr>
            <w:tcW w:w="499" w:type="dxa"/>
            <w:shd w:val="clear" w:color="auto" w:fill="auto"/>
          </w:tcPr>
          <w:p w14:paraId="3ED7C585" w14:textId="77777777" w:rsidR="009641C4" w:rsidRPr="0048714D" w:rsidRDefault="009641C4" w:rsidP="00596275">
            <w:pPr>
              <w:ind w:firstLineChars="0" w:firstLine="0"/>
              <w:jc w:val="center"/>
            </w:pPr>
            <w:r w:rsidRPr="0048714D">
              <w:t>12</w:t>
            </w:r>
          </w:p>
        </w:tc>
        <w:tc>
          <w:tcPr>
            <w:tcW w:w="1686" w:type="dxa"/>
            <w:shd w:val="clear" w:color="auto" w:fill="auto"/>
          </w:tcPr>
          <w:p w14:paraId="76C14E23"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OGate_code</w:t>
            </w:r>
          </w:p>
        </w:tc>
        <w:tc>
          <w:tcPr>
            <w:tcW w:w="755" w:type="dxa"/>
            <w:shd w:val="clear" w:color="auto" w:fill="auto"/>
          </w:tcPr>
          <w:p w14:paraId="70DF9836"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对方</w:t>
            </w:r>
            <w:r w:rsidRPr="0048714D">
              <w:rPr>
                <w:rFonts w:ascii="宋体" w:hAnsi="宋体"/>
                <w:sz w:val="21"/>
                <w:szCs w:val="21"/>
              </w:rPr>
              <w:t>网关代码</w:t>
            </w:r>
          </w:p>
        </w:tc>
        <w:tc>
          <w:tcPr>
            <w:tcW w:w="660" w:type="dxa"/>
            <w:shd w:val="clear" w:color="auto" w:fill="auto"/>
          </w:tcPr>
          <w:p w14:paraId="4CDF476D"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6</w:t>
            </w:r>
          </w:p>
        </w:tc>
        <w:tc>
          <w:tcPr>
            <w:tcW w:w="951" w:type="dxa"/>
            <w:shd w:val="clear" w:color="auto" w:fill="auto"/>
          </w:tcPr>
          <w:p w14:paraId="2CC40B86"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88~93</w:t>
            </w:r>
          </w:p>
        </w:tc>
        <w:tc>
          <w:tcPr>
            <w:tcW w:w="456" w:type="dxa"/>
            <w:shd w:val="clear" w:color="auto" w:fill="auto"/>
          </w:tcPr>
          <w:p w14:paraId="77FACEDF"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6BDF2DE1"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短消息所经的中国</w:t>
            </w:r>
            <w:r w:rsidRPr="0048714D">
              <w:rPr>
                <w:rFonts w:ascii="宋体" w:hAnsi="宋体" w:hint="eastAsia"/>
                <w:color w:val="FF0000"/>
                <w:sz w:val="21"/>
                <w:szCs w:val="21"/>
              </w:rPr>
              <w:t>联通、中国电信</w:t>
            </w:r>
            <w:r w:rsidRPr="0048714D">
              <w:rPr>
                <w:rFonts w:ascii="宋体" w:hAnsi="宋体" w:hint="eastAsia"/>
                <w:sz w:val="21"/>
                <w:szCs w:val="21"/>
              </w:rPr>
              <w:t>的互联短消息网关代码</w:t>
            </w:r>
          </w:p>
        </w:tc>
        <w:tc>
          <w:tcPr>
            <w:tcW w:w="1000" w:type="dxa"/>
            <w:shd w:val="clear" w:color="auto" w:fill="auto"/>
          </w:tcPr>
          <w:p w14:paraId="6BF00E17" w14:textId="77777777" w:rsidR="009641C4" w:rsidRPr="0048714D" w:rsidRDefault="009641C4" w:rsidP="00596275">
            <w:pPr>
              <w:spacing w:line="240" w:lineRule="auto"/>
              <w:ind w:firstLineChars="0" w:firstLine="0"/>
              <w:jc w:val="left"/>
              <w:rPr>
                <w:rFonts w:ascii="宋体" w:hAnsi="宋体"/>
                <w:sz w:val="21"/>
                <w:szCs w:val="21"/>
              </w:rPr>
            </w:pPr>
          </w:p>
        </w:tc>
      </w:tr>
      <w:tr w:rsidR="009641C4" w:rsidRPr="0048714D" w14:paraId="14910C7C" w14:textId="77777777" w:rsidTr="00596275">
        <w:trPr>
          <w:jc w:val="center"/>
        </w:trPr>
        <w:tc>
          <w:tcPr>
            <w:tcW w:w="499" w:type="dxa"/>
            <w:shd w:val="clear" w:color="auto" w:fill="auto"/>
          </w:tcPr>
          <w:p w14:paraId="4C31EF32" w14:textId="77777777" w:rsidR="009641C4" w:rsidRPr="0048714D" w:rsidRDefault="009641C4" w:rsidP="00596275">
            <w:pPr>
              <w:ind w:firstLineChars="0" w:firstLine="0"/>
              <w:jc w:val="center"/>
            </w:pPr>
            <w:r w:rsidRPr="0048714D">
              <w:t>13</w:t>
            </w:r>
          </w:p>
        </w:tc>
        <w:tc>
          <w:tcPr>
            <w:tcW w:w="1686" w:type="dxa"/>
            <w:shd w:val="clear" w:color="auto" w:fill="auto"/>
          </w:tcPr>
          <w:p w14:paraId="32B23A70"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Center_code</w:t>
            </w:r>
          </w:p>
        </w:tc>
        <w:tc>
          <w:tcPr>
            <w:tcW w:w="755" w:type="dxa"/>
            <w:shd w:val="clear" w:color="auto" w:fill="auto"/>
          </w:tcPr>
          <w:p w14:paraId="7A78BC64"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w:t>
            </w:r>
            <w:r w:rsidRPr="0048714D">
              <w:rPr>
                <w:rFonts w:ascii="宋体" w:hAnsi="宋体"/>
                <w:sz w:val="21"/>
                <w:szCs w:val="21"/>
              </w:rPr>
              <w:t>中心代码</w:t>
            </w:r>
          </w:p>
        </w:tc>
        <w:tc>
          <w:tcPr>
            <w:tcW w:w="660" w:type="dxa"/>
            <w:shd w:val="clear" w:color="auto" w:fill="auto"/>
          </w:tcPr>
          <w:p w14:paraId="04E04324"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11</w:t>
            </w:r>
          </w:p>
        </w:tc>
        <w:tc>
          <w:tcPr>
            <w:tcW w:w="951" w:type="dxa"/>
            <w:shd w:val="clear" w:color="auto" w:fill="auto"/>
          </w:tcPr>
          <w:p w14:paraId="2A7C6477"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94~104</w:t>
            </w:r>
          </w:p>
        </w:tc>
        <w:tc>
          <w:tcPr>
            <w:tcW w:w="456" w:type="dxa"/>
            <w:shd w:val="clear" w:color="auto" w:fill="auto"/>
          </w:tcPr>
          <w:p w14:paraId="0126FF67"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5020C18C"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13800XXXXXX</w:t>
            </w:r>
          </w:p>
        </w:tc>
        <w:tc>
          <w:tcPr>
            <w:tcW w:w="1000" w:type="dxa"/>
            <w:shd w:val="clear" w:color="auto" w:fill="auto"/>
          </w:tcPr>
          <w:p w14:paraId="13ADFB5E"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短消息所经短消息中心号码</w:t>
            </w:r>
          </w:p>
        </w:tc>
      </w:tr>
      <w:tr w:rsidR="009641C4" w:rsidRPr="0048714D" w14:paraId="23801EE1" w14:textId="77777777" w:rsidTr="00596275">
        <w:trPr>
          <w:jc w:val="center"/>
        </w:trPr>
        <w:tc>
          <w:tcPr>
            <w:tcW w:w="499" w:type="dxa"/>
            <w:shd w:val="clear" w:color="auto" w:fill="auto"/>
          </w:tcPr>
          <w:p w14:paraId="1B98A187" w14:textId="77777777" w:rsidR="009641C4" w:rsidRPr="0048714D" w:rsidRDefault="009641C4" w:rsidP="00596275">
            <w:pPr>
              <w:ind w:firstLineChars="0" w:firstLine="0"/>
              <w:jc w:val="center"/>
            </w:pPr>
            <w:r w:rsidRPr="0048714D">
              <w:t>14</w:t>
            </w:r>
          </w:p>
        </w:tc>
        <w:tc>
          <w:tcPr>
            <w:tcW w:w="1686" w:type="dxa"/>
            <w:shd w:val="clear" w:color="auto" w:fill="auto"/>
          </w:tcPr>
          <w:p w14:paraId="49797F86"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Apply_time</w:t>
            </w:r>
          </w:p>
        </w:tc>
        <w:tc>
          <w:tcPr>
            <w:tcW w:w="755" w:type="dxa"/>
            <w:shd w:val="clear" w:color="auto" w:fill="auto"/>
          </w:tcPr>
          <w:p w14:paraId="551E1C75"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申请</w:t>
            </w:r>
            <w:r w:rsidRPr="0048714D">
              <w:rPr>
                <w:rFonts w:ascii="宋体" w:hAnsi="宋体"/>
                <w:sz w:val="21"/>
                <w:szCs w:val="21"/>
              </w:rPr>
              <w:t>时间</w:t>
            </w:r>
          </w:p>
        </w:tc>
        <w:tc>
          <w:tcPr>
            <w:tcW w:w="660" w:type="dxa"/>
            <w:shd w:val="clear" w:color="auto" w:fill="auto"/>
          </w:tcPr>
          <w:p w14:paraId="7F369A1A"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14</w:t>
            </w:r>
          </w:p>
        </w:tc>
        <w:tc>
          <w:tcPr>
            <w:tcW w:w="951" w:type="dxa"/>
            <w:shd w:val="clear" w:color="auto" w:fill="auto"/>
          </w:tcPr>
          <w:p w14:paraId="6CC2E356"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105~118</w:t>
            </w:r>
          </w:p>
        </w:tc>
        <w:tc>
          <w:tcPr>
            <w:tcW w:w="456" w:type="dxa"/>
            <w:shd w:val="clear" w:color="auto" w:fill="auto"/>
          </w:tcPr>
          <w:p w14:paraId="0B9838E1"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69CAD31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短消息中心提交给中国移动互联短消息网关的时间</w:t>
            </w:r>
          </w:p>
        </w:tc>
        <w:tc>
          <w:tcPr>
            <w:tcW w:w="1000" w:type="dxa"/>
            <w:shd w:val="clear" w:color="auto" w:fill="auto"/>
          </w:tcPr>
          <w:p w14:paraId="25114B3D"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中国移动短消息中心或中国联通互联短消息网关的提交时间</w:t>
            </w:r>
          </w:p>
        </w:tc>
      </w:tr>
      <w:tr w:rsidR="009641C4" w:rsidRPr="0048714D" w14:paraId="37CD06A3" w14:textId="77777777" w:rsidTr="00596275">
        <w:trPr>
          <w:jc w:val="center"/>
        </w:trPr>
        <w:tc>
          <w:tcPr>
            <w:tcW w:w="499" w:type="dxa"/>
            <w:shd w:val="clear" w:color="auto" w:fill="auto"/>
          </w:tcPr>
          <w:p w14:paraId="052D6EAA" w14:textId="77777777" w:rsidR="009641C4" w:rsidRPr="0048714D" w:rsidRDefault="009641C4" w:rsidP="00596275">
            <w:pPr>
              <w:ind w:firstLineChars="0" w:firstLine="0"/>
              <w:jc w:val="center"/>
            </w:pPr>
            <w:r w:rsidRPr="0048714D">
              <w:lastRenderedPageBreak/>
              <w:t>15</w:t>
            </w:r>
          </w:p>
        </w:tc>
        <w:tc>
          <w:tcPr>
            <w:tcW w:w="1686" w:type="dxa"/>
            <w:shd w:val="clear" w:color="auto" w:fill="auto"/>
          </w:tcPr>
          <w:p w14:paraId="3AFB29D4"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End_time</w:t>
            </w:r>
          </w:p>
        </w:tc>
        <w:tc>
          <w:tcPr>
            <w:tcW w:w="755" w:type="dxa"/>
            <w:shd w:val="clear" w:color="auto" w:fill="auto"/>
          </w:tcPr>
          <w:p w14:paraId="50807B16"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处理结束时间</w:t>
            </w:r>
          </w:p>
        </w:tc>
        <w:tc>
          <w:tcPr>
            <w:tcW w:w="660" w:type="dxa"/>
            <w:shd w:val="clear" w:color="auto" w:fill="auto"/>
          </w:tcPr>
          <w:p w14:paraId="6BFEE95C"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14</w:t>
            </w:r>
          </w:p>
        </w:tc>
        <w:tc>
          <w:tcPr>
            <w:tcW w:w="951" w:type="dxa"/>
            <w:shd w:val="clear" w:color="auto" w:fill="auto"/>
          </w:tcPr>
          <w:p w14:paraId="2D4B5D9E"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119~132</w:t>
            </w:r>
          </w:p>
        </w:tc>
        <w:tc>
          <w:tcPr>
            <w:tcW w:w="456" w:type="dxa"/>
            <w:shd w:val="clear" w:color="auto" w:fill="auto"/>
          </w:tcPr>
          <w:p w14:paraId="3F533F27"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77AAA351"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中国移动互联短消息网关接收到状态报告或状态报告超时产生话单的时间</w:t>
            </w:r>
          </w:p>
        </w:tc>
        <w:tc>
          <w:tcPr>
            <w:tcW w:w="1000" w:type="dxa"/>
            <w:shd w:val="clear" w:color="auto" w:fill="auto"/>
          </w:tcPr>
          <w:p w14:paraId="684846B2" w14:textId="77777777" w:rsidR="009641C4" w:rsidRPr="0048714D" w:rsidRDefault="009641C4" w:rsidP="00596275">
            <w:pPr>
              <w:spacing w:line="240" w:lineRule="auto"/>
              <w:ind w:firstLineChars="0" w:firstLine="0"/>
              <w:jc w:val="left"/>
              <w:rPr>
                <w:rFonts w:ascii="宋体" w:hAnsi="宋体"/>
                <w:sz w:val="21"/>
                <w:szCs w:val="21"/>
              </w:rPr>
            </w:pPr>
          </w:p>
        </w:tc>
      </w:tr>
      <w:tr w:rsidR="009641C4" w:rsidRPr="0048714D" w14:paraId="1E8E836A" w14:textId="77777777" w:rsidTr="00596275">
        <w:trPr>
          <w:jc w:val="center"/>
        </w:trPr>
        <w:tc>
          <w:tcPr>
            <w:tcW w:w="499" w:type="dxa"/>
            <w:shd w:val="clear" w:color="auto" w:fill="auto"/>
          </w:tcPr>
          <w:p w14:paraId="2CE74E97" w14:textId="4FFC3E30" w:rsidR="009641C4" w:rsidRPr="0048714D" w:rsidRDefault="009641C4" w:rsidP="009641C4">
            <w:pPr>
              <w:ind w:firstLineChars="0" w:firstLine="0"/>
              <w:jc w:val="center"/>
            </w:pPr>
            <w:r w:rsidRPr="0048714D">
              <w:t>16</w:t>
            </w:r>
          </w:p>
        </w:tc>
        <w:tc>
          <w:tcPr>
            <w:tcW w:w="1686" w:type="dxa"/>
            <w:shd w:val="clear" w:color="auto" w:fill="auto"/>
          </w:tcPr>
          <w:p w14:paraId="40BED14B"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Source_type</w:t>
            </w:r>
          </w:p>
        </w:tc>
        <w:tc>
          <w:tcPr>
            <w:tcW w:w="755" w:type="dxa"/>
            <w:shd w:val="clear" w:color="auto" w:fill="auto"/>
          </w:tcPr>
          <w:p w14:paraId="73700D4C"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消息</w:t>
            </w:r>
            <w:r w:rsidRPr="0048714D">
              <w:rPr>
                <w:rFonts w:ascii="宋体" w:hAnsi="宋体"/>
                <w:sz w:val="21"/>
                <w:szCs w:val="21"/>
              </w:rPr>
              <w:t>来源类型</w:t>
            </w:r>
          </w:p>
        </w:tc>
        <w:tc>
          <w:tcPr>
            <w:tcW w:w="660" w:type="dxa"/>
            <w:shd w:val="clear" w:color="auto" w:fill="auto"/>
          </w:tcPr>
          <w:p w14:paraId="2CBB21C2"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4</w:t>
            </w:r>
          </w:p>
        </w:tc>
        <w:tc>
          <w:tcPr>
            <w:tcW w:w="951" w:type="dxa"/>
            <w:shd w:val="clear" w:color="auto" w:fill="auto"/>
          </w:tcPr>
          <w:p w14:paraId="220AE0C7" w14:textId="3527E651" w:rsidR="009641C4" w:rsidRPr="0048714D" w:rsidRDefault="009641C4" w:rsidP="009641C4">
            <w:pPr>
              <w:spacing w:line="240" w:lineRule="auto"/>
              <w:ind w:firstLineChars="0" w:firstLine="0"/>
              <w:jc w:val="left"/>
              <w:rPr>
                <w:rFonts w:ascii="宋体" w:hAnsi="宋体"/>
                <w:sz w:val="21"/>
                <w:szCs w:val="21"/>
              </w:rPr>
            </w:pPr>
            <w:r w:rsidRPr="0048714D">
              <w:rPr>
                <w:rFonts w:ascii="宋体" w:hAnsi="宋体"/>
                <w:sz w:val="21"/>
                <w:szCs w:val="21"/>
              </w:rPr>
              <w:t>133~136</w:t>
            </w:r>
          </w:p>
        </w:tc>
        <w:tc>
          <w:tcPr>
            <w:tcW w:w="456" w:type="dxa"/>
            <w:shd w:val="clear" w:color="auto" w:fill="auto"/>
          </w:tcPr>
          <w:p w14:paraId="165DE8D8"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2BBA62F0"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1：</w:t>
            </w:r>
            <w:r w:rsidRPr="0048714D">
              <w:rPr>
                <w:rFonts w:ascii="宋体" w:hAnsi="宋体"/>
                <w:sz w:val="21"/>
                <w:szCs w:val="21"/>
              </w:rPr>
              <w:t>SMS</w:t>
            </w:r>
          </w:p>
          <w:p w14:paraId="28725B12"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2：</w:t>
            </w:r>
            <w:r w:rsidRPr="0048714D">
              <w:rPr>
                <w:rFonts w:ascii="宋体" w:hAnsi="宋体"/>
                <w:sz w:val="21"/>
                <w:szCs w:val="21"/>
              </w:rPr>
              <w:t>RCS（融合通信）</w:t>
            </w:r>
          </w:p>
          <w:p w14:paraId="461C78C3"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b/>
                <w:sz w:val="21"/>
                <w:szCs w:val="21"/>
              </w:rPr>
              <w:t>3：</w:t>
            </w:r>
            <w:r w:rsidRPr="0048714D">
              <w:rPr>
                <w:rFonts w:ascii="宋体" w:hAnsi="宋体"/>
                <w:sz w:val="21"/>
                <w:szCs w:val="21"/>
              </w:rPr>
              <w:t>IP（IP-SM-GW）</w:t>
            </w:r>
          </w:p>
          <w:p w14:paraId="4D51A5A8" w14:textId="77777777" w:rsidR="009641C4" w:rsidRPr="0048714D" w:rsidRDefault="009641C4" w:rsidP="00596275">
            <w:pPr>
              <w:spacing w:line="240" w:lineRule="auto"/>
              <w:ind w:firstLineChars="0" w:firstLine="0"/>
              <w:jc w:val="left"/>
              <w:rPr>
                <w:rFonts w:ascii="宋体" w:hAnsi="宋体"/>
                <w:b/>
                <w:sz w:val="21"/>
                <w:szCs w:val="21"/>
              </w:rPr>
            </w:pPr>
            <w:r w:rsidRPr="0048714D">
              <w:rPr>
                <w:rFonts w:ascii="宋体" w:hAnsi="宋体" w:hint="eastAsia"/>
                <w:b/>
                <w:sz w:val="21"/>
                <w:szCs w:val="21"/>
              </w:rPr>
              <w:t>其他取值保留</w:t>
            </w:r>
          </w:p>
        </w:tc>
        <w:tc>
          <w:tcPr>
            <w:tcW w:w="1000" w:type="dxa"/>
            <w:shd w:val="clear" w:color="auto" w:fill="auto"/>
          </w:tcPr>
          <w:p w14:paraId="504D0F8C"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字符</w:t>
            </w:r>
            <w:r w:rsidRPr="0048714D">
              <w:rPr>
                <w:rFonts w:ascii="宋体" w:hAnsi="宋体"/>
                <w:sz w:val="21"/>
                <w:szCs w:val="21"/>
              </w:rPr>
              <w:t>，</w:t>
            </w:r>
          </w:p>
          <w:p w14:paraId="375A4ED1"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左对齐</w:t>
            </w:r>
          </w:p>
        </w:tc>
      </w:tr>
      <w:tr w:rsidR="009641C4" w:rsidRPr="0048714D" w14:paraId="44560DBB" w14:textId="77777777" w:rsidTr="00596275">
        <w:trPr>
          <w:jc w:val="center"/>
        </w:trPr>
        <w:tc>
          <w:tcPr>
            <w:tcW w:w="499" w:type="dxa"/>
            <w:shd w:val="clear" w:color="auto" w:fill="auto"/>
          </w:tcPr>
          <w:p w14:paraId="5C544B07" w14:textId="3508451F" w:rsidR="009641C4" w:rsidRPr="0048714D" w:rsidRDefault="009641C4" w:rsidP="00596275">
            <w:pPr>
              <w:ind w:firstLineChars="0" w:firstLine="0"/>
              <w:jc w:val="center"/>
            </w:pPr>
            <w:r w:rsidRPr="0048714D">
              <w:t>17</w:t>
            </w:r>
          </w:p>
        </w:tc>
        <w:tc>
          <w:tcPr>
            <w:tcW w:w="1686" w:type="dxa"/>
            <w:shd w:val="clear" w:color="auto" w:fill="auto"/>
          </w:tcPr>
          <w:p w14:paraId="28CF3D5C" w14:textId="77777777" w:rsidR="009641C4" w:rsidRPr="0048714D" w:rsidRDefault="009641C4" w:rsidP="00596275">
            <w:pPr>
              <w:spacing w:line="240" w:lineRule="auto"/>
              <w:ind w:firstLineChars="0" w:firstLine="0"/>
              <w:jc w:val="left"/>
              <w:rPr>
                <w:rFonts w:ascii="宋体" w:hAnsi="宋体"/>
                <w:sz w:val="21"/>
                <w:szCs w:val="21"/>
              </w:rPr>
            </w:pPr>
          </w:p>
        </w:tc>
        <w:tc>
          <w:tcPr>
            <w:tcW w:w="755" w:type="dxa"/>
            <w:shd w:val="clear" w:color="auto" w:fill="auto"/>
          </w:tcPr>
          <w:p w14:paraId="3171C8E4"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回车</w:t>
            </w:r>
          </w:p>
        </w:tc>
        <w:tc>
          <w:tcPr>
            <w:tcW w:w="660" w:type="dxa"/>
            <w:shd w:val="clear" w:color="auto" w:fill="auto"/>
          </w:tcPr>
          <w:p w14:paraId="75349DD4"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1</w:t>
            </w:r>
          </w:p>
        </w:tc>
        <w:tc>
          <w:tcPr>
            <w:tcW w:w="951" w:type="dxa"/>
            <w:shd w:val="clear" w:color="auto" w:fill="auto"/>
          </w:tcPr>
          <w:p w14:paraId="7E97C765" w14:textId="6D5C3AFF"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137</w:t>
            </w:r>
          </w:p>
        </w:tc>
        <w:tc>
          <w:tcPr>
            <w:tcW w:w="456" w:type="dxa"/>
            <w:shd w:val="clear" w:color="auto" w:fill="auto"/>
          </w:tcPr>
          <w:p w14:paraId="1FC977C9"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0F052ADF" w14:textId="77777777" w:rsidR="009641C4" w:rsidRPr="0048714D" w:rsidRDefault="009641C4" w:rsidP="00596275">
            <w:pPr>
              <w:spacing w:line="240" w:lineRule="auto"/>
              <w:ind w:firstLineChars="0" w:firstLine="0"/>
              <w:jc w:val="left"/>
              <w:rPr>
                <w:rFonts w:ascii="宋体" w:hAnsi="宋体"/>
                <w:sz w:val="21"/>
                <w:szCs w:val="21"/>
              </w:rPr>
            </w:pPr>
          </w:p>
        </w:tc>
        <w:tc>
          <w:tcPr>
            <w:tcW w:w="1000" w:type="dxa"/>
            <w:shd w:val="clear" w:color="auto" w:fill="auto"/>
          </w:tcPr>
          <w:p w14:paraId="544A601D" w14:textId="77777777" w:rsidR="009641C4" w:rsidRPr="0048714D" w:rsidRDefault="009641C4" w:rsidP="00596275">
            <w:pPr>
              <w:spacing w:line="240" w:lineRule="auto"/>
              <w:ind w:firstLineChars="0" w:firstLine="0"/>
              <w:jc w:val="left"/>
              <w:rPr>
                <w:rFonts w:ascii="宋体" w:hAnsi="宋体"/>
                <w:sz w:val="21"/>
                <w:szCs w:val="21"/>
              </w:rPr>
            </w:pPr>
          </w:p>
        </w:tc>
      </w:tr>
      <w:tr w:rsidR="009641C4" w:rsidRPr="0048714D" w14:paraId="69F2C813" w14:textId="77777777" w:rsidTr="00596275">
        <w:trPr>
          <w:jc w:val="center"/>
        </w:trPr>
        <w:tc>
          <w:tcPr>
            <w:tcW w:w="499" w:type="dxa"/>
            <w:shd w:val="clear" w:color="auto" w:fill="auto"/>
          </w:tcPr>
          <w:p w14:paraId="34598691" w14:textId="533FED1F" w:rsidR="009641C4" w:rsidRPr="0048714D" w:rsidRDefault="009641C4" w:rsidP="00596275">
            <w:pPr>
              <w:ind w:firstLineChars="0" w:firstLine="0"/>
              <w:jc w:val="center"/>
            </w:pPr>
            <w:r w:rsidRPr="0048714D">
              <w:t>18</w:t>
            </w:r>
          </w:p>
        </w:tc>
        <w:tc>
          <w:tcPr>
            <w:tcW w:w="1686" w:type="dxa"/>
            <w:shd w:val="clear" w:color="auto" w:fill="auto"/>
          </w:tcPr>
          <w:p w14:paraId="698C3507" w14:textId="77777777" w:rsidR="009641C4" w:rsidRPr="0048714D" w:rsidRDefault="009641C4" w:rsidP="00596275">
            <w:pPr>
              <w:spacing w:line="240" w:lineRule="auto"/>
              <w:ind w:firstLineChars="0" w:firstLine="0"/>
              <w:jc w:val="left"/>
              <w:rPr>
                <w:rFonts w:ascii="宋体" w:hAnsi="宋体"/>
                <w:sz w:val="21"/>
                <w:szCs w:val="21"/>
              </w:rPr>
            </w:pPr>
          </w:p>
        </w:tc>
        <w:tc>
          <w:tcPr>
            <w:tcW w:w="755" w:type="dxa"/>
            <w:shd w:val="clear" w:color="auto" w:fill="auto"/>
          </w:tcPr>
          <w:p w14:paraId="42DB2AE7"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hint="eastAsia"/>
                <w:sz w:val="21"/>
                <w:szCs w:val="21"/>
              </w:rPr>
              <w:t>换行</w:t>
            </w:r>
          </w:p>
        </w:tc>
        <w:tc>
          <w:tcPr>
            <w:tcW w:w="660" w:type="dxa"/>
            <w:shd w:val="clear" w:color="auto" w:fill="auto"/>
          </w:tcPr>
          <w:p w14:paraId="6D09C631" w14:textId="77777777" w:rsidR="009641C4" w:rsidRPr="0048714D" w:rsidRDefault="009641C4" w:rsidP="00596275">
            <w:pPr>
              <w:spacing w:line="240" w:lineRule="auto"/>
              <w:ind w:firstLineChars="0" w:firstLine="0"/>
              <w:jc w:val="center"/>
              <w:rPr>
                <w:rFonts w:ascii="宋体" w:hAnsi="宋体"/>
                <w:sz w:val="21"/>
                <w:szCs w:val="21"/>
              </w:rPr>
            </w:pPr>
            <w:r w:rsidRPr="0048714D">
              <w:rPr>
                <w:rFonts w:ascii="宋体" w:hAnsi="宋体"/>
                <w:sz w:val="21"/>
                <w:szCs w:val="21"/>
              </w:rPr>
              <w:t>1</w:t>
            </w:r>
          </w:p>
        </w:tc>
        <w:tc>
          <w:tcPr>
            <w:tcW w:w="951" w:type="dxa"/>
            <w:shd w:val="clear" w:color="auto" w:fill="auto"/>
          </w:tcPr>
          <w:p w14:paraId="2B0543AF" w14:textId="5710E42E"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138</w:t>
            </w:r>
          </w:p>
        </w:tc>
        <w:tc>
          <w:tcPr>
            <w:tcW w:w="456" w:type="dxa"/>
            <w:shd w:val="clear" w:color="auto" w:fill="auto"/>
          </w:tcPr>
          <w:p w14:paraId="04024A0C" w14:textId="77777777" w:rsidR="009641C4" w:rsidRPr="0048714D" w:rsidRDefault="009641C4" w:rsidP="00596275">
            <w:pPr>
              <w:spacing w:line="240" w:lineRule="auto"/>
              <w:ind w:firstLineChars="0" w:firstLine="0"/>
              <w:jc w:val="left"/>
              <w:rPr>
                <w:rFonts w:ascii="宋体" w:hAnsi="宋体"/>
                <w:sz w:val="21"/>
                <w:szCs w:val="21"/>
              </w:rPr>
            </w:pPr>
            <w:r w:rsidRPr="0048714D">
              <w:rPr>
                <w:rFonts w:ascii="宋体" w:hAnsi="宋体"/>
                <w:sz w:val="21"/>
                <w:szCs w:val="21"/>
              </w:rPr>
              <w:t>C</w:t>
            </w:r>
          </w:p>
        </w:tc>
        <w:tc>
          <w:tcPr>
            <w:tcW w:w="2515" w:type="dxa"/>
            <w:shd w:val="clear" w:color="auto" w:fill="auto"/>
          </w:tcPr>
          <w:p w14:paraId="66DF6E0C" w14:textId="77777777" w:rsidR="009641C4" w:rsidRPr="0048714D" w:rsidRDefault="009641C4" w:rsidP="00596275">
            <w:pPr>
              <w:spacing w:line="240" w:lineRule="auto"/>
              <w:ind w:firstLineChars="0" w:firstLine="0"/>
              <w:jc w:val="left"/>
              <w:rPr>
                <w:rFonts w:ascii="宋体" w:hAnsi="宋体"/>
                <w:sz w:val="21"/>
                <w:szCs w:val="21"/>
              </w:rPr>
            </w:pPr>
          </w:p>
        </w:tc>
        <w:tc>
          <w:tcPr>
            <w:tcW w:w="1000" w:type="dxa"/>
            <w:shd w:val="clear" w:color="auto" w:fill="auto"/>
          </w:tcPr>
          <w:p w14:paraId="248DAB56" w14:textId="77777777" w:rsidR="009641C4" w:rsidRPr="0048714D" w:rsidRDefault="009641C4" w:rsidP="00596275">
            <w:pPr>
              <w:spacing w:line="240" w:lineRule="auto"/>
              <w:ind w:firstLineChars="0" w:firstLine="0"/>
              <w:jc w:val="left"/>
              <w:rPr>
                <w:rFonts w:ascii="宋体" w:hAnsi="宋体"/>
                <w:sz w:val="21"/>
                <w:szCs w:val="21"/>
              </w:rPr>
            </w:pPr>
          </w:p>
        </w:tc>
      </w:tr>
    </w:tbl>
    <w:p w14:paraId="121B5A6B" w14:textId="77777777" w:rsidR="009641C4" w:rsidRPr="0048714D" w:rsidRDefault="009641C4" w:rsidP="006C5722">
      <w:pPr>
        <w:ind w:firstLineChars="0" w:firstLine="0"/>
      </w:pPr>
    </w:p>
    <w:p w14:paraId="0648C0A4" w14:textId="77777777" w:rsidR="009C0CCA" w:rsidRPr="0048714D" w:rsidRDefault="006E0EC4" w:rsidP="009C0CCA">
      <w:pPr>
        <w:pStyle w:val="31"/>
      </w:pPr>
      <w:bookmarkStart w:id="133" w:name="_Toc192441092"/>
      <w:bookmarkStart w:id="134" w:name="_Toc192441408"/>
      <w:bookmarkStart w:id="135" w:name="_Toc192441487"/>
      <w:bookmarkStart w:id="136" w:name="_Toc498627232"/>
      <w:r w:rsidRPr="0048714D">
        <w:rPr>
          <w:rFonts w:hint="eastAsia"/>
        </w:rPr>
        <w:t>标准化</w:t>
      </w:r>
    </w:p>
    <w:p w14:paraId="3012F48C" w14:textId="77777777" w:rsidR="00FD71E7" w:rsidRPr="0048714D" w:rsidRDefault="009C0CCA" w:rsidP="00257949">
      <w:pPr>
        <w:adjustRightInd w:val="0"/>
        <w:snapToGrid w:val="0"/>
        <w:ind w:firstLineChars="83" w:firstLine="199"/>
      </w:pPr>
      <w:r w:rsidRPr="0048714D">
        <w:rPr>
          <w:rFonts w:hint="eastAsia"/>
        </w:rPr>
        <w:t>各厂家语音话单解码之后，内容存在差异。统一按要求格式化为标准字段、</w:t>
      </w:r>
      <w:r w:rsidR="003F13EF" w:rsidRPr="0048714D">
        <w:rPr>
          <w:rFonts w:hint="eastAsia"/>
        </w:rPr>
        <w:t>不定</w:t>
      </w:r>
      <w:r w:rsidRPr="0048714D">
        <w:rPr>
          <w:rFonts w:hint="eastAsia"/>
        </w:rPr>
        <w:t>长度的清单，按规范合为清单文件。</w:t>
      </w:r>
    </w:p>
    <w:p w14:paraId="623C75B3" w14:textId="77777777" w:rsidR="009F6A7D" w:rsidRPr="0048714D" w:rsidRDefault="009F6A7D" w:rsidP="00257949">
      <w:pPr>
        <w:pStyle w:val="41"/>
      </w:pPr>
      <w:r w:rsidRPr="0048714D">
        <w:rPr>
          <w:rFonts w:hint="eastAsia"/>
        </w:rPr>
        <w:t>文件格式</w:t>
      </w:r>
    </w:p>
    <w:p w14:paraId="447C41DF" w14:textId="65499239" w:rsidR="00482AC8" w:rsidRPr="0048714D" w:rsidRDefault="00C72E8E" w:rsidP="0041557A">
      <w:pPr>
        <w:ind w:firstLine="480"/>
      </w:pPr>
      <w:r w:rsidRPr="0048714D">
        <w:rPr>
          <w:rFonts w:hint="eastAsia"/>
        </w:rPr>
        <w:t>话单文件经过解码，按照标准化格式转化成平面文件。平面文件名在原文件名基础上加标解码标识，例如</w:t>
      </w:r>
      <w:r w:rsidRPr="0048714D">
        <w:t>Vo_HW_BIN_ZZZ_YYYYMMDD_</w:t>
      </w:r>
      <w:r w:rsidR="00DF04F3" w:rsidRPr="0048714D">
        <w:t>NNNNNNNN</w:t>
      </w:r>
      <w:r w:rsidRPr="0048714D">
        <w:rPr>
          <w:rFonts w:hint="eastAsia"/>
        </w:rPr>
        <w:t>修改为</w:t>
      </w:r>
      <w:r w:rsidRPr="0048714D">
        <w:t>Vo_HW_BIN_ZZZ_YYYYMMDD_</w:t>
      </w:r>
      <w:r w:rsidR="00DF04F3" w:rsidRPr="0048714D">
        <w:t>NNNNNNNN</w:t>
      </w:r>
      <w:r w:rsidRPr="0048714D">
        <w:t>_DECODE</w:t>
      </w:r>
      <w:r w:rsidRPr="0048714D">
        <w:rPr>
          <w:rFonts w:hint="eastAsia"/>
        </w:rPr>
        <w:t>。</w:t>
      </w:r>
    </w:p>
    <w:p w14:paraId="6DF7ECCA" w14:textId="0FA6B3FB" w:rsidR="009F6A7D" w:rsidRPr="0048714D" w:rsidRDefault="009F6A7D" w:rsidP="00257949">
      <w:pPr>
        <w:adjustRightInd w:val="0"/>
        <w:snapToGrid w:val="0"/>
        <w:ind w:firstLineChars="83" w:firstLine="199"/>
        <w:jc w:val="left"/>
      </w:pPr>
    </w:p>
    <w:p w14:paraId="5B43E6FC" w14:textId="77777777" w:rsidR="009F6A7D" w:rsidRPr="0048714D" w:rsidRDefault="009F6A7D" w:rsidP="00257949">
      <w:pPr>
        <w:pStyle w:val="51"/>
        <w:numPr>
          <w:ilvl w:val="0"/>
          <w:numId w:val="0"/>
        </w:numPr>
      </w:pPr>
      <w:r w:rsidRPr="0048714D">
        <w:rPr>
          <w:rFonts w:hint="eastAsia"/>
        </w:rPr>
        <w:t>头记录</w:t>
      </w:r>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218"/>
        <w:gridCol w:w="2420"/>
        <w:gridCol w:w="1967"/>
        <w:gridCol w:w="3739"/>
      </w:tblGrid>
      <w:tr w:rsidR="009F6A7D" w:rsidRPr="0048714D" w14:paraId="10A0CD17" w14:textId="77777777" w:rsidTr="00935567">
        <w:trPr>
          <w:jc w:val="center"/>
        </w:trPr>
        <w:tc>
          <w:tcPr>
            <w:tcW w:w="1111" w:type="dxa"/>
            <w:vAlign w:val="center"/>
          </w:tcPr>
          <w:p w14:paraId="57013713"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序号</w:t>
            </w:r>
          </w:p>
        </w:tc>
        <w:tc>
          <w:tcPr>
            <w:tcW w:w="2207" w:type="dxa"/>
            <w:vAlign w:val="center"/>
          </w:tcPr>
          <w:p w14:paraId="64AAB276"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头记录字段名称</w:t>
            </w:r>
          </w:p>
        </w:tc>
        <w:tc>
          <w:tcPr>
            <w:tcW w:w="1794" w:type="dxa"/>
            <w:vAlign w:val="center"/>
          </w:tcPr>
          <w:p w14:paraId="038D3B8D"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数据类型及长度</w:t>
            </w:r>
          </w:p>
        </w:tc>
        <w:tc>
          <w:tcPr>
            <w:tcW w:w="3410" w:type="dxa"/>
            <w:vAlign w:val="center"/>
          </w:tcPr>
          <w:p w14:paraId="5C324C2A"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有效值</w:t>
            </w:r>
          </w:p>
        </w:tc>
      </w:tr>
      <w:tr w:rsidR="009F6A7D" w:rsidRPr="0048714D" w14:paraId="27E4E62E" w14:textId="77777777" w:rsidTr="00935567">
        <w:trPr>
          <w:jc w:val="center"/>
        </w:trPr>
        <w:tc>
          <w:tcPr>
            <w:tcW w:w="1111" w:type="dxa"/>
            <w:vAlign w:val="center"/>
          </w:tcPr>
          <w:p w14:paraId="03E89911" w14:textId="77777777" w:rsidR="009F6A7D" w:rsidRPr="0048714D" w:rsidRDefault="0038621A" w:rsidP="0038621A">
            <w:pPr>
              <w:spacing w:line="240" w:lineRule="auto"/>
              <w:ind w:firstLineChars="0" w:firstLine="0"/>
              <w:jc w:val="left"/>
              <w:rPr>
                <w:rFonts w:ascii="宋体" w:hAnsi="宋体"/>
                <w:sz w:val="20"/>
                <w:szCs w:val="21"/>
              </w:rPr>
            </w:pPr>
            <w:r w:rsidRPr="0048714D">
              <w:rPr>
                <w:rFonts w:ascii="宋体" w:hAnsi="宋体"/>
                <w:sz w:val="20"/>
                <w:szCs w:val="21"/>
              </w:rPr>
              <w:t>1</w:t>
            </w:r>
          </w:p>
        </w:tc>
        <w:tc>
          <w:tcPr>
            <w:tcW w:w="2207" w:type="dxa"/>
            <w:vAlign w:val="center"/>
          </w:tcPr>
          <w:p w14:paraId="0D44CD03"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头记录标记</w:t>
            </w:r>
          </w:p>
        </w:tc>
        <w:tc>
          <w:tcPr>
            <w:tcW w:w="1794" w:type="dxa"/>
            <w:vAlign w:val="center"/>
          </w:tcPr>
          <w:p w14:paraId="2379A988"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3410" w:type="dxa"/>
            <w:vAlign w:val="center"/>
          </w:tcPr>
          <w:p w14:paraId="0D699E27"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H</w:t>
            </w:r>
          </w:p>
        </w:tc>
      </w:tr>
      <w:tr w:rsidR="009F6A7D" w:rsidRPr="0048714D" w14:paraId="4BCCDA13" w14:textId="77777777" w:rsidTr="00935567">
        <w:trPr>
          <w:jc w:val="center"/>
        </w:trPr>
        <w:tc>
          <w:tcPr>
            <w:tcW w:w="1111" w:type="dxa"/>
            <w:vAlign w:val="center"/>
          </w:tcPr>
          <w:p w14:paraId="135F4C67" w14:textId="77777777" w:rsidR="009F6A7D" w:rsidRPr="0048714D" w:rsidRDefault="0038621A" w:rsidP="0038621A">
            <w:pPr>
              <w:spacing w:line="240" w:lineRule="auto"/>
              <w:ind w:firstLineChars="0" w:firstLine="0"/>
              <w:jc w:val="left"/>
              <w:rPr>
                <w:rFonts w:ascii="宋体" w:hAnsi="宋体"/>
                <w:sz w:val="20"/>
                <w:szCs w:val="21"/>
              </w:rPr>
            </w:pPr>
            <w:r w:rsidRPr="0048714D">
              <w:rPr>
                <w:rFonts w:ascii="宋体" w:hAnsi="宋体"/>
                <w:sz w:val="20"/>
                <w:szCs w:val="21"/>
              </w:rPr>
              <w:t>2</w:t>
            </w:r>
          </w:p>
        </w:tc>
        <w:tc>
          <w:tcPr>
            <w:tcW w:w="2207" w:type="dxa"/>
            <w:vAlign w:val="center"/>
          </w:tcPr>
          <w:p w14:paraId="4A02CF27"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文件序号</w:t>
            </w:r>
          </w:p>
        </w:tc>
        <w:tc>
          <w:tcPr>
            <w:tcW w:w="1794" w:type="dxa"/>
            <w:vAlign w:val="center"/>
          </w:tcPr>
          <w:p w14:paraId="68D1ECCC" w14:textId="77777777" w:rsidR="009F6A7D" w:rsidRPr="0048714D" w:rsidRDefault="00F77418" w:rsidP="00F77418">
            <w:pPr>
              <w:spacing w:line="240" w:lineRule="auto"/>
              <w:ind w:firstLineChars="0" w:firstLine="0"/>
              <w:jc w:val="left"/>
              <w:rPr>
                <w:rFonts w:ascii="宋体" w:hAnsi="宋体"/>
                <w:sz w:val="20"/>
                <w:szCs w:val="21"/>
              </w:rPr>
            </w:pPr>
            <w:r w:rsidRPr="0048714D">
              <w:rPr>
                <w:rFonts w:ascii="宋体" w:hAnsi="宋体"/>
                <w:sz w:val="20"/>
                <w:szCs w:val="21"/>
              </w:rPr>
              <w:t>F</w:t>
            </w:r>
            <w:r w:rsidR="00F94095" w:rsidRPr="0048714D">
              <w:rPr>
                <w:rFonts w:ascii="宋体" w:hAnsi="宋体"/>
                <w:sz w:val="20"/>
                <w:szCs w:val="21"/>
              </w:rPr>
              <w:t>6</w:t>
            </w:r>
          </w:p>
        </w:tc>
        <w:tc>
          <w:tcPr>
            <w:tcW w:w="3410" w:type="dxa"/>
            <w:vAlign w:val="center"/>
          </w:tcPr>
          <w:p w14:paraId="587641F3"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文件名中的序号</w:t>
            </w:r>
          </w:p>
        </w:tc>
      </w:tr>
      <w:tr w:rsidR="009F6A7D" w:rsidRPr="0048714D" w14:paraId="0A31D494" w14:textId="77777777" w:rsidTr="00935567">
        <w:trPr>
          <w:jc w:val="center"/>
        </w:trPr>
        <w:tc>
          <w:tcPr>
            <w:tcW w:w="1111" w:type="dxa"/>
            <w:vAlign w:val="center"/>
          </w:tcPr>
          <w:p w14:paraId="0CD6D9BB" w14:textId="77777777" w:rsidR="009F6A7D" w:rsidRPr="0048714D" w:rsidRDefault="0038621A" w:rsidP="0038621A">
            <w:pPr>
              <w:spacing w:line="240" w:lineRule="auto"/>
              <w:ind w:firstLineChars="0" w:firstLine="0"/>
              <w:jc w:val="left"/>
              <w:rPr>
                <w:rFonts w:ascii="宋体" w:hAnsi="宋体"/>
                <w:sz w:val="20"/>
                <w:szCs w:val="21"/>
              </w:rPr>
            </w:pPr>
            <w:r w:rsidRPr="0048714D">
              <w:rPr>
                <w:rFonts w:ascii="宋体" w:hAnsi="宋体"/>
                <w:sz w:val="20"/>
                <w:szCs w:val="21"/>
              </w:rPr>
              <w:t>3</w:t>
            </w:r>
          </w:p>
        </w:tc>
        <w:tc>
          <w:tcPr>
            <w:tcW w:w="2207" w:type="dxa"/>
            <w:vAlign w:val="center"/>
          </w:tcPr>
          <w:p w14:paraId="296B91B5"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文件产生</w:t>
            </w:r>
            <w:r w:rsidRPr="0048714D">
              <w:rPr>
                <w:rFonts w:ascii="宋体" w:hAnsi="宋体" w:hint="eastAsia"/>
                <w:sz w:val="20"/>
                <w:szCs w:val="21"/>
              </w:rPr>
              <w:t>时间</w:t>
            </w:r>
          </w:p>
        </w:tc>
        <w:tc>
          <w:tcPr>
            <w:tcW w:w="1794" w:type="dxa"/>
            <w:vAlign w:val="center"/>
          </w:tcPr>
          <w:p w14:paraId="1EC19E21"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F14</w:t>
            </w:r>
          </w:p>
        </w:tc>
        <w:tc>
          <w:tcPr>
            <w:tcW w:w="3410" w:type="dxa"/>
            <w:vAlign w:val="center"/>
          </w:tcPr>
          <w:p w14:paraId="04DC1582"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 xml:space="preserve">格式（24小时制）：YYYYMMDDHHMMSS </w:t>
            </w:r>
          </w:p>
        </w:tc>
      </w:tr>
    </w:tbl>
    <w:p w14:paraId="34B4D5A8" w14:textId="77777777" w:rsidR="009F6A7D" w:rsidRPr="0048714D" w:rsidRDefault="009F6A7D" w:rsidP="00257949">
      <w:pPr>
        <w:adjustRightInd w:val="0"/>
        <w:snapToGrid w:val="0"/>
        <w:ind w:firstLineChars="83" w:firstLine="199"/>
        <w:jc w:val="left"/>
        <w:rPr>
          <w:color w:val="000000"/>
        </w:rPr>
      </w:pPr>
      <w:r w:rsidRPr="0048714D">
        <w:rPr>
          <w:rFonts w:hint="eastAsia"/>
          <w:color w:val="000000"/>
        </w:rPr>
        <w:t>头记录以管道符“</w:t>
      </w:r>
      <w:r w:rsidRPr="0048714D">
        <w:rPr>
          <w:color w:val="000000"/>
        </w:rPr>
        <w:t>|</w:t>
      </w:r>
      <w:r w:rsidRPr="0048714D">
        <w:rPr>
          <w:rFonts w:hint="eastAsia"/>
          <w:color w:val="000000"/>
        </w:rPr>
        <w:t>”作为字段分割符，最后一个字段后面无需管道符，以回车换行符结束。</w:t>
      </w:r>
    </w:p>
    <w:p w14:paraId="18756819" w14:textId="77777777" w:rsidR="009F6A7D" w:rsidRPr="0048714D" w:rsidRDefault="009F6A7D" w:rsidP="00257949">
      <w:pPr>
        <w:pStyle w:val="51"/>
        <w:numPr>
          <w:ilvl w:val="0"/>
          <w:numId w:val="0"/>
        </w:numPr>
        <w:rPr>
          <w:color w:val="000000"/>
        </w:rPr>
      </w:pPr>
      <w:r w:rsidRPr="0048714D">
        <w:rPr>
          <w:rFonts w:hint="eastAsia"/>
          <w:color w:val="000000"/>
        </w:rPr>
        <w:lastRenderedPageBreak/>
        <w:t>中间记录</w:t>
      </w:r>
    </w:p>
    <w:p w14:paraId="6B27474B" w14:textId="77777777" w:rsidR="009F6A7D" w:rsidRPr="0048714D" w:rsidRDefault="009F6A7D" w:rsidP="00257949">
      <w:pPr>
        <w:pStyle w:val="6"/>
        <w:numPr>
          <w:ilvl w:val="0"/>
          <w:numId w:val="0"/>
        </w:numPr>
        <w:rPr>
          <w:color w:val="000000"/>
        </w:rPr>
      </w:pPr>
      <w:r w:rsidRPr="0048714D">
        <w:rPr>
          <w:rFonts w:hint="eastAsia"/>
          <w:color w:val="000000"/>
        </w:rPr>
        <w:t>语音话单</w:t>
      </w:r>
    </w:p>
    <w:tbl>
      <w:tblPr>
        <w:tblW w:w="773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86"/>
        <w:gridCol w:w="993"/>
        <w:gridCol w:w="1985"/>
        <w:gridCol w:w="3271"/>
      </w:tblGrid>
      <w:tr w:rsidR="00865CFD" w:rsidRPr="0048714D" w14:paraId="0FC89D7D" w14:textId="77777777" w:rsidTr="00B15BDA">
        <w:trPr>
          <w:cantSplit/>
          <w:tblHeader/>
          <w:jc w:val="center"/>
        </w:trPr>
        <w:tc>
          <w:tcPr>
            <w:tcW w:w="1486"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5CE6FBA2" w14:textId="77777777" w:rsidR="00865CFD" w:rsidRPr="0048714D" w:rsidRDefault="00865CFD" w:rsidP="00133930">
            <w:pPr>
              <w:keepNext/>
              <w:topLinePunct/>
              <w:adjustRightInd w:val="0"/>
              <w:snapToGrid w:val="0"/>
              <w:spacing w:before="80" w:after="80" w:line="240" w:lineRule="atLeast"/>
              <w:ind w:firstLineChars="0" w:firstLine="41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名称</w:t>
            </w:r>
          </w:p>
        </w:tc>
        <w:tc>
          <w:tcPr>
            <w:tcW w:w="993"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24506B91" w14:textId="77777777" w:rsidR="00865CFD" w:rsidRPr="0048714D" w:rsidRDefault="00865CFD" w:rsidP="00133930">
            <w:pPr>
              <w:keepNext/>
              <w:topLinePunct/>
              <w:adjustRightInd w:val="0"/>
              <w:snapToGrid w:val="0"/>
              <w:spacing w:before="80" w:after="80" w:line="240" w:lineRule="atLeast"/>
              <w:ind w:firstLineChars="0" w:firstLine="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长度</w:t>
            </w:r>
          </w:p>
        </w:tc>
        <w:tc>
          <w:tcPr>
            <w:tcW w:w="1985"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3C3B5ADD" w14:textId="77777777" w:rsidR="00865CFD" w:rsidRPr="0048714D" w:rsidRDefault="00865CFD" w:rsidP="00133930">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字段名称</w:t>
            </w:r>
          </w:p>
        </w:tc>
        <w:tc>
          <w:tcPr>
            <w:tcW w:w="3271"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4C19AB2C" w14:textId="77777777" w:rsidR="00865CFD" w:rsidRPr="0048714D" w:rsidRDefault="00865CFD" w:rsidP="00133930">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话单域说明</w:t>
            </w:r>
          </w:p>
        </w:tc>
      </w:tr>
      <w:tr w:rsidR="006813B6" w:rsidRPr="0048714D" w14:paraId="12512789" w14:textId="77777777" w:rsidTr="00B15BDA">
        <w:trPr>
          <w:cantSplit/>
          <w:jc w:val="center"/>
        </w:trPr>
        <w:tc>
          <w:tcPr>
            <w:tcW w:w="1486"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1E4E8A78"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文件名</w:t>
            </w:r>
          </w:p>
        </w:tc>
        <w:tc>
          <w:tcPr>
            <w:tcW w:w="993"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4622F110"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sz w:val="20"/>
                <w:szCs w:val="21"/>
              </w:rPr>
              <w:t>V50</w:t>
            </w:r>
          </w:p>
        </w:tc>
        <w:tc>
          <w:tcPr>
            <w:tcW w:w="1985"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4586D9FD" w14:textId="77777777" w:rsidR="00865CFD"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Ori_file_name</w:t>
            </w:r>
          </w:p>
        </w:tc>
        <w:tc>
          <w:tcPr>
            <w:tcW w:w="3271"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61659D51"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话单所在原始话单文件名称</w:t>
            </w:r>
          </w:p>
        </w:tc>
      </w:tr>
      <w:tr w:rsidR="006813B6" w:rsidRPr="0048714D" w14:paraId="10BA5696" w14:textId="77777777" w:rsidTr="00B15BDA">
        <w:trPr>
          <w:cantSplit/>
          <w:jc w:val="center"/>
        </w:trPr>
        <w:tc>
          <w:tcPr>
            <w:tcW w:w="1486" w:type="dxa"/>
            <w:shd w:val="clear" w:color="auto" w:fill="auto"/>
            <w:vAlign w:val="center"/>
          </w:tcPr>
          <w:p w14:paraId="4E6676F4"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话单类型</w:t>
            </w:r>
          </w:p>
        </w:tc>
        <w:tc>
          <w:tcPr>
            <w:tcW w:w="993" w:type="dxa"/>
            <w:shd w:val="clear" w:color="auto" w:fill="auto"/>
            <w:vAlign w:val="center"/>
          </w:tcPr>
          <w:p w14:paraId="4BEE53B8" w14:textId="77777777" w:rsidR="00865CFD"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V2</w:t>
            </w:r>
          </w:p>
        </w:tc>
        <w:tc>
          <w:tcPr>
            <w:tcW w:w="1985" w:type="dxa"/>
            <w:shd w:val="clear" w:color="auto" w:fill="auto"/>
            <w:vAlign w:val="center"/>
          </w:tcPr>
          <w:p w14:paraId="110E94F6" w14:textId="77777777" w:rsidR="00865CFD"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Record_type</w:t>
            </w:r>
          </w:p>
        </w:tc>
        <w:tc>
          <w:tcPr>
            <w:tcW w:w="3271" w:type="dxa"/>
            <w:shd w:val="clear" w:color="auto" w:fill="auto"/>
            <w:vAlign w:val="center"/>
          </w:tcPr>
          <w:p w14:paraId="7775500B" w14:textId="77777777" w:rsidR="00865CFD"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01：</w:t>
            </w:r>
            <w:r w:rsidR="007B216F" w:rsidRPr="0048714D">
              <w:rPr>
                <w:rFonts w:ascii="宋体" w:hAnsi="宋体" w:hint="eastAsia"/>
                <w:sz w:val="20"/>
                <w:szCs w:val="21"/>
              </w:rPr>
              <w:t>发起</w:t>
            </w:r>
            <w:r w:rsidRPr="0048714D">
              <w:rPr>
                <w:rFonts w:ascii="宋体" w:hAnsi="宋体" w:hint="eastAsia"/>
                <w:sz w:val="20"/>
                <w:szCs w:val="21"/>
              </w:rPr>
              <w:t>话单</w:t>
            </w:r>
          </w:p>
          <w:p w14:paraId="6A8CBC6A" w14:textId="77777777" w:rsidR="006E2AC0"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02：</w:t>
            </w:r>
            <w:r w:rsidR="007B216F" w:rsidRPr="0048714D">
              <w:rPr>
                <w:rFonts w:ascii="宋体" w:hAnsi="宋体" w:hint="eastAsia"/>
                <w:sz w:val="20"/>
                <w:szCs w:val="21"/>
              </w:rPr>
              <w:t>落地</w:t>
            </w:r>
            <w:r w:rsidRPr="0048714D">
              <w:rPr>
                <w:rFonts w:ascii="宋体" w:hAnsi="宋体" w:hint="eastAsia"/>
                <w:sz w:val="20"/>
                <w:szCs w:val="21"/>
              </w:rPr>
              <w:t>话单</w:t>
            </w:r>
          </w:p>
          <w:p w14:paraId="3425299E" w14:textId="77777777" w:rsidR="0040137F" w:rsidRPr="0048714D" w:rsidRDefault="0040137F" w:rsidP="0038621A">
            <w:pPr>
              <w:spacing w:line="240" w:lineRule="auto"/>
              <w:ind w:firstLineChars="0" w:firstLine="0"/>
              <w:jc w:val="left"/>
              <w:rPr>
                <w:rFonts w:ascii="宋体" w:hAnsi="宋体"/>
                <w:sz w:val="20"/>
                <w:szCs w:val="21"/>
              </w:rPr>
            </w:pPr>
            <w:r w:rsidRPr="0048714D">
              <w:rPr>
                <w:rFonts w:ascii="宋体" w:hAnsi="宋体"/>
                <w:sz w:val="20"/>
                <w:szCs w:val="21"/>
              </w:rPr>
              <w:t>03：</w:t>
            </w:r>
            <w:r w:rsidRPr="0048714D">
              <w:rPr>
                <w:rFonts w:ascii="宋体" w:hAnsi="宋体" w:hint="eastAsia"/>
                <w:sz w:val="20"/>
                <w:szCs w:val="21"/>
              </w:rPr>
              <w:t>汇接话单</w:t>
            </w:r>
          </w:p>
        </w:tc>
      </w:tr>
      <w:tr w:rsidR="006813B6" w:rsidRPr="0048714D" w14:paraId="14736D85" w14:textId="77777777" w:rsidTr="00B15BDA">
        <w:trPr>
          <w:cantSplit/>
          <w:jc w:val="center"/>
        </w:trPr>
        <w:tc>
          <w:tcPr>
            <w:tcW w:w="1486" w:type="dxa"/>
            <w:shd w:val="clear" w:color="auto" w:fill="auto"/>
            <w:vAlign w:val="center"/>
          </w:tcPr>
          <w:p w14:paraId="57987735"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主叫号码</w:t>
            </w:r>
          </w:p>
        </w:tc>
        <w:tc>
          <w:tcPr>
            <w:tcW w:w="993" w:type="dxa"/>
            <w:shd w:val="clear" w:color="auto" w:fill="auto"/>
            <w:vAlign w:val="center"/>
          </w:tcPr>
          <w:p w14:paraId="0F22075F" w14:textId="77777777" w:rsidR="00865CFD"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27817632" w14:textId="77777777" w:rsidR="00865CFD"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Calling_number</w:t>
            </w:r>
          </w:p>
        </w:tc>
        <w:tc>
          <w:tcPr>
            <w:tcW w:w="3271" w:type="dxa"/>
            <w:shd w:val="clear" w:color="auto" w:fill="auto"/>
            <w:vAlign w:val="center"/>
          </w:tcPr>
          <w:p w14:paraId="2CA015DC"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主叫号码</w:t>
            </w:r>
          </w:p>
        </w:tc>
      </w:tr>
      <w:tr w:rsidR="006813B6" w:rsidRPr="0048714D" w14:paraId="4C181C15" w14:textId="77777777" w:rsidTr="00B15BDA">
        <w:trPr>
          <w:cantSplit/>
          <w:jc w:val="center"/>
        </w:trPr>
        <w:tc>
          <w:tcPr>
            <w:tcW w:w="1486" w:type="dxa"/>
            <w:shd w:val="clear" w:color="auto" w:fill="auto"/>
            <w:vAlign w:val="center"/>
          </w:tcPr>
          <w:p w14:paraId="2B3D3D91"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被叫号码</w:t>
            </w:r>
          </w:p>
        </w:tc>
        <w:tc>
          <w:tcPr>
            <w:tcW w:w="993" w:type="dxa"/>
            <w:shd w:val="clear" w:color="auto" w:fill="auto"/>
            <w:vAlign w:val="center"/>
          </w:tcPr>
          <w:p w14:paraId="676FAAA1" w14:textId="77777777" w:rsidR="00865CFD"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41F1E337" w14:textId="77777777" w:rsidR="00865CFD"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Called_number</w:t>
            </w:r>
          </w:p>
        </w:tc>
        <w:tc>
          <w:tcPr>
            <w:tcW w:w="3271" w:type="dxa"/>
            <w:shd w:val="clear" w:color="auto" w:fill="auto"/>
            <w:vAlign w:val="center"/>
          </w:tcPr>
          <w:p w14:paraId="77A69110"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被叫号码</w:t>
            </w:r>
          </w:p>
        </w:tc>
      </w:tr>
      <w:tr w:rsidR="006813B6" w:rsidRPr="0048714D" w14:paraId="26AA1F64" w14:textId="77777777" w:rsidTr="00B15BDA">
        <w:trPr>
          <w:cantSplit/>
          <w:jc w:val="center"/>
        </w:trPr>
        <w:tc>
          <w:tcPr>
            <w:tcW w:w="1486" w:type="dxa"/>
            <w:shd w:val="clear" w:color="auto" w:fill="auto"/>
            <w:vAlign w:val="center"/>
          </w:tcPr>
          <w:p w14:paraId="53FA227A" w14:textId="77777777" w:rsidR="006E2AC0" w:rsidRPr="0048714D" w:rsidRDefault="006E2AC0" w:rsidP="0038621A">
            <w:pPr>
              <w:spacing w:line="240" w:lineRule="auto"/>
              <w:ind w:firstLineChars="0" w:firstLine="0"/>
              <w:jc w:val="left"/>
              <w:rPr>
                <w:rFonts w:ascii="宋体" w:hAnsi="宋体"/>
                <w:sz w:val="20"/>
                <w:szCs w:val="21"/>
              </w:rPr>
            </w:pPr>
            <w:r w:rsidRPr="0048714D">
              <w:rPr>
                <w:rFonts w:ascii="宋体" w:hAnsi="宋体" w:hint="eastAsia"/>
                <w:sz w:val="20"/>
                <w:szCs w:val="21"/>
              </w:rPr>
              <w:t>通话起始时间</w:t>
            </w:r>
          </w:p>
        </w:tc>
        <w:tc>
          <w:tcPr>
            <w:tcW w:w="993" w:type="dxa"/>
            <w:shd w:val="clear" w:color="auto" w:fill="auto"/>
            <w:vAlign w:val="center"/>
          </w:tcPr>
          <w:p w14:paraId="3E097BC9" w14:textId="77777777" w:rsidR="006E2AC0"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0CDEA337" w14:textId="77777777" w:rsidR="006E2AC0"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Call_start_tm</w:t>
            </w:r>
          </w:p>
        </w:tc>
        <w:tc>
          <w:tcPr>
            <w:tcW w:w="3271" w:type="dxa"/>
            <w:shd w:val="clear" w:color="auto" w:fill="auto"/>
            <w:vAlign w:val="center"/>
          </w:tcPr>
          <w:p w14:paraId="54283C9C" w14:textId="77777777" w:rsidR="006E2AC0"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YYYYMMDDHHMMSS</w:t>
            </w:r>
          </w:p>
        </w:tc>
      </w:tr>
      <w:tr w:rsidR="006813B6" w:rsidRPr="0048714D" w14:paraId="1A34F539" w14:textId="77777777" w:rsidTr="00B15BDA">
        <w:trPr>
          <w:cantSplit/>
          <w:jc w:val="center"/>
        </w:trPr>
        <w:tc>
          <w:tcPr>
            <w:tcW w:w="1486" w:type="dxa"/>
            <w:shd w:val="clear" w:color="auto" w:fill="auto"/>
            <w:vAlign w:val="center"/>
          </w:tcPr>
          <w:p w14:paraId="6782F653" w14:textId="77777777" w:rsidR="006E2AC0" w:rsidRPr="0048714D" w:rsidRDefault="006E2AC0" w:rsidP="0038621A">
            <w:pPr>
              <w:spacing w:line="240" w:lineRule="auto"/>
              <w:ind w:firstLineChars="0" w:firstLine="0"/>
              <w:jc w:val="left"/>
              <w:rPr>
                <w:rFonts w:ascii="宋体" w:hAnsi="宋体"/>
                <w:sz w:val="20"/>
                <w:szCs w:val="21"/>
              </w:rPr>
            </w:pPr>
            <w:r w:rsidRPr="0048714D">
              <w:rPr>
                <w:rFonts w:ascii="宋体" w:hAnsi="宋体" w:hint="eastAsia"/>
                <w:sz w:val="20"/>
                <w:szCs w:val="21"/>
              </w:rPr>
              <w:t>通话时长</w:t>
            </w:r>
          </w:p>
        </w:tc>
        <w:tc>
          <w:tcPr>
            <w:tcW w:w="993" w:type="dxa"/>
            <w:shd w:val="clear" w:color="auto" w:fill="auto"/>
            <w:vAlign w:val="center"/>
          </w:tcPr>
          <w:p w14:paraId="2630B46E" w14:textId="77777777" w:rsidR="006E2AC0" w:rsidRPr="0048714D" w:rsidRDefault="006E2AC0" w:rsidP="0038621A">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3586B77A" w14:textId="77777777" w:rsidR="006E2AC0" w:rsidRPr="0048714D" w:rsidRDefault="000043BF" w:rsidP="0038621A">
            <w:pPr>
              <w:spacing w:line="240" w:lineRule="auto"/>
              <w:ind w:firstLineChars="0" w:firstLine="0"/>
              <w:jc w:val="left"/>
              <w:rPr>
                <w:rFonts w:ascii="宋体" w:hAnsi="宋体"/>
                <w:sz w:val="20"/>
                <w:szCs w:val="21"/>
              </w:rPr>
            </w:pPr>
            <w:r w:rsidRPr="0048714D">
              <w:rPr>
                <w:rFonts w:ascii="宋体" w:hAnsi="宋体"/>
                <w:sz w:val="20"/>
                <w:szCs w:val="21"/>
              </w:rPr>
              <w:t>Call_duration</w:t>
            </w:r>
          </w:p>
        </w:tc>
        <w:tc>
          <w:tcPr>
            <w:tcW w:w="3271" w:type="dxa"/>
            <w:shd w:val="clear" w:color="auto" w:fill="auto"/>
            <w:vAlign w:val="center"/>
          </w:tcPr>
          <w:p w14:paraId="0C39A328" w14:textId="77777777" w:rsidR="006E2AC0" w:rsidRPr="0048714D" w:rsidRDefault="000043BF" w:rsidP="0038621A">
            <w:pPr>
              <w:spacing w:line="240" w:lineRule="auto"/>
              <w:ind w:firstLineChars="0" w:firstLine="0"/>
              <w:jc w:val="left"/>
              <w:rPr>
                <w:rFonts w:ascii="宋体" w:hAnsi="宋体"/>
                <w:sz w:val="20"/>
                <w:szCs w:val="21"/>
              </w:rPr>
            </w:pPr>
            <w:r w:rsidRPr="0048714D">
              <w:rPr>
                <w:rFonts w:ascii="宋体" w:hAnsi="宋体" w:hint="eastAsia"/>
                <w:sz w:val="20"/>
                <w:szCs w:val="21"/>
              </w:rPr>
              <w:t>全数字</w:t>
            </w:r>
          </w:p>
        </w:tc>
      </w:tr>
      <w:tr w:rsidR="006813B6" w:rsidRPr="0048714D" w14:paraId="75EDBDC1" w14:textId="77777777" w:rsidTr="00B15BDA">
        <w:trPr>
          <w:cantSplit/>
          <w:jc w:val="center"/>
        </w:trPr>
        <w:tc>
          <w:tcPr>
            <w:tcW w:w="1486" w:type="dxa"/>
            <w:shd w:val="clear" w:color="auto" w:fill="auto"/>
            <w:vAlign w:val="center"/>
          </w:tcPr>
          <w:p w14:paraId="7CB04E51"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被叫漫游号码</w:t>
            </w:r>
          </w:p>
        </w:tc>
        <w:tc>
          <w:tcPr>
            <w:tcW w:w="993" w:type="dxa"/>
            <w:shd w:val="clear" w:color="auto" w:fill="auto"/>
            <w:vAlign w:val="center"/>
          </w:tcPr>
          <w:p w14:paraId="12B965A0" w14:textId="77777777" w:rsidR="00865CFD" w:rsidRPr="0048714D" w:rsidRDefault="001C03ED" w:rsidP="001C03ED">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6D7C69B0" w14:textId="77777777" w:rsidR="00865CFD" w:rsidRPr="0048714D" w:rsidRDefault="00CF2A5E" w:rsidP="0038621A">
            <w:pPr>
              <w:spacing w:line="240" w:lineRule="auto"/>
              <w:ind w:firstLineChars="0" w:firstLine="0"/>
              <w:jc w:val="left"/>
              <w:rPr>
                <w:rFonts w:ascii="宋体" w:hAnsi="宋体"/>
                <w:sz w:val="20"/>
                <w:szCs w:val="21"/>
              </w:rPr>
            </w:pPr>
            <w:r w:rsidRPr="0048714D">
              <w:rPr>
                <w:rFonts w:ascii="宋体" w:hAnsi="宋体"/>
                <w:sz w:val="20"/>
                <w:szCs w:val="21"/>
              </w:rPr>
              <w:t>Called_msrn</w:t>
            </w:r>
          </w:p>
        </w:tc>
        <w:tc>
          <w:tcPr>
            <w:tcW w:w="3271" w:type="dxa"/>
            <w:shd w:val="clear" w:color="auto" w:fill="auto"/>
            <w:vAlign w:val="center"/>
          </w:tcPr>
          <w:p w14:paraId="58EF787A" w14:textId="77777777" w:rsidR="00865CFD" w:rsidRPr="0048714D" w:rsidRDefault="00CF2A5E" w:rsidP="0038621A">
            <w:pPr>
              <w:spacing w:line="240" w:lineRule="auto"/>
              <w:ind w:firstLineChars="0" w:firstLine="0"/>
              <w:jc w:val="left"/>
              <w:rPr>
                <w:rFonts w:ascii="宋体" w:hAnsi="宋体"/>
                <w:sz w:val="20"/>
                <w:szCs w:val="21"/>
              </w:rPr>
            </w:pPr>
            <w:r w:rsidRPr="0048714D">
              <w:rPr>
                <w:rFonts w:ascii="宋体" w:hAnsi="宋体" w:hint="eastAsia"/>
                <w:sz w:val="20"/>
                <w:szCs w:val="21"/>
              </w:rPr>
              <w:t>全数字或全空</w:t>
            </w:r>
          </w:p>
        </w:tc>
      </w:tr>
      <w:tr w:rsidR="006813B6" w:rsidRPr="0048714D" w14:paraId="29CA94E1" w14:textId="77777777" w:rsidTr="00B15BDA">
        <w:trPr>
          <w:cantSplit/>
          <w:jc w:val="center"/>
        </w:trPr>
        <w:tc>
          <w:tcPr>
            <w:tcW w:w="1486" w:type="dxa"/>
            <w:shd w:val="clear" w:color="auto" w:fill="auto"/>
            <w:vAlign w:val="center"/>
          </w:tcPr>
          <w:p w14:paraId="3C95825C"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入中继群号</w:t>
            </w:r>
          </w:p>
        </w:tc>
        <w:tc>
          <w:tcPr>
            <w:tcW w:w="993" w:type="dxa"/>
            <w:shd w:val="clear" w:color="auto" w:fill="auto"/>
            <w:vAlign w:val="center"/>
          </w:tcPr>
          <w:p w14:paraId="4EB6D6F7" w14:textId="77777777" w:rsidR="00865CFD" w:rsidRPr="0048714D" w:rsidRDefault="000043BF" w:rsidP="0038621A">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5761AFE0" w14:textId="77777777" w:rsidR="00865CFD" w:rsidRPr="0048714D" w:rsidRDefault="000043BF" w:rsidP="0038621A">
            <w:pPr>
              <w:spacing w:line="240" w:lineRule="auto"/>
              <w:ind w:firstLineChars="0" w:firstLine="0"/>
              <w:jc w:val="left"/>
              <w:rPr>
                <w:rFonts w:ascii="宋体" w:hAnsi="宋体"/>
                <w:sz w:val="20"/>
                <w:szCs w:val="21"/>
              </w:rPr>
            </w:pPr>
            <w:r w:rsidRPr="0048714D">
              <w:rPr>
                <w:rFonts w:ascii="宋体" w:hAnsi="宋体"/>
                <w:sz w:val="20"/>
                <w:szCs w:val="21"/>
              </w:rPr>
              <w:t>Incoming TKGP</w:t>
            </w:r>
          </w:p>
        </w:tc>
        <w:tc>
          <w:tcPr>
            <w:tcW w:w="3271" w:type="dxa"/>
            <w:shd w:val="clear" w:color="auto" w:fill="auto"/>
            <w:vAlign w:val="center"/>
          </w:tcPr>
          <w:p w14:paraId="59A4FEAA"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入中继群号</w:t>
            </w:r>
            <w:r w:rsidR="00F722FA" w:rsidRPr="0048714D">
              <w:rPr>
                <w:rFonts w:ascii="宋体" w:hAnsi="宋体" w:hint="eastAsia"/>
                <w:sz w:val="20"/>
                <w:szCs w:val="21"/>
              </w:rPr>
              <w:t>（十六进制）</w:t>
            </w:r>
          </w:p>
        </w:tc>
      </w:tr>
      <w:tr w:rsidR="00F722FA" w:rsidRPr="0048714D" w14:paraId="448C0C8B" w14:textId="77777777" w:rsidTr="00562449">
        <w:trPr>
          <w:cantSplit/>
          <w:jc w:val="center"/>
        </w:trPr>
        <w:tc>
          <w:tcPr>
            <w:tcW w:w="1486" w:type="dxa"/>
            <w:shd w:val="clear" w:color="auto" w:fill="auto"/>
            <w:vAlign w:val="center"/>
          </w:tcPr>
          <w:p w14:paraId="5BBE3C66" w14:textId="77777777" w:rsidR="00F722FA" w:rsidRPr="0048714D" w:rsidRDefault="00F722FA" w:rsidP="00562449">
            <w:pPr>
              <w:spacing w:line="240" w:lineRule="auto"/>
              <w:ind w:firstLineChars="0" w:firstLine="0"/>
              <w:jc w:val="left"/>
              <w:rPr>
                <w:rFonts w:ascii="宋体" w:hAnsi="宋体"/>
                <w:sz w:val="20"/>
                <w:szCs w:val="21"/>
              </w:rPr>
            </w:pPr>
            <w:r w:rsidRPr="0048714D">
              <w:rPr>
                <w:rFonts w:ascii="宋体" w:hAnsi="宋体" w:hint="eastAsia"/>
                <w:sz w:val="20"/>
                <w:szCs w:val="21"/>
              </w:rPr>
              <w:t>入中继群号</w:t>
            </w:r>
          </w:p>
        </w:tc>
        <w:tc>
          <w:tcPr>
            <w:tcW w:w="993" w:type="dxa"/>
            <w:shd w:val="clear" w:color="auto" w:fill="auto"/>
            <w:vAlign w:val="center"/>
          </w:tcPr>
          <w:p w14:paraId="2C200BE4" w14:textId="77777777" w:rsidR="00F722FA" w:rsidRPr="0048714D" w:rsidRDefault="00F722FA" w:rsidP="00562449">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647506D0" w14:textId="77777777" w:rsidR="00F722FA" w:rsidRPr="0048714D" w:rsidRDefault="00F722FA" w:rsidP="00562449">
            <w:pPr>
              <w:spacing w:line="240" w:lineRule="auto"/>
              <w:ind w:firstLineChars="0" w:firstLine="0"/>
              <w:jc w:val="left"/>
              <w:rPr>
                <w:rFonts w:ascii="宋体" w:hAnsi="宋体"/>
                <w:sz w:val="20"/>
                <w:szCs w:val="21"/>
              </w:rPr>
            </w:pPr>
            <w:r w:rsidRPr="0048714D">
              <w:rPr>
                <w:rFonts w:ascii="宋体" w:hAnsi="宋体"/>
                <w:sz w:val="20"/>
                <w:szCs w:val="21"/>
              </w:rPr>
              <w:t>Incoming TKGP</w:t>
            </w:r>
          </w:p>
        </w:tc>
        <w:tc>
          <w:tcPr>
            <w:tcW w:w="3271" w:type="dxa"/>
            <w:shd w:val="clear" w:color="auto" w:fill="auto"/>
            <w:vAlign w:val="center"/>
          </w:tcPr>
          <w:p w14:paraId="7893435C" w14:textId="77777777" w:rsidR="00F722FA" w:rsidRPr="0048714D" w:rsidRDefault="00F722FA" w:rsidP="00562449">
            <w:pPr>
              <w:spacing w:line="240" w:lineRule="auto"/>
              <w:ind w:firstLineChars="0" w:firstLine="0"/>
              <w:jc w:val="left"/>
              <w:rPr>
                <w:rFonts w:ascii="宋体" w:hAnsi="宋体"/>
                <w:sz w:val="20"/>
                <w:szCs w:val="21"/>
              </w:rPr>
            </w:pPr>
            <w:r w:rsidRPr="0048714D">
              <w:rPr>
                <w:rFonts w:ascii="宋体" w:hAnsi="宋体" w:hint="eastAsia"/>
                <w:sz w:val="20"/>
                <w:szCs w:val="21"/>
              </w:rPr>
              <w:t>入中继群号（十进制）</w:t>
            </w:r>
          </w:p>
        </w:tc>
      </w:tr>
      <w:tr w:rsidR="006813B6" w:rsidRPr="0048714D" w14:paraId="435E7593" w14:textId="77777777" w:rsidTr="00B15BDA">
        <w:trPr>
          <w:cantSplit/>
          <w:jc w:val="center"/>
        </w:trPr>
        <w:tc>
          <w:tcPr>
            <w:tcW w:w="1486" w:type="dxa"/>
            <w:shd w:val="clear" w:color="auto" w:fill="auto"/>
            <w:vAlign w:val="center"/>
          </w:tcPr>
          <w:p w14:paraId="4BCA0E88"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出中继群号</w:t>
            </w:r>
          </w:p>
        </w:tc>
        <w:tc>
          <w:tcPr>
            <w:tcW w:w="993" w:type="dxa"/>
            <w:shd w:val="clear" w:color="auto" w:fill="auto"/>
            <w:vAlign w:val="center"/>
          </w:tcPr>
          <w:p w14:paraId="219C4FAD" w14:textId="77777777" w:rsidR="00865CFD" w:rsidRPr="0048714D" w:rsidRDefault="000043BF" w:rsidP="0038621A">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04A95247" w14:textId="77777777" w:rsidR="00865CFD" w:rsidRPr="0048714D" w:rsidRDefault="000043BF" w:rsidP="0038621A">
            <w:pPr>
              <w:spacing w:line="240" w:lineRule="auto"/>
              <w:ind w:firstLineChars="0" w:firstLine="0"/>
              <w:jc w:val="left"/>
              <w:rPr>
                <w:rFonts w:ascii="宋体" w:hAnsi="宋体"/>
                <w:sz w:val="20"/>
                <w:szCs w:val="21"/>
              </w:rPr>
            </w:pPr>
            <w:r w:rsidRPr="0048714D">
              <w:rPr>
                <w:rFonts w:ascii="宋体" w:hAnsi="宋体"/>
                <w:sz w:val="20"/>
                <w:szCs w:val="21"/>
              </w:rPr>
              <w:t>Outgoing TKGP</w:t>
            </w:r>
          </w:p>
        </w:tc>
        <w:tc>
          <w:tcPr>
            <w:tcW w:w="3271" w:type="dxa"/>
            <w:shd w:val="clear" w:color="auto" w:fill="auto"/>
            <w:vAlign w:val="center"/>
          </w:tcPr>
          <w:p w14:paraId="6EC62AA2"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出中继群号</w:t>
            </w:r>
            <w:r w:rsidR="00F722FA" w:rsidRPr="0048714D">
              <w:rPr>
                <w:rFonts w:ascii="宋体" w:hAnsi="宋体" w:hint="eastAsia"/>
                <w:sz w:val="20"/>
                <w:szCs w:val="21"/>
              </w:rPr>
              <w:t>（十六进制）</w:t>
            </w:r>
          </w:p>
        </w:tc>
      </w:tr>
      <w:tr w:rsidR="00F722FA" w:rsidRPr="0048714D" w14:paraId="5CD002A9" w14:textId="77777777" w:rsidTr="00562449">
        <w:trPr>
          <w:cantSplit/>
          <w:jc w:val="center"/>
        </w:trPr>
        <w:tc>
          <w:tcPr>
            <w:tcW w:w="1486" w:type="dxa"/>
            <w:shd w:val="clear" w:color="auto" w:fill="auto"/>
            <w:vAlign w:val="center"/>
          </w:tcPr>
          <w:p w14:paraId="19D15176" w14:textId="77777777" w:rsidR="00F722FA" w:rsidRPr="0048714D" w:rsidRDefault="00F722FA" w:rsidP="00562449">
            <w:pPr>
              <w:spacing w:line="240" w:lineRule="auto"/>
              <w:ind w:firstLineChars="0" w:firstLine="0"/>
              <w:jc w:val="left"/>
              <w:rPr>
                <w:rFonts w:ascii="宋体" w:hAnsi="宋体"/>
                <w:sz w:val="20"/>
                <w:szCs w:val="21"/>
              </w:rPr>
            </w:pPr>
            <w:r w:rsidRPr="0048714D">
              <w:rPr>
                <w:rFonts w:ascii="宋体" w:hAnsi="宋体" w:hint="eastAsia"/>
                <w:sz w:val="20"/>
                <w:szCs w:val="21"/>
              </w:rPr>
              <w:t>出中继群号</w:t>
            </w:r>
          </w:p>
        </w:tc>
        <w:tc>
          <w:tcPr>
            <w:tcW w:w="993" w:type="dxa"/>
            <w:shd w:val="clear" w:color="auto" w:fill="auto"/>
            <w:vAlign w:val="center"/>
          </w:tcPr>
          <w:p w14:paraId="0E2ED32B" w14:textId="77777777" w:rsidR="00F722FA" w:rsidRPr="0048714D" w:rsidRDefault="00F722FA" w:rsidP="00562449">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3567CE0C" w14:textId="77777777" w:rsidR="00F722FA" w:rsidRPr="0048714D" w:rsidRDefault="00F722FA" w:rsidP="00562449">
            <w:pPr>
              <w:spacing w:line="240" w:lineRule="auto"/>
              <w:ind w:firstLineChars="0" w:firstLine="0"/>
              <w:jc w:val="left"/>
              <w:rPr>
                <w:rFonts w:ascii="宋体" w:hAnsi="宋体"/>
                <w:sz w:val="20"/>
                <w:szCs w:val="21"/>
              </w:rPr>
            </w:pPr>
            <w:r w:rsidRPr="0048714D">
              <w:rPr>
                <w:rFonts w:ascii="宋体" w:hAnsi="宋体"/>
                <w:sz w:val="20"/>
                <w:szCs w:val="21"/>
              </w:rPr>
              <w:t>Outgoing TKGP</w:t>
            </w:r>
          </w:p>
        </w:tc>
        <w:tc>
          <w:tcPr>
            <w:tcW w:w="3271" w:type="dxa"/>
            <w:shd w:val="clear" w:color="auto" w:fill="auto"/>
            <w:vAlign w:val="center"/>
          </w:tcPr>
          <w:p w14:paraId="6A586964" w14:textId="77777777" w:rsidR="00F722FA" w:rsidRPr="0048714D" w:rsidRDefault="00F722FA" w:rsidP="00562449">
            <w:pPr>
              <w:spacing w:line="240" w:lineRule="auto"/>
              <w:ind w:firstLineChars="0" w:firstLine="0"/>
              <w:jc w:val="left"/>
              <w:rPr>
                <w:rFonts w:ascii="宋体" w:hAnsi="宋体"/>
                <w:sz w:val="20"/>
                <w:szCs w:val="21"/>
              </w:rPr>
            </w:pPr>
            <w:r w:rsidRPr="0048714D">
              <w:rPr>
                <w:rFonts w:ascii="宋体" w:hAnsi="宋体" w:hint="eastAsia"/>
                <w:sz w:val="20"/>
                <w:szCs w:val="21"/>
              </w:rPr>
              <w:t>出中继群号（十进制）</w:t>
            </w:r>
          </w:p>
        </w:tc>
      </w:tr>
      <w:tr w:rsidR="006813B6" w:rsidRPr="0048714D" w14:paraId="70873288" w14:textId="77777777" w:rsidTr="00B15BDA">
        <w:trPr>
          <w:cantSplit/>
          <w:jc w:val="center"/>
        </w:trPr>
        <w:tc>
          <w:tcPr>
            <w:tcW w:w="1486" w:type="dxa"/>
            <w:shd w:val="clear" w:color="auto" w:fill="auto"/>
            <w:vAlign w:val="center"/>
          </w:tcPr>
          <w:p w14:paraId="3302E55D"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话单序列号</w:t>
            </w:r>
          </w:p>
        </w:tc>
        <w:tc>
          <w:tcPr>
            <w:tcW w:w="993" w:type="dxa"/>
            <w:shd w:val="clear" w:color="auto" w:fill="auto"/>
            <w:vAlign w:val="center"/>
          </w:tcPr>
          <w:p w14:paraId="1125DDB4" w14:textId="77777777" w:rsidR="00865CFD" w:rsidRPr="0048714D" w:rsidRDefault="000043BF" w:rsidP="0038621A">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74B70FB7" w14:textId="77777777" w:rsidR="00865CFD" w:rsidRPr="0048714D" w:rsidRDefault="000043BF" w:rsidP="0038621A">
            <w:pPr>
              <w:spacing w:line="240" w:lineRule="auto"/>
              <w:ind w:firstLineChars="0" w:firstLine="0"/>
              <w:jc w:val="left"/>
              <w:rPr>
                <w:rFonts w:ascii="宋体" w:hAnsi="宋体"/>
                <w:sz w:val="20"/>
                <w:szCs w:val="21"/>
              </w:rPr>
            </w:pPr>
            <w:r w:rsidRPr="0048714D">
              <w:rPr>
                <w:rFonts w:ascii="宋体" w:hAnsi="宋体"/>
                <w:sz w:val="20"/>
                <w:szCs w:val="21"/>
              </w:rPr>
              <w:t>Cdr_seq</w:t>
            </w:r>
          </w:p>
        </w:tc>
        <w:tc>
          <w:tcPr>
            <w:tcW w:w="3271" w:type="dxa"/>
            <w:shd w:val="clear" w:color="auto" w:fill="auto"/>
            <w:vAlign w:val="center"/>
          </w:tcPr>
          <w:p w14:paraId="2DE2CAB4" w14:textId="77777777" w:rsidR="00865CFD" w:rsidRPr="0048714D" w:rsidRDefault="006813B6" w:rsidP="0038621A">
            <w:pPr>
              <w:spacing w:line="240" w:lineRule="auto"/>
              <w:ind w:firstLineChars="0" w:firstLine="0"/>
              <w:jc w:val="left"/>
              <w:rPr>
                <w:rFonts w:ascii="宋体" w:hAnsi="宋体"/>
                <w:sz w:val="20"/>
                <w:szCs w:val="21"/>
              </w:rPr>
            </w:pPr>
            <w:r w:rsidRPr="0048714D">
              <w:rPr>
                <w:rFonts w:ascii="宋体" w:hAnsi="宋体" w:hint="eastAsia"/>
                <w:sz w:val="20"/>
                <w:szCs w:val="21"/>
              </w:rPr>
              <w:t>全数字</w:t>
            </w:r>
          </w:p>
        </w:tc>
      </w:tr>
      <w:tr w:rsidR="006813B6" w:rsidRPr="0048714D" w14:paraId="56F0C866" w14:textId="77777777" w:rsidTr="00B15BDA">
        <w:trPr>
          <w:cantSplit/>
          <w:jc w:val="center"/>
        </w:trPr>
        <w:tc>
          <w:tcPr>
            <w:tcW w:w="1486" w:type="dxa"/>
            <w:shd w:val="clear" w:color="auto" w:fill="auto"/>
            <w:vAlign w:val="center"/>
          </w:tcPr>
          <w:p w14:paraId="0DAA6EC4"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通话终止原因</w:t>
            </w:r>
          </w:p>
        </w:tc>
        <w:tc>
          <w:tcPr>
            <w:tcW w:w="993" w:type="dxa"/>
            <w:shd w:val="clear" w:color="auto" w:fill="auto"/>
            <w:vAlign w:val="center"/>
          </w:tcPr>
          <w:p w14:paraId="5E680348" w14:textId="77777777" w:rsidR="00865CFD" w:rsidRPr="0048714D" w:rsidRDefault="000043BF" w:rsidP="0038621A">
            <w:pPr>
              <w:spacing w:line="240" w:lineRule="auto"/>
              <w:ind w:firstLineChars="0" w:firstLine="0"/>
              <w:jc w:val="left"/>
              <w:rPr>
                <w:rFonts w:ascii="宋体" w:hAnsi="宋体"/>
                <w:sz w:val="20"/>
                <w:szCs w:val="21"/>
              </w:rPr>
            </w:pPr>
            <w:r w:rsidRPr="0048714D">
              <w:rPr>
                <w:rFonts w:ascii="宋体" w:hAnsi="宋体"/>
                <w:sz w:val="20"/>
                <w:szCs w:val="21"/>
              </w:rPr>
              <w:t>V</w:t>
            </w:r>
            <w:r w:rsidR="00F94095" w:rsidRPr="0048714D">
              <w:rPr>
                <w:rFonts w:ascii="宋体" w:hAnsi="宋体"/>
                <w:sz w:val="20"/>
                <w:szCs w:val="21"/>
              </w:rPr>
              <w:t>10</w:t>
            </w:r>
          </w:p>
        </w:tc>
        <w:tc>
          <w:tcPr>
            <w:tcW w:w="1985" w:type="dxa"/>
            <w:shd w:val="clear" w:color="auto" w:fill="auto"/>
            <w:vAlign w:val="center"/>
          </w:tcPr>
          <w:p w14:paraId="5752D631" w14:textId="77777777" w:rsidR="00865CFD" w:rsidRPr="0048714D" w:rsidRDefault="000043BF" w:rsidP="0038621A">
            <w:pPr>
              <w:spacing w:line="240" w:lineRule="auto"/>
              <w:ind w:firstLineChars="0" w:firstLine="0"/>
              <w:jc w:val="left"/>
              <w:rPr>
                <w:rFonts w:ascii="宋体" w:hAnsi="宋体"/>
                <w:sz w:val="20"/>
                <w:szCs w:val="21"/>
              </w:rPr>
            </w:pPr>
            <w:r w:rsidRPr="0048714D">
              <w:rPr>
                <w:rFonts w:ascii="宋体" w:hAnsi="宋体"/>
                <w:sz w:val="20"/>
                <w:szCs w:val="21"/>
              </w:rPr>
              <w:t>Cause for term</w:t>
            </w:r>
          </w:p>
        </w:tc>
        <w:tc>
          <w:tcPr>
            <w:tcW w:w="3271" w:type="dxa"/>
            <w:shd w:val="clear" w:color="auto" w:fill="auto"/>
            <w:vAlign w:val="center"/>
          </w:tcPr>
          <w:p w14:paraId="1FF00B5E" w14:textId="77777777" w:rsidR="00865CFD" w:rsidRPr="0048714D" w:rsidRDefault="006813B6" w:rsidP="0038621A">
            <w:pPr>
              <w:spacing w:line="240" w:lineRule="auto"/>
              <w:ind w:firstLineChars="0" w:firstLine="0"/>
              <w:jc w:val="left"/>
              <w:rPr>
                <w:rFonts w:ascii="宋体" w:hAnsi="宋体"/>
                <w:sz w:val="20"/>
                <w:szCs w:val="21"/>
              </w:rPr>
            </w:pPr>
            <w:r w:rsidRPr="0048714D">
              <w:rPr>
                <w:rFonts w:ascii="宋体" w:hAnsi="宋体" w:hint="eastAsia"/>
                <w:sz w:val="20"/>
                <w:szCs w:val="21"/>
              </w:rPr>
              <w:t>全数字</w:t>
            </w:r>
          </w:p>
        </w:tc>
      </w:tr>
      <w:tr w:rsidR="006813B6" w:rsidRPr="0048714D" w14:paraId="2DB53C58" w14:textId="77777777" w:rsidTr="00B15BDA">
        <w:trPr>
          <w:cantSplit/>
          <w:jc w:val="center"/>
        </w:trPr>
        <w:tc>
          <w:tcPr>
            <w:tcW w:w="1486" w:type="dxa"/>
            <w:shd w:val="clear" w:color="auto" w:fill="auto"/>
            <w:vAlign w:val="center"/>
          </w:tcPr>
          <w:p w14:paraId="6E44D42F"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本局</w:t>
            </w:r>
            <w:r w:rsidRPr="0048714D">
              <w:rPr>
                <w:rFonts w:ascii="宋体" w:hAnsi="宋体"/>
                <w:sz w:val="20"/>
                <w:szCs w:val="21"/>
              </w:rPr>
              <w:t>MSC</w:t>
            </w:r>
            <w:r w:rsidRPr="0048714D">
              <w:rPr>
                <w:rFonts w:ascii="宋体" w:hAnsi="宋体" w:hint="eastAsia"/>
                <w:sz w:val="20"/>
                <w:szCs w:val="21"/>
              </w:rPr>
              <w:t>号</w:t>
            </w:r>
          </w:p>
        </w:tc>
        <w:tc>
          <w:tcPr>
            <w:tcW w:w="993" w:type="dxa"/>
            <w:shd w:val="clear" w:color="auto" w:fill="auto"/>
            <w:vAlign w:val="center"/>
          </w:tcPr>
          <w:p w14:paraId="618CF4D3" w14:textId="77777777" w:rsidR="00865CFD" w:rsidRPr="0048714D" w:rsidRDefault="001C03ED" w:rsidP="0038621A">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77993643" w14:textId="77777777" w:rsidR="00865CFD" w:rsidRPr="0048714D" w:rsidRDefault="00CF2A5E" w:rsidP="0038621A">
            <w:pPr>
              <w:spacing w:line="240" w:lineRule="auto"/>
              <w:ind w:firstLineChars="0" w:firstLine="0"/>
              <w:jc w:val="left"/>
              <w:rPr>
                <w:rFonts w:ascii="宋体" w:hAnsi="宋体"/>
                <w:sz w:val="20"/>
                <w:szCs w:val="21"/>
              </w:rPr>
            </w:pPr>
            <w:r w:rsidRPr="0048714D">
              <w:rPr>
                <w:rFonts w:ascii="宋体" w:hAnsi="宋体"/>
                <w:sz w:val="20"/>
                <w:szCs w:val="21"/>
              </w:rPr>
              <w:t>Msc_num</w:t>
            </w:r>
          </w:p>
        </w:tc>
        <w:tc>
          <w:tcPr>
            <w:tcW w:w="3271" w:type="dxa"/>
            <w:shd w:val="clear" w:color="auto" w:fill="auto"/>
            <w:vAlign w:val="center"/>
          </w:tcPr>
          <w:p w14:paraId="4BC3B2F5" w14:textId="77777777" w:rsidR="00865CFD" w:rsidRPr="0048714D" w:rsidRDefault="006813B6" w:rsidP="001D0255">
            <w:pPr>
              <w:spacing w:line="240" w:lineRule="auto"/>
              <w:ind w:firstLineChars="0" w:firstLine="0"/>
              <w:jc w:val="left"/>
              <w:rPr>
                <w:rFonts w:ascii="宋体" w:hAnsi="宋体"/>
                <w:sz w:val="20"/>
                <w:szCs w:val="21"/>
              </w:rPr>
            </w:pPr>
            <w:r w:rsidRPr="0048714D">
              <w:rPr>
                <w:rFonts w:ascii="宋体" w:hAnsi="宋体"/>
                <w:sz w:val="20"/>
                <w:szCs w:val="21"/>
              </w:rPr>
              <w:t>Msc号码</w:t>
            </w:r>
          </w:p>
        </w:tc>
      </w:tr>
      <w:tr w:rsidR="00865CFD" w:rsidRPr="0048714D" w14:paraId="4427491A" w14:textId="77777777" w:rsidTr="00B15BDA">
        <w:trPr>
          <w:cantSplit/>
          <w:jc w:val="center"/>
        </w:trPr>
        <w:tc>
          <w:tcPr>
            <w:tcW w:w="1486" w:type="dxa"/>
            <w:shd w:val="clear" w:color="auto" w:fill="auto"/>
            <w:vAlign w:val="center"/>
          </w:tcPr>
          <w:p w14:paraId="1CD8BF8E" w14:textId="77777777" w:rsidR="00865CFD" w:rsidRPr="0048714D" w:rsidRDefault="00865CFD" w:rsidP="0038621A">
            <w:pPr>
              <w:spacing w:line="240" w:lineRule="auto"/>
              <w:ind w:firstLineChars="0" w:firstLine="0"/>
              <w:jc w:val="left"/>
              <w:rPr>
                <w:rFonts w:ascii="宋体" w:hAnsi="宋体"/>
                <w:sz w:val="20"/>
                <w:szCs w:val="21"/>
              </w:rPr>
            </w:pPr>
            <w:r w:rsidRPr="0048714D">
              <w:rPr>
                <w:rFonts w:ascii="宋体" w:hAnsi="宋体" w:hint="eastAsia"/>
                <w:sz w:val="20"/>
                <w:szCs w:val="21"/>
              </w:rPr>
              <w:t>用户呼叫参考</w:t>
            </w:r>
          </w:p>
        </w:tc>
        <w:tc>
          <w:tcPr>
            <w:tcW w:w="993" w:type="dxa"/>
            <w:shd w:val="clear" w:color="auto" w:fill="auto"/>
            <w:vAlign w:val="center"/>
          </w:tcPr>
          <w:p w14:paraId="42397E48" w14:textId="77777777" w:rsidR="00865CFD" w:rsidRPr="0048714D" w:rsidRDefault="00CF2A5E" w:rsidP="0038621A">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32AE65E0" w14:textId="77777777" w:rsidR="00865CFD" w:rsidRPr="0048714D" w:rsidRDefault="006813B6" w:rsidP="0038621A">
            <w:pPr>
              <w:spacing w:line="240" w:lineRule="auto"/>
              <w:ind w:firstLineChars="0" w:firstLine="0"/>
              <w:jc w:val="left"/>
              <w:rPr>
                <w:rFonts w:ascii="宋体" w:hAnsi="宋体"/>
                <w:sz w:val="20"/>
                <w:szCs w:val="21"/>
              </w:rPr>
            </w:pPr>
            <w:r w:rsidRPr="0048714D">
              <w:rPr>
                <w:rFonts w:ascii="宋体" w:hAnsi="宋体"/>
                <w:sz w:val="20"/>
                <w:szCs w:val="21"/>
              </w:rPr>
              <w:t>Call_reference</w:t>
            </w:r>
          </w:p>
        </w:tc>
        <w:tc>
          <w:tcPr>
            <w:tcW w:w="3271" w:type="dxa"/>
            <w:shd w:val="clear" w:color="auto" w:fill="auto"/>
            <w:vAlign w:val="center"/>
          </w:tcPr>
          <w:p w14:paraId="6787146B" w14:textId="77777777" w:rsidR="00865CFD" w:rsidRPr="0048714D" w:rsidRDefault="00CF2A5E" w:rsidP="0038621A">
            <w:pPr>
              <w:spacing w:line="240" w:lineRule="auto"/>
              <w:ind w:firstLineChars="0" w:firstLine="0"/>
              <w:jc w:val="left"/>
              <w:rPr>
                <w:rFonts w:ascii="宋体" w:hAnsi="宋体"/>
                <w:sz w:val="20"/>
                <w:szCs w:val="21"/>
              </w:rPr>
            </w:pPr>
            <w:r w:rsidRPr="0048714D">
              <w:rPr>
                <w:rFonts w:ascii="宋体" w:hAnsi="宋体" w:hint="eastAsia"/>
                <w:sz w:val="20"/>
                <w:szCs w:val="21"/>
              </w:rPr>
              <w:t>十六进制或全空</w:t>
            </w:r>
          </w:p>
        </w:tc>
      </w:tr>
    </w:tbl>
    <w:p w14:paraId="322C4A6E" w14:textId="77777777" w:rsidR="009F6A7D" w:rsidRPr="0048714D" w:rsidRDefault="00C53804" w:rsidP="00257949">
      <w:pPr>
        <w:ind w:firstLine="480"/>
      </w:pPr>
      <w:r w:rsidRPr="0048714D">
        <w:rPr>
          <w:rFonts w:hint="eastAsia"/>
        </w:rPr>
        <w:t>语音话单查重字段：话单类型</w:t>
      </w:r>
      <w:r w:rsidRPr="0048714D">
        <w:t>+</w:t>
      </w:r>
      <w:r w:rsidRPr="0048714D">
        <w:rPr>
          <w:rFonts w:hint="eastAsia"/>
        </w:rPr>
        <w:t>主叫号码</w:t>
      </w:r>
      <w:r w:rsidRPr="0048714D">
        <w:t>+</w:t>
      </w:r>
      <w:r w:rsidRPr="0048714D">
        <w:rPr>
          <w:rFonts w:hint="eastAsia"/>
        </w:rPr>
        <w:t>被叫号码</w:t>
      </w:r>
      <w:r w:rsidRPr="0048714D">
        <w:t>+</w:t>
      </w:r>
      <w:r w:rsidRPr="0048714D">
        <w:rPr>
          <w:rFonts w:hint="eastAsia"/>
        </w:rPr>
        <w:t>通话起始时间</w:t>
      </w:r>
      <w:r w:rsidRPr="0048714D">
        <w:t>+</w:t>
      </w:r>
      <w:r w:rsidRPr="0048714D">
        <w:rPr>
          <w:rFonts w:hint="eastAsia"/>
        </w:rPr>
        <w:t>话单序列号</w:t>
      </w:r>
    </w:p>
    <w:p w14:paraId="68302B96" w14:textId="77777777" w:rsidR="009F6A7D" w:rsidRPr="0048714D" w:rsidRDefault="009F6A7D" w:rsidP="00257949">
      <w:pPr>
        <w:pStyle w:val="6"/>
        <w:numPr>
          <w:ilvl w:val="0"/>
          <w:numId w:val="0"/>
        </w:numPr>
        <w:rPr>
          <w:color w:val="000000"/>
        </w:rPr>
      </w:pPr>
      <w:r w:rsidRPr="0048714D">
        <w:rPr>
          <w:rFonts w:hint="eastAsia"/>
          <w:color w:val="000000"/>
        </w:rPr>
        <w:t>短信话单</w:t>
      </w:r>
    </w:p>
    <w:tbl>
      <w:tblPr>
        <w:tblW w:w="8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6"/>
        <w:gridCol w:w="1016"/>
        <w:gridCol w:w="1843"/>
        <w:gridCol w:w="3945"/>
      </w:tblGrid>
      <w:tr w:rsidR="00AC3ADA" w:rsidRPr="0048714D" w14:paraId="1C33900B" w14:textId="77777777" w:rsidTr="0038621A">
        <w:trPr>
          <w:jc w:val="center"/>
        </w:trPr>
        <w:tc>
          <w:tcPr>
            <w:tcW w:w="2136" w:type="dxa"/>
            <w:shd w:val="clear" w:color="auto" w:fill="auto"/>
          </w:tcPr>
          <w:p w14:paraId="1B04FA3A" w14:textId="77777777" w:rsidR="00C16F11" w:rsidRPr="0048714D" w:rsidRDefault="00C16F11" w:rsidP="0038621A">
            <w:pPr>
              <w:keepNext/>
              <w:topLinePunct/>
              <w:adjustRightInd w:val="0"/>
              <w:snapToGrid w:val="0"/>
              <w:spacing w:before="80" w:after="80" w:line="240" w:lineRule="atLeast"/>
              <w:ind w:firstLineChars="0" w:firstLine="41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名称</w:t>
            </w:r>
          </w:p>
        </w:tc>
        <w:tc>
          <w:tcPr>
            <w:tcW w:w="1016" w:type="dxa"/>
          </w:tcPr>
          <w:p w14:paraId="290049A8" w14:textId="77777777" w:rsidR="00C16F11" w:rsidRPr="0048714D" w:rsidRDefault="00C16F11" w:rsidP="0038621A">
            <w:pPr>
              <w:keepNext/>
              <w:topLinePunct/>
              <w:adjustRightInd w:val="0"/>
              <w:snapToGrid w:val="0"/>
              <w:spacing w:before="80" w:after="80" w:line="240" w:lineRule="atLeast"/>
              <w:ind w:firstLineChars="0" w:firstLine="41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长度</w:t>
            </w:r>
          </w:p>
        </w:tc>
        <w:tc>
          <w:tcPr>
            <w:tcW w:w="1843" w:type="dxa"/>
          </w:tcPr>
          <w:p w14:paraId="0B16698F" w14:textId="77777777" w:rsidR="00C16F11" w:rsidRPr="0048714D" w:rsidRDefault="00C16F11" w:rsidP="0038621A">
            <w:pPr>
              <w:keepNext/>
              <w:topLinePunct/>
              <w:adjustRightInd w:val="0"/>
              <w:snapToGrid w:val="0"/>
              <w:spacing w:before="80" w:after="80" w:line="240" w:lineRule="atLeast"/>
              <w:ind w:firstLineChars="0" w:firstLine="41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字段名称</w:t>
            </w:r>
          </w:p>
        </w:tc>
        <w:tc>
          <w:tcPr>
            <w:tcW w:w="3945" w:type="dxa"/>
            <w:shd w:val="clear" w:color="auto" w:fill="auto"/>
          </w:tcPr>
          <w:p w14:paraId="75DC36E9" w14:textId="77777777" w:rsidR="00C16F11" w:rsidRPr="0048714D" w:rsidRDefault="00C16F11" w:rsidP="0038621A">
            <w:pPr>
              <w:keepNext/>
              <w:topLinePunct/>
              <w:adjustRightInd w:val="0"/>
              <w:snapToGrid w:val="0"/>
              <w:spacing w:before="80" w:after="80" w:line="240" w:lineRule="atLeast"/>
              <w:ind w:firstLineChars="0" w:firstLine="41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话单域说明</w:t>
            </w:r>
          </w:p>
        </w:tc>
      </w:tr>
      <w:tr w:rsidR="00AC3ADA" w:rsidRPr="0048714D" w14:paraId="1CC0BC81" w14:textId="77777777" w:rsidTr="0038621A">
        <w:trPr>
          <w:jc w:val="center"/>
        </w:trPr>
        <w:tc>
          <w:tcPr>
            <w:tcW w:w="2136" w:type="dxa"/>
            <w:shd w:val="clear" w:color="auto" w:fill="auto"/>
            <w:vAlign w:val="center"/>
          </w:tcPr>
          <w:p w14:paraId="0129B22B"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文件名</w:t>
            </w:r>
          </w:p>
        </w:tc>
        <w:tc>
          <w:tcPr>
            <w:tcW w:w="1016" w:type="dxa"/>
            <w:vAlign w:val="center"/>
          </w:tcPr>
          <w:p w14:paraId="37A4C9A1" w14:textId="77777777" w:rsidR="00C16F11" w:rsidRPr="0048714D" w:rsidRDefault="00C16F11" w:rsidP="0038621A">
            <w:pPr>
              <w:spacing w:line="240" w:lineRule="auto"/>
              <w:ind w:firstLineChars="0" w:firstLine="0"/>
              <w:rPr>
                <w:rFonts w:ascii="宋体" w:hAnsi="宋体"/>
                <w:sz w:val="20"/>
                <w:szCs w:val="21"/>
              </w:rPr>
            </w:pPr>
            <w:r w:rsidRPr="0048714D">
              <w:rPr>
                <w:rFonts w:ascii="宋体" w:hAnsi="宋体"/>
                <w:sz w:val="20"/>
                <w:szCs w:val="21"/>
              </w:rPr>
              <w:t>V50</w:t>
            </w:r>
          </w:p>
        </w:tc>
        <w:tc>
          <w:tcPr>
            <w:tcW w:w="1843" w:type="dxa"/>
            <w:vAlign w:val="center"/>
          </w:tcPr>
          <w:p w14:paraId="47D7ED32" w14:textId="77777777" w:rsidR="00C16F11" w:rsidRPr="0048714D" w:rsidRDefault="00C16F11" w:rsidP="00935567">
            <w:pPr>
              <w:spacing w:line="240" w:lineRule="auto"/>
              <w:ind w:firstLineChars="0" w:firstLine="0"/>
              <w:jc w:val="left"/>
              <w:rPr>
                <w:rFonts w:ascii="宋体" w:hAnsi="宋体"/>
                <w:sz w:val="20"/>
                <w:szCs w:val="21"/>
              </w:rPr>
            </w:pPr>
            <w:r w:rsidRPr="0048714D">
              <w:rPr>
                <w:rFonts w:ascii="宋体" w:hAnsi="宋体"/>
                <w:sz w:val="20"/>
                <w:szCs w:val="21"/>
              </w:rPr>
              <w:t>Ori_file_name</w:t>
            </w:r>
          </w:p>
        </w:tc>
        <w:tc>
          <w:tcPr>
            <w:tcW w:w="3945" w:type="dxa"/>
            <w:shd w:val="clear" w:color="auto" w:fill="auto"/>
            <w:vAlign w:val="center"/>
          </w:tcPr>
          <w:p w14:paraId="41B375F3"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话单所在原始话单文件名称</w:t>
            </w:r>
          </w:p>
        </w:tc>
      </w:tr>
      <w:tr w:rsidR="00AC3ADA" w:rsidRPr="0048714D" w14:paraId="1F086B8A" w14:textId="77777777" w:rsidTr="0038621A">
        <w:trPr>
          <w:jc w:val="center"/>
        </w:trPr>
        <w:tc>
          <w:tcPr>
            <w:tcW w:w="2136" w:type="dxa"/>
            <w:shd w:val="clear" w:color="auto" w:fill="auto"/>
          </w:tcPr>
          <w:p w14:paraId="290C5072"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短消息</w:t>
            </w:r>
            <w:r w:rsidRPr="0048714D">
              <w:rPr>
                <w:rFonts w:ascii="宋体" w:hAnsi="宋体"/>
                <w:sz w:val="20"/>
                <w:szCs w:val="21"/>
              </w:rPr>
              <w:t>序列号</w:t>
            </w:r>
          </w:p>
        </w:tc>
        <w:tc>
          <w:tcPr>
            <w:tcW w:w="1016" w:type="dxa"/>
          </w:tcPr>
          <w:p w14:paraId="5876E600"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V50</w:t>
            </w:r>
          </w:p>
        </w:tc>
        <w:tc>
          <w:tcPr>
            <w:tcW w:w="1843" w:type="dxa"/>
          </w:tcPr>
          <w:p w14:paraId="64627DDE"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SM_seq</w:t>
            </w:r>
          </w:p>
        </w:tc>
        <w:tc>
          <w:tcPr>
            <w:tcW w:w="3945" w:type="dxa"/>
            <w:shd w:val="clear" w:color="auto" w:fill="auto"/>
          </w:tcPr>
          <w:p w14:paraId="31838EC2"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全数字</w:t>
            </w:r>
          </w:p>
        </w:tc>
      </w:tr>
      <w:tr w:rsidR="00AC3ADA" w:rsidRPr="0048714D" w14:paraId="028EA270" w14:textId="77777777" w:rsidTr="0038621A">
        <w:trPr>
          <w:jc w:val="center"/>
        </w:trPr>
        <w:tc>
          <w:tcPr>
            <w:tcW w:w="2136" w:type="dxa"/>
            <w:shd w:val="clear" w:color="auto" w:fill="auto"/>
          </w:tcPr>
          <w:p w14:paraId="2112566A"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短消息</w:t>
            </w:r>
            <w:r w:rsidRPr="0048714D">
              <w:rPr>
                <w:rFonts w:ascii="宋体" w:hAnsi="宋体"/>
                <w:sz w:val="20"/>
                <w:szCs w:val="21"/>
              </w:rPr>
              <w:t>话单类型</w:t>
            </w:r>
          </w:p>
        </w:tc>
        <w:tc>
          <w:tcPr>
            <w:tcW w:w="1016" w:type="dxa"/>
          </w:tcPr>
          <w:p w14:paraId="5789ECB5"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V2</w:t>
            </w:r>
          </w:p>
        </w:tc>
        <w:tc>
          <w:tcPr>
            <w:tcW w:w="1843" w:type="dxa"/>
          </w:tcPr>
          <w:p w14:paraId="614AD18A"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SM_type</w:t>
            </w:r>
          </w:p>
        </w:tc>
        <w:tc>
          <w:tcPr>
            <w:tcW w:w="3945" w:type="dxa"/>
            <w:shd w:val="clear" w:color="auto" w:fill="auto"/>
          </w:tcPr>
          <w:p w14:paraId="0E5589A8" w14:textId="77777777" w:rsidR="00C16F11" w:rsidRPr="0048714D" w:rsidRDefault="00C16F11" w:rsidP="00B15BDA">
            <w:pPr>
              <w:spacing w:line="240" w:lineRule="auto"/>
              <w:ind w:firstLineChars="0" w:firstLine="0"/>
              <w:jc w:val="left"/>
              <w:rPr>
                <w:rFonts w:ascii="宋体" w:hAnsi="宋体"/>
                <w:sz w:val="20"/>
                <w:szCs w:val="21"/>
              </w:rPr>
            </w:pPr>
            <w:r w:rsidRPr="0048714D">
              <w:rPr>
                <w:rFonts w:ascii="宋体" w:hAnsi="宋体"/>
                <w:sz w:val="20"/>
                <w:szCs w:val="21"/>
              </w:rPr>
              <w:t>00：SMO</w:t>
            </w:r>
            <w:r w:rsidR="00B15BDA" w:rsidRPr="0048714D">
              <w:rPr>
                <w:rFonts w:ascii="宋体" w:hAnsi="宋体"/>
                <w:sz w:val="20"/>
                <w:szCs w:val="21"/>
              </w:rPr>
              <w:t xml:space="preserve"> </w:t>
            </w:r>
            <w:r w:rsidRPr="0048714D">
              <w:rPr>
                <w:rFonts w:ascii="宋体" w:hAnsi="宋体"/>
                <w:sz w:val="20"/>
                <w:szCs w:val="21"/>
              </w:rPr>
              <w:t>01：</w:t>
            </w:r>
            <w:r w:rsidR="00B15BDA" w:rsidRPr="0048714D">
              <w:rPr>
                <w:rFonts w:ascii="宋体" w:hAnsi="宋体"/>
                <w:sz w:val="20"/>
                <w:szCs w:val="21"/>
              </w:rPr>
              <w:t xml:space="preserve"> </w:t>
            </w:r>
            <w:r w:rsidRPr="0048714D">
              <w:rPr>
                <w:rFonts w:ascii="宋体" w:hAnsi="宋体"/>
                <w:sz w:val="20"/>
                <w:szCs w:val="21"/>
              </w:rPr>
              <w:t>SMT</w:t>
            </w:r>
            <w:r w:rsidR="00B15BDA" w:rsidRPr="0048714D">
              <w:rPr>
                <w:rFonts w:ascii="宋体" w:hAnsi="宋体"/>
                <w:sz w:val="20"/>
                <w:szCs w:val="21"/>
              </w:rPr>
              <w:t xml:space="preserve"> </w:t>
            </w:r>
            <w:r w:rsidRPr="0048714D">
              <w:rPr>
                <w:rFonts w:ascii="宋体" w:hAnsi="宋体"/>
                <w:sz w:val="20"/>
                <w:szCs w:val="21"/>
              </w:rPr>
              <w:t>10：</w:t>
            </w:r>
            <w:r w:rsidR="00B15BDA" w:rsidRPr="0048714D">
              <w:rPr>
                <w:rFonts w:ascii="宋体" w:hAnsi="宋体"/>
                <w:sz w:val="20"/>
                <w:szCs w:val="21"/>
              </w:rPr>
              <w:t xml:space="preserve"> </w:t>
            </w:r>
            <w:r w:rsidRPr="0048714D">
              <w:rPr>
                <w:rFonts w:ascii="宋体" w:hAnsi="宋体"/>
                <w:sz w:val="20"/>
                <w:szCs w:val="21"/>
              </w:rPr>
              <w:t>SMAO</w:t>
            </w:r>
            <w:r w:rsidR="00B15BDA" w:rsidRPr="0048714D">
              <w:rPr>
                <w:rFonts w:ascii="宋体" w:hAnsi="宋体"/>
                <w:sz w:val="20"/>
                <w:szCs w:val="21"/>
              </w:rPr>
              <w:t xml:space="preserve"> </w:t>
            </w:r>
            <w:r w:rsidRPr="0048714D">
              <w:rPr>
                <w:rFonts w:ascii="宋体" w:hAnsi="宋体"/>
                <w:sz w:val="20"/>
                <w:szCs w:val="21"/>
              </w:rPr>
              <w:t>11：</w:t>
            </w:r>
            <w:r w:rsidR="00B15BDA" w:rsidRPr="0048714D">
              <w:rPr>
                <w:rFonts w:ascii="宋体" w:hAnsi="宋体"/>
                <w:sz w:val="20"/>
                <w:szCs w:val="21"/>
              </w:rPr>
              <w:t xml:space="preserve"> </w:t>
            </w:r>
            <w:r w:rsidRPr="0048714D">
              <w:rPr>
                <w:rFonts w:ascii="宋体" w:hAnsi="宋体"/>
                <w:sz w:val="20"/>
                <w:szCs w:val="21"/>
              </w:rPr>
              <w:t>SMA</w:t>
            </w:r>
          </w:p>
        </w:tc>
      </w:tr>
      <w:tr w:rsidR="00AC3ADA" w:rsidRPr="0048714D" w14:paraId="2362EBA1" w14:textId="77777777" w:rsidTr="0038621A">
        <w:trPr>
          <w:jc w:val="center"/>
        </w:trPr>
        <w:tc>
          <w:tcPr>
            <w:tcW w:w="2136" w:type="dxa"/>
            <w:shd w:val="clear" w:color="auto" w:fill="auto"/>
          </w:tcPr>
          <w:p w14:paraId="34FA6334"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发起方</w:t>
            </w:r>
            <w:r w:rsidRPr="0048714D">
              <w:rPr>
                <w:rFonts w:ascii="宋体" w:hAnsi="宋体"/>
                <w:sz w:val="20"/>
                <w:szCs w:val="21"/>
              </w:rPr>
              <w:t>的用户号码</w:t>
            </w:r>
          </w:p>
        </w:tc>
        <w:tc>
          <w:tcPr>
            <w:tcW w:w="1016" w:type="dxa"/>
          </w:tcPr>
          <w:p w14:paraId="04BC846F"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V30</w:t>
            </w:r>
          </w:p>
        </w:tc>
        <w:tc>
          <w:tcPr>
            <w:tcW w:w="1843" w:type="dxa"/>
          </w:tcPr>
          <w:p w14:paraId="4F3145D4"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Send_dn</w:t>
            </w:r>
          </w:p>
        </w:tc>
        <w:tc>
          <w:tcPr>
            <w:tcW w:w="3945" w:type="dxa"/>
            <w:shd w:val="clear" w:color="auto" w:fill="auto"/>
          </w:tcPr>
          <w:p w14:paraId="3050B600"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发起号码</w:t>
            </w:r>
          </w:p>
        </w:tc>
      </w:tr>
      <w:tr w:rsidR="00AC3ADA" w:rsidRPr="0048714D" w14:paraId="4002B14C" w14:textId="77777777" w:rsidTr="0038621A">
        <w:trPr>
          <w:jc w:val="center"/>
        </w:trPr>
        <w:tc>
          <w:tcPr>
            <w:tcW w:w="2136" w:type="dxa"/>
            <w:shd w:val="clear" w:color="auto" w:fill="auto"/>
          </w:tcPr>
          <w:p w14:paraId="24F639DC"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接收方的用户号码</w:t>
            </w:r>
          </w:p>
        </w:tc>
        <w:tc>
          <w:tcPr>
            <w:tcW w:w="1016" w:type="dxa"/>
          </w:tcPr>
          <w:p w14:paraId="15167382"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V30</w:t>
            </w:r>
          </w:p>
        </w:tc>
        <w:tc>
          <w:tcPr>
            <w:tcW w:w="1843" w:type="dxa"/>
          </w:tcPr>
          <w:p w14:paraId="1959F9C0"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Rec_dn</w:t>
            </w:r>
          </w:p>
        </w:tc>
        <w:tc>
          <w:tcPr>
            <w:tcW w:w="3945" w:type="dxa"/>
            <w:shd w:val="clear" w:color="auto" w:fill="auto"/>
          </w:tcPr>
          <w:p w14:paraId="2BCF0515"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接收号码</w:t>
            </w:r>
          </w:p>
        </w:tc>
      </w:tr>
      <w:tr w:rsidR="00AC3ADA" w:rsidRPr="0048714D" w14:paraId="34725B05" w14:textId="77777777" w:rsidTr="0038621A">
        <w:trPr>
          <w:jc w:val="center"/>
        </w:trPr>
        <w:tc>
          <w:tcPr>
            <w:tcW w:w="2136" w:type="dxa"/>
            <w:shd w:val="clear" w:color="auto" w:fill="auto"/>
          </w:tcPr>
          <w:p w14:paraId="42589311"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中国</w:t>
            </w:r>
            <w:r w:rsidRPr="0048714D">
              <w:rPr>
                <w:rFonts w:ascii="宋体" w:hAnsi="宋体"/>
                <w:sz w:val="20"/>
                <w:szCs w:val="21"/>
              </w:rPr>
              <w:t>移动用户类型</w:t>
            </w:r>
          </w:p>
        </w:tc>
        <w:tc>
          <w:tcPr>
            <w:tcW w:w="1016" w:type="dxa"/>
          </w:tcPr>
          <w:p w14:paraId="5B0EC093"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843" w:type="dxa"/>
          </w:tcPr>
          <w:p w14:paraId="5FFEB997"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CMCCUser_type</w:t>
            </w:r>
          </w:p>
        </w:tc>
        <w:tc>
          <w:tcPr>
            <w:tcW w:w="3945" w:type="dxa"/>
            <w:shd w:val="clear" w:color="auto" w:fill="auto"/>
          </w:tcPr>
          <w:p w14:paraId="4A22CF2A"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 xml:space="preserve">0： </w:t>
            </w:r>
            <w:r w:rsidRPr="0048714D">
              <w:rPr>
                <w:rFonts w:ascii="宋体" w:hAnsi="宋体" w:hint="eastAsia"/>
                <w:sz w:val="20"/>
                <w:szCs w:val="21"/>
              </w:rPr>
              <w:t>全球通；</w:t>
            </w:r>
            <w:r w:rsidRPr="0048714D">
              <w:rPr>
                <w:rFonts w:ascii="宋体" w:hAnsi="宋体"/>
                <w:sz w:val="20"/>
                <w:szCs w:val="21"/>
              </w:rPr>
              <w:t xml:space="preserve">1： </w:t>
            </w:r>
            <w:r w:rsidRPr="0048714D">
              <w:rPr>
                <w:rFonts w:ascii="宋体" w:hAnsi="宋体" w:hint="eastAsia"/>
                <w:sz w:val="20"/>
                <w:szCs w:val="21"/>
              </w:rPr>
              <w:t>神州行</w:t>
            </w:r>
            <w:r w:rsidRPr="0048714D">
              <w:rPr>
                <w:rFonts w:ascii="宋体" w:hAnsi="宋体"/>
                <w:sz w:val="20"/>
                <w:szCs w:val="21"/>
              </w:rPr>
              <w:t xml:space="preserve"> &gt;1： </w:t>
            </w:r>
            <w:r w:rsidRPr="0048714D">
              <w:rPr>
                <w:rFonts w:ascii="宋体" w:hAnsi="宋体" w:hint="eastAsia"/>
                <w:sz w:val="20"/>
                <w:szCs w:val="21"/>
              </w:rPr>
              <w:t>保留</w:t>
            </w:r>
          </w:p>
        </w:tc>
      </w:tr>
      <w:tr w:rsidR="00AC3ADA" w:rsidRPr="0048714D" w14:paraId="257EF173" w14:textId="77777777" w:rsidTr="0038621A">
        <w:trPr>
          <w:jc w:val="center"/>
        </w:trPr>
        <w:tc>
          <w:tcPr>
            <w:tcW w:w="2136" w:type="dxa"/>
            <w:shd w:val="clear" w:color="auto" w:fill="auto"/>
          </w:tcPr>
          <w:p w14:paraId="221AA3B6"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对方</w:t>
            </w:r>
            <w:r w:rsidRPr="0048714D">
              <w:rPr>
                <w:rFonts w:ascii="宋体" w:hAnsi="宋体"/>
                <w:sz w:val="20"/>
                <w:szCs w:val="21"/>
              </w:rPr>
              <w:t>运营商用户类型</w:t>
            </w:r>
          </w:p>
        </w:tc>
        <w:tc>
          <w:tcPr>
            <w:tcW w:w="1016" w:type="dxa"/>
          </w:tcPr>
          <w:p w14:paraId="73074F3C"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V2</w:t>
            </w:r>
          </w:p>
        </w:tc>
        <w:tc>
          <w:tcPr>
            <w:tcW w:w="1843" w:type="dxa"/>
          </w:tcPr>
          <w:p w14:paraId="7A77B3FE"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OtherUser_type</w:t>
            </w:r>
          </w:p>
        </w:tc>
        <w:tc>
          <w:tcPr>
            <w:tcW w:w="3945" w:type="dxa"/>
            <w:shd w:val="clear" w:color="auto" w:fill="auto"/>
          </w:tcPr>
          <w:p w14:paraId="5D411993"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运营商</w:t>
            </w:r>
            <w:r w:rsidRPr="0048714D">
              <w:rPr>
                <w:rFonts w:ascii="宋体" w:hAnsi="宋体"/>
                <w:sz w:val="20"/>
                <w:szCs w:val="21"/>
              </w:rPr>
              <w:t xml:space="preserve">代码 + </w:t>
            </w:r>
            <w:r w:rsidRPr="0048714D">
              <w:rPr>
                <w:rFonts w:ascii="宋体" w:hAnsi="宋体" w:hint="eastAsia"/>
                <w:sz w:val="20"/>
                <w:szCs w:val="21"/>
              </w:rPr>
              <w:t>用户</w:t>
            </w:r>
            <w:r w:rsidRPr="0048714D">
              <w:rPr>
                <w:rFonts w:ascii="宋体" w:hAnsi="宋体"/>
                <w:sz w:val="20"/>
                <w:szCs w:val="21"/>
              </w:rPr>
              <w:t>类型代码</w:t>
            </w:r>
          </w:p>
        </w:tc>
      </w:tr>
      <w:tr w:rsidR="00AC3ADA" w:rsidRPr="0048714D" w14:paraId="534EBA64" w14:textId="77777777" w:rsidTr="0038621A">
        <w:trPr>
          <w:jc w:val="center"/>
        </w:trPr>
        <w:tc>
          <w:tcPr>
            <w:tcW w:w="2136" w:type="dxa"/>
            <w:shd w:val="clear" w:color="auto" w:fill="auto"/>
          </w:tcPr>
          <w:p w14:paraId="1201827A"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短消息</w:t>
            </w:r>
            <w:r w:rsidRPr="0048714D">
              <w:rPr>
                <w:rFonts w:ascii="宋体" w:hAnsi="宋体"/>
                <w:sz w:val="20"/>
                <w:szCs w:val="21"/>
              </w:rPr>
              <w:t>发送状态</w:t>
            </w:r>
          </w:p>
        </w:tc>
        <w:tc>
          <w:tcPr>
            <w:tcW w:w="1016" w:type="dxa"/>
          </w:tcPr>
          <w:p w14:paraId="5EF7308D"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V4</w:t>
            </w:r>
          </w:p>
        </w:tc>
        <w:tc>
          <w:tcPr>
            <w:tcW w:w="1843" w:type="dxa"/>
          </w:tcPr>
          <w:p w14:paraId="4C0E6DD5"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Send_state</w:t>
            </w:r>
          </w:p>
        </w:tc>
        <w:tc>
          <w:tcPr>
            <w:tcW w:w="3945" w:type="dxa"/>
            <w:shd w:val="clear" w:color="auto" w:fill="auto"/>
          </w:tcPr>
          <w:p w14:paraId="609871B3"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0：成功；10：失败；</w:t>
            </w:r>
            <w:r w:rsidR="00AC3ADA" w:rsidRPr="0048714D" w:rsidDel="00AC3ADA">
              <w:rPr>
                <w:rFonts w:ascii="宋体" w:hAnsi="宋体"/>
                <w:sz w:val="20"/>
                <w:szCs w:val="21"/>
              </w:rPr>
              <w:t xml:space="preserve"> </w:t>
            </w:r>
            <w:r w:rsidR="0057482A" w:rsidRPr="0048714D">
              <w:rPr>
                <w:rFonts w:ascii="宋体" w:hAnsi="宋体" w:hint="eastAsia"/>
                <w:sz w:val="20"/>
                <w:szCs w:val="21"/>
              </w:rPr>
              <w:t>空值：其他</w:t>
            </w:r>
          </w:p>
        </w:tc>
      </w:tr>
      <w:tr w:rsidR="00AC3ADA" w:rsidRPr="0048714D" w14:paraId="7B6CE3DF" w14:textId="77777777" w:rsidTr="0038621A">
        <w:trPr>
          <w:jc w:val="center"/>
        </w:trPr>
        <w:tc>
          <w:tcPr>
            <w:tcW w:w="2136" w:type="dxa"/>
            <w:shd w:val="clear" w:color="auto" w:fill="auto"/>
          </w:tcPr>
          <w:p w14:paraId="0E516A6B"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lastRenderedPageBreak/>
              <w:t>网关</w:t>
            </w:r>
            <w:r w:rsidRPr="0048714D">
              <w:rPr>
                <w:rFonts w:ascii="宋体" w:hAnsi="宋体"/>
                <w:sz w:val="20"/>
                <w:szCs w:val="21"/>
              </w:rPr>
              <w:t>代码</w:t>
            </w:r>
          </w:p>
        </w:tc>
        <w:tc>
          <w:tcPr>
            <w:tcW w:w="1016" w:type="dxa"/>
          </w:tcPr>
          <w:p w14:paraId="646C4769"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843" w:type="dxa"/>
          </w:tcPr>
          <w:p w14:paraId="28FC7E5B"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Gate_code</w:t>
            </w:r>
          </w:p>
        </w:tc>
        <w:tc>
          <w:tcPr>
            <w:tcW w:w="3945" w:type="dxa"/>
            <w:shd w:val="clear" w:color="auto" w:fill="auto"/>
          </w:tcPr>
          <w:p w14:paraId="79884285" w14:textId="77777777" w:rsidR="00C16F11" w:rsidRPr="0048714D" w:rsidRDefault="00B15BDA" w:rsidP="00400DA8">
            <w:pPr>
              <w:spacing w:line="240" w:lineRule="auto"/>
              <w:ind w:firstLineChars="0" w:firstLine="0"/>
              <w:jc w:val="left"/>
              <w:rPr>
                <w:rFonts w:ascii="宋体" w:hAnsi="宋体"/>
                <w:sz w:val="20"/>
                <w:szCs w:val="21"/>
              </w:rPr>
            </w:pPr>
            <w:r w:rsidRPr="0048714D">
              <w:rPr>
                <w:rFonts w:ascii="宋体" w:hAnsi="宋体" w:hint="eastAsia"/>
                <w:sz w:val="20"/>
                <w:szCs w:val="21"/>
              </w:rPr>
              <w:t>全数字或全空</w:t>
            </w:r>
          </w:p>
        </w:tc>
      </w:tr>
      <w:tr w:rsidR="00AC3ADA" w:rsidRPr="0048714D" w14:paraId="6C7FD781" w14:textId="77777777" w:rsidTr="0038621A">
        <w:trPr>
          <w:jc w:val="center"/>
        </w:trPr>
        <w:tc>
          <w:tcPr>
            <w:tcW w:w="2136" w:type="dxa"/>
            <w:shd w:val="clear" w:color="auto" w:fill="auto"/>
          </w:tcPr>
          <w:p w14:paraId="1B6ED015"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对方</w:t>
            </w:r>
            <w:r w:rsidRPr="0048714D">
              <w:rPr>
                <w:rFonts w:ascii="宋体" w:hAnsi="宋体"/>
                <w:sz w:val="20"/>
                <w:szCs w:val="21"/>
              </w:rPr>
              <w:t>网关代码</w:t>
            </w:r>
          </w:p>
        </w:tc>
        <w:tc>
          <w:tcPr>
            <w:tcW w:w="1016" w:type="dxa"/>
          </w:tcPr>
          <w:p w14:paraId="05318907"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843" w:type="dxa"/>
          </w:tcPr>
          <w:p w14:paraId="58628B63"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OGate_code</w:t>
            </w:r>
          </w:p>
        </w:tc>
        <w:tc>
          <w:tcPr>
            <w:tcW w:w="3945" w:type="dxa"/>
            <w:shd w:val="clear" w:color="auto" w:fill="auto"/>
          </w:tcPr>
          <w:p w14:paraId="578A377F" w14:textId="77777777" w:rsidR="00C16F11" w:rsidRPr="0048714D" w:rsidRDefault="00B15BDA" w:rsidP="00400DA8">
            <w:pPr>
              <w:spacing w:line="240" w:lineRule="auto"/>
              <w:ind w:firstLineChars="0" w:firstLine="0"/>
              <w:jc w:val="left"/>
              <w:rPr>
                <w:rFonts w:ascii="宋体" w:hAnsi="宋体"/>
                <w:sz w:val="20"/>
                <w:szCs w:val="21"/>
              </w:rPr>
            </w:pPr>
            <w:r w:rsidRPr="0048714D">
              <w:rPr>
                <w:rFonts w:ascii="宋体" w:hAnsi="宋体" w:hint="eastAsia"/>
                <w:sz w:val="20"/>
                <w:szCs w:val="21"/>
              </w:rPr>
              <w:t>全数字或全空</w:t>
            </w:r>
          </w:p>
        </w:tc>
      </w:tr>
      <w:tr w:rsidR="00AC3ADA" w:rsidRPr="0048714D" w14:paraId="2E58C660" w14:textId="77777777" w:rsidTr="0038621A">
        <w:trPr>
          <w:jc w:val="center"/>
        </w:trPr>
        <w:tc>
          <w:tcPr>
            <w:tcW w:w="2136" w:type="dxa"/>
            <w:shd w:val="clear" w:color="auto" w:fill="auto"/>
          </w:tcPr>
          <w:p w14:paraId="7F7B5DEE"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短消息</w:t>
            </w:r>
            <w:r w:rsidRPr="0048714D">
              <w:rPr>
                <w:rFonts w:ascii="宋体" w:hAnsi="宋体"/>
                <w:sz w:val="20"/>
                <w:szCs w:val="21"/>
              </w:rPr>
              <w:t>中心代码</w:t>
            </w:r>
          </w:p>
        </w:tc>
        <w:tc>
          <w:tcPr>
            <w:tcW w:w="1016" w:type="dxa"/>
          </w:tcPr>
          <w:p w14:paraId="3ACF6D38"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843" w:type="dxa"/>
          </w:tcPr>
          <w:p w14:paraId="429DDDA0"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Center_code</w:t>
            </w:r>
          </w:p>
        </w:tc>
        <w:tc>
          <w:tcPr>
            <w:tcW w:w="3945" w:type="dxa"/>
            <w:shd w:val="clear" w:color="auto" w:fill="auto"/>
          </w:tcPr>
          <w:p w14:paraId="3D4C2CA0"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sz w:val="20"/>
                <w:szCs w:val="21"/>
              </w:rPr>
              <w:t>13800XXXXXX</w:t>
            </w:r>
          </w:p>
        </w:tc>
      </w:tr>
      <w:tr w:rsidR="00AC3ADA" w:rsidRPr="0048714D" w14:paraId="5C0E6CB9" w14:textId="77777777" w:rsidTr="0038621A">
        <w:trPr>
          <w:jc w:val="center"/>
        </w:trPr>
        <w:tc>
          <w:tcPr>
            <w:tcW w:w="2136" w:type="dxa"/>
            <w:shd w:val="clear" w:color="auto" w:fill="auto"/>
          </w:tcPr>
          <w:p w14:paraId="1EBF18F5"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申请</w:t>
            </w:r>
            <w:r w:rsidRPr="0048714D">
              <w:rPr>
                <w:rFonts w:ascii="宋体" w:hAnsi="宋体"/>
                <w:sz w:val="20"/>
                <w:szCs w:val="21"/>
              </w:rPr>
              <w:t>时间</w:t>
            </w:r>
          </w:p>
        </w:tc>
        <w:tc>
          <w:tcPr>
            <w:tcW w:w="1016" w:type="dxa"/>
          </w:tcPr>
          <w:p w14:paraId="242D3ECE"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843" w:type="dxa"/>
          </w:tcPr>
          <w:p w14:paraId="76CF2978"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Apply_time</w:t>
            </w:r>
          </w:p>
        </w:tc>
        <w:tc>
          <w:tcPr>
            <w:tcW w:w="3945" w:type="dxa"/>
            <w:shd w:val="clear" w:color="auto" w:fill="auto"/>
          </w:tcPr>
          <w:p w14:paraId="0476C91F"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sz w:val="20"/>
                <w:szCs w:val="21"/>
              </w:rPr>
              <w:t>YYYYMMDDHHMMSS</w:t>
            </w:r>
          </w:p>
        </w:tc>
      </w:tr>
      <w:tr w:rsidR="00AC3ADA" w:rsidRPr="0048714D" w14:paraId="66D9DCA2" w14:textId="77777777" w:rsidTr="0038621A">
        <w:trPr>
          <w:jc w:val="center"/>
        </w:trPr>
        <w:tc>
          <w:tcPr>
            <w:tcW w:w="2136" w:type="dxa"/>
            <w:shd w:val="clear" w:color="auto" w:fill="auto"/>
          </w:tcPr>
          <w:p w14:paraId="306DD378"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长消息</w:t>
            </w:r>
            <w:r w:rsidRPr="0048714D">
              <w:rPr>
                <w:rFonts w:ascii="宋体" w:hAnsi="宋体"/>
                <w:sz w:val="20"/>
                <w:szCs w:val="21"/>
              </w:rPr>
              <w:t>参考号</w:t>
            </w:r>
          </w:p>
        </w:tc>
        <w:tc>
          <w:tcPr>
            <w:tcW w:w="1016" w:type="dxa"/>
          </w:tcPr>
          <w:p w14:paraId="00566968"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843" w:type="dxa"/>
          </w:tcPr>
          <w:p w14:paraId="0E1660D9"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Lm_num</w:t>
            </w:r>
          </w:p>
        </w:tc>
        <w:tc>
          <w:tcPr>
            <w:tcW w:w="3945" w:type="dxa"/>
            <w:shd w:val="clear" w:color="auto" w:fill="auto"/>
          </w:tcPr>
          <w:p w14:paraId="0B8E22CD" w14:textId="77777777" w:rsidR="00B15BDA" w:rsidRPr="0048714D" w:rsidRDefault="00B15BDA" w:rsidP="00400DA8">
            <w:pPr>
              <w:spacing w:line="240" w:lineRule="auto"/>
              <w:ind w:firstLineChars="0" w:firstLine="0"/>
              <w:jc w:val="left"/>
              <w:rPr>
                <w:rFonts w:ascii="宋体" w:hAnsi="宋体"/>
                <w:sz w:val="20"/>
                <w:szCs w:val="21"/>
              </w:rPr>
            </w:pPr>
            <w:r w:rsidRPr="0048714D">
              <w:rPr>
                <w:rFonts w:ascii="宋体" w:hAnsi="宋体"/>
                <w:sz w:val="20"/>
                <w:szCs w:val="21"/>
              </w:rPr>
              <w:t>0：非长消息非0数字：长消息</w:t>
            </w:r>
          </w:p>
        </w:tc>
      </w:tr>
      <w:tr w:rsidR="00AC3ADA" w:rsidRPr="0048714D" w14:paraId="40435EF2" w14:textId="77777777" w:rsidTr="0038621A">
        <w:trPr>
          <w:jc w:val="center"/>
        </w:trPr>
        <w:tc>
          <w:tcPr>
            <w:tcW w:w="2136" w:type="dxa"/>
            <w:shd w:val="clear" w:color="auto" w:fill="auto"/>
          </w:tcPr>
          <w:p w14:paraId="4EF20DCC"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长消息</w:t>
            </w:r>
            <w:r w:rsidRPr="0048714D">
              <w:rPr>
                <w:rFonts w:ascii="宋体" w:hAnsi="宋体"/>
                <w:sz w:val="20"/>
                <w:szCs w:val="21"/>
              </w:rPr>
              <w:t>当前条数</w:t>
            </w:r>
          </w:p>
        </w:tc>
        <w:tc>
          <w:tcPr>
            <w:tcW w:w="1016" w:type="dxa"/>
          </w:tcPr>
          <w:p w14:paraId="37081A16"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V5</w:t>
            </w:r>
          </w:p>
        </w:tc>
        <w:tc>
          <w:tcPr>
            <w:tcW w:w="1843" w:type="dxa"/>
          </w:tcPr>
          <w:p w14:paraId="4CDD82B3"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Lm_no</w:t>
            </w:r>
          </w:p>
        </w:tc>
        <w:tc>
          <w:tcPr>
            <w:tcW w:w="3945" w:type="dxa"/>
            <w:shd w:val="clear" w:color="auto" w:fill="auto"/>
          </w:tcPr>
          <w:p w14:paraId="68EBFC85" w14:textId="77777777" w:rsidR="00C16F11" w:rsidRPr="0048714D" w:rsidRDefault="00B15BDA" w:rsidP="00400DA8">
            <w:pPr>
              <w:spacing w:line="240" w:lineRule="auto"/>
              <w:ind w:firstLineChars="0" w:firstLine="0"/>
              <w:jc w:val="left"/>
              <w:rPr>
                <w:rFonts w:ascii="宋体" w:hAnsi="宋体"/>
                <w:sz w:val="20"/>
                <w:szCs w:val="21"/>
              </w:rPr>
            </w:pPr>
            <w:r w:rsidRPr="0048714D">
              <w:rPr>
                <w:rFonts w:ascii="宋体" w:hAnsi="宋体" w:hint="eastAsia"/>
                <w:sz w:val="20"/>
                <w:szCs w:val="21"/>
              </w:rPr>
              <w:t>非</w:t>
            </w:r>
            <w:r w:rsidRPr="0048714D">
              <w:rPr>
                <w:rFonts w:ascii="宋体" w:hAnsi="宋体"/>
                <w:sz w:val="20"/>
                <w:szCs w:val="21"/>
              </w:rPr>
              <w:t>0数字</w:t>
            </w:r>
          </w:p>
        </w:tc>
      </w:tr>
      <w:tr w:rsidR="00AC3ADA" w:rsidRPr="0048714D" w14:paraId="507A4A74" w14:textId="77777777" w:rsidTr="0038621A">
        <w:trPr>
          <w:jc w:val="center"/>
        </w:trPr>
        <w:tc>
          <w:tcPr>
            <w:tcW w:w="2136" w:type="dxa"/>
            <w:shd w:val="clear" w:color="auto" w:fill="auto"/>
          </w:tcPr>
          <w:p w14:paraId="739E4194" w14:textId="77777777" w:rsidR="00C16F11" w:rsidRPr="0048714D" w:rsidRDefault="00C16F11" w:rsidP="00400DA8">
            <w:pPr>
              <w:spacing w:line="240" w:lineRule="auto"/>
              <w:ind w:firstLineChars="0" w:firstLine="0"/>
              <w:jc w:val="left"/>
              <w:rPr>
                <w:rFonts w:ascii="宋体" w:hAnsi="宋体"/>
                <w:sz w:val="20"/>
                <w:szCs w:val="21"/>
              </w:rPr>
            </w:pPr>
            <w:r w:rsidRPr="0048714D">
              <w:rPr>
                <w:rFonts w:ascii="宋体" w:hAnsi="宋体" w:hint="eastAsia"/>
                <w:sz w:val="20"/>
                <w:szCs w:val="21"/>
              </w:rPr>
              <w:t>消息</w:t>
            </w:r>
            <w:r w:rsidRPr="0048714D">
              <w:rPr>
                <w:rFonts w:ascii="宋体" w:hAnsi="宋体"/>
                <w:sz w:val="20"/>
                <w:szCs w:val="21"/>
              </w:rPr>
              <w:t>来源类型</w:t>
            </w:r>
          </w:p>
        </w:tc>
        <w:tc>
          <w:tcPr>
            <w:tcW w:w="1016" w:type="dxa"/>
          </w:tcPr>
          <w:p w14:paraId="1946B88A"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V5</w:t>
            </w:r>
          </w:p>
        </w:tc>
        <w:tc>
          <w:tcPr>
            <w:tcW w:w="1843" w:type="dxa"/>
          </w:tcPr>
          <w:p w14:paraId="49223DA8"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Source_type</w:t>
            </w:r>
          </w:p>
        </w:tc>
        <w:tc>
          <w:tcPr>
            <w:tcW w:w="3945" w:type="dxa"/>
            <w:shd w:val="clear" w:color="auto" w:fill="auto"/>
          </w:tcPr>
          <w:p w14:paraId="41A4205C" w14:textId="77777777" w:rsidR="00C16F11" w:rsidRPr="0048714D" w:rsidRDefault="00C16F11" w:rsidP="00AC3ADA">
            <w:pPr>
              <w:spacing w:line="240" w:lineRule="auto"/>
              <w:ind w:firstLineChars="0" w:firstLine="0"/>
              <w:jc w:val="left"/>
              <w:rPr>
                <w:rFonts w:ascii="宋体" w:hAnsi="宋体"/>
                <w:sz w:val="20"/>
                <w:szCs w:val="21"/>
              </w:rPr>
            </w:pPr>
            <w:r w:rsidRPr="0048714D">
              <w:rPr>
                <w:rFonts w:ascii="宋体" w:hAnsi="宋体"/>
                <w:sz w:val="20"/>
                <w:szCs w:val="21"/>
              </w:rPr>
              <w:t>1：SMS2：RCS3：IP（IP-SM-GW）</w:t>
            </w:r>
          </w:p>
        </w:tc>
      </w:tr>
    </w:tbl>
    <w:p w14:paraId="7E872698" w14:textId="77777777" w:rsidR="00C53804" w:rsidRPr="0048714D" w:rsidRDefault="00C53804" w:rsidP="00257949">
      <w:pPr>
        <w:ind w:firstLine="480"/>
        <w:rPr>
          <w:color w:val="000000"/>
        </w:rPr>
      </w:pPr>
      <w:r w:rsidRPr="0048714D">
        <w:rPr>
          <w:rFonts w:hint="eastAsia"/>
          <w:color w:val="000000"/>
        </w:rPr>
        <w:t>短信话单查重字段：短消息序列号</w:t>
      </w:r>
      <w:r w:rsidRPr="0048714D">
        <w:rPr>
          <w:color w:val="000000"/>
        </w:rPr>
        <w:t>+</w:t>
      </w:r>
      <w:r w:rsidRPr="0048714D">
        <w:rPr>
          <w:rFonts w:hint="eastAsia"/>
          <w:color w:val="000000"/>
        </w:rPr>
        <w:t>短消息话单类型</w:t>
      </w:r>
      <w:r w:rsidRPr="0048714D">
        <w:rPr>
          <w:color w:val="000000"/>
        </w:rPr>
        <w:t>+</w:t>
      </w:r>
      <w:r w:rsidRPr="0048714D">
        <w:rPr>
          <w:rFonts w:hint="eastAsia"/>
          <w:color w:val="000000"/>
        </w:rPr>
        <w:t>发起方用户号码</w:t>
      </w:r>
      <w:r w:rsidRPr="0048714D">
        <w:rPr>
          <w:color w:val="000000"/>
        </w:rPr>
        <w:t>+</w:t>
      </w:r>
      <w:r w:rsidRPr="0048714D">
        <w:rPr>
          <w:rFonts w:hint="eastAsia"/>
          <w:color w:val="000000"/>
        </w:rPr>
        <w:t>接收方用户号码</w:t>
      </w:r>
      <w:r w:rsidRPr="0048714D">
        <w:rPr>
          <w:color w:val="000000"/>
        </w:rPr>
        <w:t>+</w:t>
      </w:r>
      <w:r w:rsidRPr="0048714D">
        <w:rPr>
          <w:rFonts w:hint="eastAsia"/>
          <w:color w:val="000000"/>
        </w:rPr>
        <w:t>申请时间</w:t>
      </w:r>
    </w:p>
    <w:p w14:paraId="21E088FC" w14:textId="77777777" w:rsidR="00400DA8" w:rsidRPr="0048714D" w:rsidRDefault="00DD67E8" w:rsidP="00257949">
      <w:pPr>
        <w:ind w:firstLine="480"/>
      </w:pPr>
      <w:r w:rsidRPr="0048714D">
        <w:rPr>
          <w:rFonts w:hint="eastAsia"/>
          <w:color w:val="000000"/>
        </w:rPr>
        <w:t>中间记录以管道符“</w:t>
      </w:r>
      <w:r w:rsidRPr="0048714D">
        <w:rPr>
          <w:color w:val="000000"/>
        </w:rPr>
        <w:t>|</w:t>
      </w:r>
      <w:r w:rsidRPr="0048714D">
        <w:rPr>
          <w:rFonts w:hint="eastAsia"/>
          <w:color w:val="000000"/>
        </w:rPr>
        <w:t>”作为字段分割符，最后一个字段后面无需管道符，以回车换行符结束。</w:t>
      </w:r>
    </w:p>
    <w:p w14:paraId="3DF3F773" w14:textId="77777777" w:rsidR="009F6A7D" w:rsidRPr="0048714D" w:rsidRDefault="009F6A7D" w:rsidP="00257949">
      <w:pPr>
        <w:pStyle w:val="51"/>
        <w:numPr>
          <w:ilvl w:val="0"/>
          <w:numId w:val="0"/>
        </w:numPr>
        <w:rPr>
          <w:color w:val="000000"/>
        </w:rPr>
      </w:pPr>
      <w:r w:rsidRPr="0048714D">
        <w:rPr>
          <w:rFonts w:hint="eastAsia"/>
          <w:color w:val="000000"/>
        </w:rPr>
        <w:t>尾记录</w:t>
      </w:r>
    </w:p>
    <w:tbl>
      <w:tblPr>
        <w:tblpPr w:leftFromText="180" w:rightFromText="180" w:vertAnchor="text" w:horzAnchor="page" w:tblpX="1853" w:tblpY="13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3"/>
        <w:gridCol w:w="2022"/>
        <w:gridCol w:w="2022"/>
        <w:gridCol w:w="3943"/>
      </w:tblGrid>
      <w:tr w:rsidR="009F6A7D" w:rsidRPr="0048714D" w14:paraId="1E3CC8CE" w14:textId="77777777" w:rsidTr="009F6A7D">
        <w:tc>
          <w:tcPr>
            <w:tcW w:w="1242" w:type="dxa"/>
            <w:vAlign w:val="center"/>
          </w:tcPr>
          <w:p w14:paraId="5368D0B1" w14:textId="77777777" w:rsidR="009F6A7D" w:rsidRPr="0048714D" w:rsidRDefault="009F6A7D" w:rsidP="00257949">
            <w:pPr>
              <w:ind w:firstLineChars="0" w:firstLine="0"/>
              <w:rPr>
                <w:b/>
                <w:color w:val="000000"/>
                <w:sz w:val="20"/>
                <w:szCs w:val="21"/>
              </w:rPr>
            </w:pPr>
            <w:r w:rsidRPr="0048714D">
              <w:rPr>
                <w:rFonts w:hint="eastAsia"/>
                <w:b/>
                <w:color w:val="000000"/>
                <w:sz w:val="20"/>
                <w:szCs w:val="21"/>
              </w:rPr>
              <w:t>序号</w:t>
            </w:r>
          </w:p>
        </w:tc>
        <w:tc>
          <w:tcPr>
            <w:tcW w:w="1843" w:type="dxa"/>
            <w:vAlign w:val="center"/>
          </w:tcPr>
          <w:p w14:paraId="771AEEF0" w14:textId="77777777" w:rsidR="009F6A7D" w:rsidRPr="0048714D" w:rsidRDefault="009F6A7D" w:rsidP="009F6A7D">
            <w:pPr>
              <w:ind w:firstLine="402"/>
              <w:rPr>
                <w:b/>
                <w:color w:val="000000"/>
                <w:sz w:val="20"/>
                <w:szCs w:val="21"/>
              </w:rPr>
            </w:pPr>
            <w:r w:rsidRPr="0048714D">
              <w:rPr>
                <w:rFonts w:hint="eastAsia"/>
                <w:b/>
                <w:color w:val="000000"/>
                <w:sz w:val="20"/>
                <w:szCs w:val="21"/>
              </w:rPr>
              <w:t>字段名</w:t>
            </w:r>
          </w:p>
        </w:tc>
        <w:tc>
          <w:tcPr>
            <w:tcW w:w="1843" w:type="dxa"/>
            <w:vAlign w:val="center"/>
          </w:tcPr>
          <w:p w14:paraId="5F4D68D1" w14:textId="77777777" w:rsidR="009F6A7D" w:rsidRPr="0048714D" w:rsidRDefault="009F6A7D" w:rsidP="00257949">
            <w:pPr>
              <w:ind w:firstLineChars="0" w:firstLine="0"/>
              <w:rPr>
                <w:b/>
                <w:color w:val="000000"/>
                <w:sz w:val="20"/>
                <w:szCs w:val="21"/>
              </w:rPr>
            </w:pPr>
            <w:r w:rsidRPr="0048714D">
              <w:rPr>
                <w:rFonts w:hint="eastAsia"/>
                <w:b/>
                <w:color w:val="000000"/>
                <w:sz w:val="20"/>
                <w:szCs w:val="21"/>
              </w:rPr>
              <w:t>数据类型及长度</w:t>
            </w:r>
          </w:p>
        </w:tc>
        <w:tc>
          <w:tcPr>
            <w:tcW w:w="3594" w:type="dxa"/>
            <w:vAlign w:val="center"/>
          </w:tcPr>
          <w:p w14:paraId="37BB0F0A" w14:textId="77777777" w:rsidR="009F6A7D" w:rsidRPr="0048714D" w:rsidRDefault="009F6A7D" w:rsidP="009F6A7D">
            <w:pPr>
              <w:ind w:firstLine="402"/>
              <w:rPr>
                <w:b/>
                <w:color w:val="000000"/>
                <w:sz w:val="20"/>
                <w:szCs w:val="21"/>
              </w:rPr>
            </w:pPr>
            <w:r w:rsidRPr="0048714D">
              <w:rPr>
                <w:rFonts w:hint="eastAsia"/>
                <w:b/>
                <w:color w:val="000000"/>
                <w:sz w:val="20"/>
                <w:szCs w:val="21"/>
              </w:rPr>
              <w:t>有效值及说明</w:t>
            </w:r>
          </w:p>
        </w:tc>
      </w:tr>
      <w:tr w:rsidR="009F6A7D" w:rsidRPr="0048714D" w14:paraId="59794EC2" w14:textId="77777777" w:rsidTr="009F6A7D">
        <w:tc>
          <w:tcPr>
            <w:tcW w:w="1242" w:type="dxa"/>
            <w:vAlign w:val="center"/>
          </w:tcPr>
          <w:p w14:paraId="1CF035F8"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1</w:t>
            </w:r>
          </w:p>
        </w:tc>
        <w:tc>
          <w:tcPr>
            <w:tcW w:w="1843" w:type="dxa"/>
            <w:vAlign w:val="center"/>
          </w:tcPr>
          <w:p w14:paraId="4653283C"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hint="eastAsia"/>
                <w:sz w:val="20"/>
                <w:szCs w:val="21"/>
              </w:rPr>
              <w:t>尾标记</w:t>
            </w:r>
          </w:p>
        </w:tc>
        <w:tc>
          <w:tcPr>
            <w:tcW w:w="1843" w:type="dxa"/>
            <w:vAlign w:val="center"/>
          </w:tcPr>
          <w:p w14:paraId="7F3B6806"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3594" w:type="dxa"/>
            <w:vAlign w:val="center"/>
          </w:tcPr>
          <w:p w14:paraId="2512B367"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T</w:t>
            </w:r>
          </w:p>
        </w:tc>
      </w:tr>
      <w:tr w:rsidR="009F6A7D" w:rsidRPr="0048714D" w14:paraId="707A7FFA" w14:textId="77777777" w:rsidTr="009F6A7D">
        <w:tc>
          <w:tcPr>
            <w:tcW w:w="1242" w:type="dxa"/>
            <w:vAlign w:val="center"/>
          </w:tcPr>
          <w:p w14:paraId="1DCF483D" w14:textId="77777777" w:rsidR="009F6A7D" w:rsidRPr="0048714D" w:rsidRDefault="00AC3ADA" w:rsidP="0038621A">
            <w:pPr>
              <w:spacing w:line="240" w:lineRule="auto"/>
              <w:ind w:firstLineChars="0" w:firstLine="0"/>
              <w:jc w:val="left"/>
              <w:rPr>
                <w:rFonts w:ascii="宋体" w:hAnsi="宋体"/>
                <w:sz w:val="20"/>
                <w:szCs w:val="21"/>
              </w:rPr>
            </w:pPr>
            <w:r w:rsidRPr="0048714D">
              <w:rPr>
                <w:rFonts w:ascii="宋体" w:hAnsi="宋体"/>
                <w:sz w:val="20"/>
                <w:szCs w:val="21"/>
              </w:rPr>
              <w:t>2</w:t>
            </w:r>
          </w:p>
        </w:tc>
        <w:tc>
          <w:tcPr>
            <w:tcW w:w="1843" w:type="dxa"/>
            <w:vAlign w:val="center"/>
          </w:tcPr>
          <w:p w14:paraId="341304E2"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hint="eastAsia"/>
                <w:sz w:val="20"/>
                <w:szCs w:val="21"/>
              </w:rPr>
              <w:t>记录数合计</w:t>
            </w:r>
          </w:p>
        </w:tc>
        <w:tc>
          <w:tcPr>
            <w:tcW w:w="1843" w:type="dxa"/>
            <w:vAlign w:val="center"/>
          </w:tcPr>
          <w:p w14:paraId="58AF18D5"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sz w:val="20"/>
                <w:szCs w:val="21"/>
              </w:rPr>
              <w:t>V9</w:t>
            </w:r>
          </w:p>
        </w:tc>
        <w:tc>
          <w:tcPr>
            <w:tcW w:w="3594" w:type="dxa"/>
            <w:vAlign w:val="center"/>
          </w:tcPr>
          <w:p w14:paraId="50588F33" w14:textId="77777777" w:rsidR="009F6A7D" w:rsidRPr="0048714D" w:rsidRDefault="009F6A7D" w:rsidP="0038621A">
            <w:pPr>
              <w:spacing w:line="240" w:lineRule="auto"/>
              <w:ind w:firstLineChars="0" w:firstLine="0"/>
              <w:jc w:val="left"/>
              <w:rPr>
                <w:rFonts w:ascii="宋体" w:hAnsi="宋体"/>
                <w:sz w:val="20"/>
                <w:szCs w:val="21"/>
              </w:rPr>
            </w:pPr>
            <w:r w:rsidRPr="0048714D">
              <w:rPr>
                <w:rFonts w:ascii="宋体" w:hAnsi="宋体" w:hint="eastAsia"/>
                <w:sz w:val="20"/>
                <w:szCs w:val="21"/>
              </w:rPr>
              <w:t>全数字</w:t>
            </w:r>
          </w:p>
        </w:tc>
      </w:tr>
    </w:tbl>
    <w:p w14:paraId="268C7B9B" w14:textId="77777777" w:rsidR="00935567" w:rsidRPr="0048714D" w:rsidRDefault="00935567" w:rsidP="0038621A">
      <w:pPr>
        <w:spacing w:line="240" w:lineRule="auto"/>
        <w:ind w:firstLineChars="0" w:firstLine="0"/>
        <w:jc w:val="left"/>
        <w:rPr>
          <w:rFonts w:ascii="宋体" w:hAnsi="宋体"/>
          <w:sz w:val="20"/>
          <w:szCs w:val="21"/>
        </w:rPr>
      </w:pPr>
    </w:p>
    <w:p w14:paraId="766E9E6E" w14:textId="77777777" w:rsidR="009F6A7D" w:rsidRPr="0048714D" w:rsidRDefault="00CF2A5E" w:rsidP="00257949">
      <w:pPr>
        <w:adjustRightInd w:val="0"/>
        <w:snapToGrid w:val="0"/>
        <w:ind w:firstLineChars="83" w:firstLine="199"/>
        <w:jc w:val="left"/>
        <w:rPr>
          <w:color w:val="000000"/>
        </w:rPr>
      </w:pPr>
      <w:r w:rsidRPr="0048714D">
        <w:rPr>
          <w:rFonts w:hint="eastAsia"/>
          <w:color w:val="000000"/>
        </w:rPr>
        <w:t>尾记录以管道符“</w:t>
      </w:r>
      <w:r w:rsidRPr="0048714D">
        <w:rPr>
          <w:color w:val="000000"/>
        </w:rPr>
        <w:t>|</w:t>
      </w:r>
      <w:r w:rsidRPr="0048714D">
        <w:rPr>
          <w:rFonts w:hint="eastAsia"/>
          <w:color w:val="000000"/>
        </w:rPr>
        <w:t>”作为字段分割符，最后一个字段后面无需管道符，以回车换行符结束。</w:t>
      </w:r>
    </w:p>
    <w:p w14:paraId="0CC0D9DA" w14:textId="77777777" w:rsidR="009F6A7D" w:rsidRPr="0048714D" w:rsidRDefault="009F6A7D" w:rsidP="00257949">
      <w:pPr>
        <w:adjustRightInd w:val="0"/>
        <w:snapToGrid w:val="0"/>
        <w:ind w:firstLineChars="83" w:firstLine="199"/>
        <w:jc w:val="left"/>
      </w:pPr>
    </w:p>
    <w:p w14:paraId="24FE3F6A" w14:textId="62EE634B" w:rsidR="00FC6962" w:rsidRPr="0048714D" w:rsidRDefault="00FC6962">
      <w:pPr>
        <w:pStyle w:val="31"/>
      </w:pPr>
      <w:r w:rsidRPr="0048714D">
        <w:rPr>
          <w:rFonts w:hint="eastAsia"/>
        </w:rPr>
        <w:t>异常情况处理</w:t>
      </w:r>
    </w:p>
    <w:tbl>
      <w:tblPr>
        <w:tblW w:w="9500" w:type="dxa"/>
        <w:shd w:val="clear" w:color="auto" w:fill="FFFFFF"/>
        <w:tblCellMar>
          <w:left w:w="0" w:type="dxa"/>
          <w:right w:w="0" w:type="dxa"/>
        </w:tblCellMar>
        <w:tblLook w:val="04A0" w:firstRow="1" w:lastRow="0" w:firstColumn="1" w:lastColumn="0" w:noHBand="0" w:noVBand="1"/>
      </w:tblPr>
      <w:tblGrid>
        <w:gridCol w:w="820"/>
        <w:gridCol w:w="6960"/>
        <w:gridCol w:w="1720"/>
      </w:tblGrid>
      <w:tr w:rsidR="00FC6962" w:rsidRPr="0048714D" w14:paraId="57CACC19" w14:textId="77777777" w:rsidTr="00FC6962">
        <w:trPr>
          <w:trHeight w:val="270"/>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28A81214"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hint="eastAsia"/>
                <w:kern w:val="0"/>
                <w:sz w:val="22"/>
                <w:szCs w:val="22"/>
              </w:rPr>
              <w:t>序号</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52CA5ADD"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hint="eastAsia"/>
                <w:kern w:val="0"/>
                <w:sz w:val="22"/>
                <w:szCs w:val="22"/>
              </w:rPr>
              <w:t>场景</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380CA2B5"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hint="eastAsia"/>
                <w:kern w:val="0"/>
                <w:sz w:val="22"/>
                <w:szCs w:val="22"/>
              </w:rPr>
              <w:t>错误码</w:t>
            </w:r>
          </w:p>
        </w:tc>
      </w:tr>
      <w:tr w:rsidR="00FC6962" w:rsidRPr="0048714D" w14:paraId="503914E4"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1A04CCD3"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1</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45328A27" w14:textId="77777777"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原始话单文件名称长度不合法，如：对于华为</w:t>
            </w:r>
            <w:r w:rsidRPr="0048714D">
              <w:rPr>
                <w:rFonts w:ascii="宋体" w:hAnsi="宋体" w:cs="宋体"/>
                <w:kern w:val="0"/>
                <w:sz w:val="22"/>
                <w:szCs w:val="22"/>
              </w:rPr>
              <w:t>Binary解码，长度非31位（即Vo_HW_BIN_ZZZ_YYYYMMDD_NNNNNNNN的长度）</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3EEAC94B"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 xml:space="preserve">F0001　</w:t>
            </w:r>
          </w:p>
        </w:tc>
      </w:tr>
      <w:tr w:rsidR="00FC6962" w:rsidRPr="0048714D" w14:paraId="3AB0533C"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38E35614"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2</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046A22A6" w14:textId="77777777"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原始话单文件名称格式不符合规则，如：对于华为</w:t>
            </w:r>
            <w:r w:rsidRPr="0048714D">
              <w:rPr>
                <w:rFonts w:ascii="宋体" w:hAnsi="宋体" w:cs="宋体"/>
                <w:kern w:val="0"/>
                <w:sz w:val="22"/>
                <w:szCs w:val="22"/>
              </w:rPr>
              <w:t>Binary解码，不符合Vo_HW_BIN_ZZZ_YYYYMMDD_NNNNNNNN格式</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76BFE490"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 xml:space="preserve">F0002　</w:t>
            </w:r>
          </w:p>
        </w:tc>
      </w:tr>
      <w:tr w:rsidR="00FC6962" w:rsidRPr="0048714D" w14:paraId="5FC421DF"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1976066E"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3</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5FE1776F" w14:textId="77777777"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原始话单文件名称中省编码非法</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67AFD67B"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 xml:space="preserve">F0003　</w:t>
            </w:r>
          </w:p>
        </w:tc>
      </w:tr>
      <w:tr w:rsidR="00FC6962" w:rsidRPr="0048714D" w14:paraId="4510B4C8"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02544527"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4</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75ED942D" w14:textId="7F67B7FB"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原始话单文件名称中时间不符合</w:t>
            </w:r>
            <w:r w:rsidRPr="0048714D">
              <w:rPr>
                <w:rFonts w:ascii="宋体" w:hAnsi="宋体" w:cs="宋体"/>
                <w:kern w:val="0"/>
                <w:sz w:val="22"/>
                <w:szCs w:val="22"/>
              </w:rPr>
              <w:t>YYYYMMDD格式</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365A663B" w14:textId="7232624C"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F0004</w:t>
            </w:r>
          </w:p>
        </w:tc>
      </w:tr>
      <w:tr w:rsidR="00FC6962" w:rsidRPr="0048714D" w14:paraId="3BBFD930"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2CF44435"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lastRenderedPageBreak/>
              <w:t>5</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31E98025" w14:textId="77777777"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原始话单文件名称中序号不正确，文件序号必须为</w:t>
            </w:r>
            <w:r w:rsidRPr="0048714D">
              <w:rPr>
                <w:rFonts w:ascii="宋体" w:hAnsi="宋体" w:cs="宋体"/>
                <w:kern w:val="0"/>
                <w:sz w:val="22"/>
                <w:szCs w:val="22"/>
              </w:rPr>
              <w:t>8位，全数字，从00000000开始编号至99999999</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65E5CB94"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 xml:space="preserve">F0005　</w:t>
            </w:r>
          </w:p>
        </w:tc>
      </w:tr>
      <w:tr w:rsidR="00FC6962" w:rsidRPr="0048714D" w14:paraId="257E73C1"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49FBD9E8"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6</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5DE38075" w14:textId="77777777"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原始话单文件大小为</w:t>
            </w:r>
            <w:r w:rsidRPr="0048714D">
              <w:rPr>
                <w:rFonts w:ascii="宋体" w:hAnsi="宋体" w:cs="宋体"/>
                <w:kern w:val="0"/>
                <w:sz w:val="22"/>
                <w:szCs w:val="22"/>
              </w:rPr>
              <w:t>0</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7BC3E6E9"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 xml:space="preserve">F0010　</w:t>
            </w:r>
          </w:p>
        </w:tc>
      </w:tr>
      <w:tr w:rsidR="00FC6962" w:rsidRPr="0048714D" w14:paraId="3F6D21B6"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7F2B775F"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7</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418F638F" w14:textId="77777777"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原始话单文件大小不符合要求，如：对于华为</w:t>
            </w:r>
            <w:r w:rsidRPr="0048714D">
              <w:rPr>
                <w:rFonts w:ascii="宋体" w:hAnsi="宋体" w:cs="宋体"/>
                <w:kern w:val="0"/>
                <w:sz w:val="22"/>
                <w:szCs w:val="22"/>
              </w:rPr>
              <w:t>Binary187解码，文件大小非187的整数倍</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34EB3C18"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 xml:space="preserve">F0011　</w:t>
            </w:r>
          </w:p>
        </w:tc>
      </w:tr>
      <w:tr w:rsidR="00FC6962" w:rsidRPr="0048714D" w14:paraId="662C0561"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58B31769"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8</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6995FE3E" w14:textId="11F1F20D"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再次上传已经被成功解码的原始话单文件</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3A478E54" w14:textId="09DF9AB1"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 xml:space="preserve">F2000　</w:t>
            </w:r>
          </w:p>
        </w:tc>
      </w:tr>
      <w:tr w:rsidR="00FC6962" w:rsidRPr="0048714D" w14:paraId="6B892C44"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41D74469"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9</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7A6858BE" w14:textId="77777777"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原始话单文件日期大于当前时间，或小于当前时间太多，是否考虑？</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102160BF"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hint="eastAsia"/>
                <w:kern w:val="0"/>
                <w:sz w:val="22"/>
                <w:szCs w:val="22"/>
              </w:rPr>
              <w:t xml:space="preserve">暂不考虑　</w:t>
            </w:r>
          </w:p>
        </w:tc>
      </w:tr>
      <w:tr w:rsidR="00FC6962" w:rsidRPr="0048714D" w14:paraId="36308B96" w14:textId="77777777" w:rsidTr="00FC6962">
        <w:trPr>
          <w:trHeight w:val="585"/>
        </w:trPr>
        <w:tc>
          <w:tcPr>
            <w:tcW w:w="8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08742557" w14:textId="77777777" w:rsidR="00FC6962" w:rsidRPr="0048714D" w:rsidRDefault="00FC6962" w:rsidP="00FC6962">
            <w:pPr>
              <w:widowControl/>
              <w:spacing w:line="240" w:lineRule="auto"/>
              <w:ind w:firstLineChars="0" w:firstLine="0"/>
              <w:jc w:val="center"/>
              <w:rPr>
                <w:rFonts w:ascii="宋体" w:hAnsi="宋体" w:cs="宋体"/>
                <w:kern w:val="0"/>
                <w:sz w:val="22"/>
                <w:szCs w:val="22"/>
              </w:rPr>
            </w:pPr>
            <w:r w:rsidRPr="0048714D">
              <w:rPr>
                <w:rFonts w:ascii="宋体" w:hAnsi="宋体" w:cs="宋体"/>
                <w:kern w:val="0"/>
                <w:sz w:val="22"/>
                <w:szCs w:val="22"/>
              </w:rPr>
              <w:t>10</w:t>
            </w:r>
          </w:p>
        </w:tc>
        <w:tc>
          <w:tcPr>
            <w:tcW w:w="69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6AC93F2A" w14:textId="77777777" w:rsidR="00FC6962" w:rsidRPr="0048714D" w:rsidRDefault="00FC6962" w:rsidP="00FC6962">
            <w:pPr>
              <w:widowControl/>
              <w:spacing w:line="240" w:lineRule="auto"/>
              <w:ind w:firstLineChars="0" w:firstLine="0"/>
              <w:jc w:val="left"/>
              <w:rPr>
                <w:rFonts w:ascii="宋体" w:hAnsi="宋体" w:cs="宋体"/>
                <w:kern w:val="0"/>
                <w:sz w:val="22"/>
                <w:szCs w:val="22"/>
              </w:rPr>
            </w:pPr>
            <w:r w:rsidRPr="0048714D">
              <w:rPr>
                <w:rFonts w:ascii="宋体" w:hAnsi="宋体" w:cs="宋体" w:hint="eastAsia"/>
                <w:kern w:val="0"/>
                <w:sz w:val="22"/>
                <w:szCs w:val="22"/>
              </w:rPr>
              <w:t>原始话单文件序号是否一定要连续？若可以不连续，日志中是否要说明跳号？</w:t>
            </w:r>
          </w:p>
        </w:tc>
        <w:tc>
          <w:tcPr>
            <w:tcW w:w="17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45890FD0" w14:textId="77777777" w:rsidR="00FC6962" w:rsidRPr="0048714D" w:rsidRDefault="00FC6962" w:rsidP="00FC6962">
            <w:pPr>
              <w:widowControl/>
              <w:spacing w:after="240" w:line="240" w:lineRule="auto"/>
              <w:ind w:firstLineChars="0" w:firstLine="0"/>
              <w:jc w:val="center"/>
              <w:rPr>
                <w:rFonts w:ascii="宋体" w:hAnsi="宋体" w:cs="宋体"/>
                <w:kern w:val="0"/>
                <w:sz w:val="22"/>
                <w:szCs w:val="22"/>
              </w:rPr>
            </w:pPr>
            <w:r w:rsidRPr="0048714D">
              <w:rPr>
                <w:rFonts w:ascii="宋体" w:hAnsi="宋体" w:cs="宋体" w:hint="eastAsia"/>
                <w:kern w:val="0"/>
                <w:sz w:val="22"/>
                <w:szCs w:val="22"/>
              </w:rPr>
              <w:t xml:space="preserve">多实例处理不考虑连续性，后续增加监控手段　</w:t>
            </w:r>
          </w:p>
        </w:tc>
      </w:tr>
    </w:tbl>
    <w:p w14:paraId="6E641ABF" w14:textId="77777777" w:rsidR="00FC6962" w:rsidRPr="0048714D" w:rsidRDefault="00FC6962" w:rsidP="00E06C8E">
      <w:pPr>
        <w:ind w:firstLine="480"/>
      </w:pPr>
    </w:p>
    <w:p w14:paraId="5D722549" w14:textId="77777777" w:rsidR="00CC37E5" w:rsidRPr="0048714D" w:rsidRDefault="006E0EC4" w:rsidP="007F210C">
      <w:pPr>
        <w:pStyle w:val="21"/>
        <w:spacing w:before="0"/>
        <w:ind w:left="578" w:hanging="578"/>
      </w:pPr>
      <w:r w:rsidRPr="0048714D">
        <w:rPr>
          <w:rFonts w:hint="eastAsia"/>
        </w:rPr>
        <w:t>主系统处理</w:t>
      </w:r>
      <w:bookmarkEnd w:id="133"/>
      <w:bookmarkEnd w:id="134"/>
      <w:bookmarkEnd w:id="135"/>
      <w:bookmarkEnd w:id="136"/>
    </w:p>
    <w:p w14:paraId="7F0D37FC" w14:textId="77777777" w:rsidR="00C5774D" w:rsidRPr="0048714D" w:rsidRDefault="006667F2" w:rsidP="00CA2D6F">
      <w:pPr>
        <w:pStyle w:val="31"/>
      </w:pPr>
      <w:r w:rsidRPr="0048714D">
        <w:rPr>
          <w:rFonts w:hint="eastAsia"/>
        </w:rPr>
        <w:t>语音话单分拣流程</w:t>
      </w:r>
    </w:p>
    <w:p w14:paraId="3929AFEA" w14:textId="77777777" w:rsidR="00E6501F" w:rsidRPr="0048714D" w:rsidRDefault="00520318" w:rsidP="006C5722">
      <w:pPr>
        <w:ind w:firstLineChars="0" w:firstLine="0"/>
      </w:pPr>
      <w:r w:rsidRPr="0048714D">
        <w:object w:dxaOrig="11790" w:dyaOrig="5550" w14:anchorId="7F6F495F">
          <v:shape id="_x0000_i1050" type="#_x0000_t75" style="width:6in;height:222.75pt" o:ole="">
            <v:imagedata r:id="rId75" o:title=""/>
          </v:shape>
          <o:OLEObject Type="Embed" ProgID="Visio.Drawing.15" ShapeID="_x0000_i1050" DrawAspect="Content" ObjectID="_1587990541" r:id="rId76"/>
        </w:object>
      </w:r>
    </w:p>
    <w:p w14:paraId="0F4E771B" w14:textId="77777777" w:rsidR="00E6501F" w:rsidRPr="0048714D" w:rsidRDefault="00520318" w:rsidP="00CA2D6F">
      <w:pPr>
        <w:pStyle w:val="af5"/>
        <w:numPr>
          <w:ilvl w:val="0"/>
          <w:numId w:val="18"/>
        </w:numPr>
      </w:pPr>
      <w:r w:rsidRPr="0048714D">
        <w:rPr>
          <w:rFonts w:hint="eastAsia"/>
        </w:rPr>
        <w:t>对经过标准化的话单进行简单格式校验</w:t>
      </w:r>
    </w:p>
    <w:p w14:paraId="503C0B24" w14:textId="77777777" w:rsidR="00520318" w:rsidRPr="0048714D" w:rsidRDefault="00520318" w:rsidP="00CA2D6F">
      <w:pPr>
        <w:pStyle w:val="af5"/>
        <w:numPr>
          <w:ilvl w:val="0"/>
          <w:numId w:val="18"/>
        </w:numPr>
      </w:pPr>
      <w:r w:rsidRPr="0048714D">
        <w:rPr>
          <w:rFonts w:hint="eastAsia"/>
        </w:rPr>
        <w:t>通过校验后，话单进入临时详单表，抽取出详单中的主被叫号码、本局交换机号、中继群号等关键信息，根据中继公参等，判断话单结算双方、主被叫号码类型、拨号类型、网络类型。将话单分类。</w:t>
      </w:r>
    </w:p>
    <w:p w14:paraId="2A845718" w14:textId="77777777" w:rsidR="00520318" w:rsidRPr="0048714D" w:rsidRDefault="00520318" w:rsidP="00CA2D6F">
      <w:pPr>
        <w:pStyle w:val="af5"/>
        <w:numPr>
          <w:ilvl w:val="0"/>
          <w:numId w:val="18"/>
        </w:numPr>
      </w:pPr>
      <w:r w:rsidRPr="0048714D">
        <w:rPr>
          <w:rFonts w:hint="eastAsia"/>
        </w:rPr>
        <w:t>将分类的话单匹配相应的结算规则，计算结算价格</w:t>
      </w:r>
    </w:p>
    <w:p w14:paraId="320E0697" w14:textId="77777777" w:rsidR="00520318" w:rsidRPr="0048714D" w:rsidRDefault="00520318" w:rsidP="00CA2D6F">
      <w:pPr>
        <w:pStyle w:val="af5"/>
        <w:numPr>
          <w:ilvl w:val="0"/>
          <w:numId w:val="18"/>
        </w:numPr>
      </w:pPr>
      <w:r w:rsidRPr="0048714D">
        <w:rPr>
          <w:rFonts w:hint="eastAsia"/>
        </w:rPr>
        <w:lastRenderedPageBreak/>
        <w:t>将详单分别组合进分拣表，补充信息进详单表</w:t>
      </w:r>
    </w:p>
    <w:p w14:paraId="5F1FA4A6" w14:textId="77777777" w:rsidR="00520318" w:rsidRPr="0048714D" w:rsidRDefault="00520318" w:rsidP="00CA2D6F">
      <w:pPr>
        <w:pStyle w:val="af5"/>
        <w:numPr>
          <w:ilvl w:val="0"/>
          <w:numId w:val="18"/>
        </w:numPr>
      </w:pPr>
      <w:r w:rsidRPr="0048714D">
        <w:rPr>
          <w:rFonts w:hint="eastAsia"/>
        </w:rPr>
        <w:t>从分拣表出结算表</w:t>
      </w:r>
    </w:p>
    <w:p w14:paraId="5BFC4D51" w14:textId="77777777" w:rsidR="00C5774D" w:rsidRPr="0048714D" w:rsidRDefault="00C5774D" w:rsidP="00CA2D6F">
      <w:pPr>
        <w:pStyle w:val="31"/>
      </w:pPr>
      <w:r w:rsidRPr="0048714D">
        <w:rPr>
          <w:rFonts w:hint="eastAsia"/>
        </w:rPr>
        <w:t>短信话单分拣流程</w:t>
      </w:r>
    </w:p>
    <w:p w14:paraId="792F1488" w14:textId="77777777" w:rsidR="00C5774D" w:rsidRPr="0048714D" w:rsidRDefault="00C5774D" w:rsidP="00C5774D">
      <w:pPr>
        <w:ind w:firstLineChars="0" w:firstLine="0"/>
      </w:pPr>
      <w:r w:rsidRPr="0048714D">
        <w:object w:dxaOrig="9105" w:dyaOrig="5550" w14:anchorId="6B5EC2C3">
          <v:shape id="_x0000_i1051" type="#_x0000_t75" style="width:6in;height:237.75pt" o:ole="">
            <v:imagedata r:id="rId77" o:title=""/>
          </v:shape>
          <o:OLEObject Type="Embed" ProgID="Visio.Drawing.15" ShapeID="_x0000_i1051" DrawAspect="Content" ObjectID="_1587990542" r:id="rId78"/>
        </w:object>
      </w:r>
    </w:p>
    <w:p w14:paraId="1E33AC21" w14:textId="77777777" w:rsidR="00C5774D" w:rsidRPr="0048714D" w:rsidRDefault="00C5774D" w:rsidP="00CA2D6F">
      <w:pPr>
        <w:pStyle w:val="af5"/>
        <w:numPr>
          <w:ilvl w:val="0"/>
          <w:numId w:val="19"/>
        </w:numPr>
      </w:pPr>
      <w:r w:rsidRPr="0048714D">
        <w:rPr>
          <w:rFonts w:hint="eastAsia"/>
        </w:rPr>
        <w:t>对经过标准化的话单进行简单格式校验</w:t>
      </w:r>
    </w:p>
    <w:p w14:paraId="3F5F383E" w14:textId="77777777" w:rsidR="00C5774D" w:rsidRPr="0048714D" w:rsidRDefault="00C5774D" w:rsidP="00CA2D6F">
      <w:pPr>
        <w:pStyle w:val="af5"/>
        <w:numPr>
          <w:ilvl w:val="0"/>
          <w:numId w:val="19"/>
        </w:numPr>
      </w:pPr>
      <w:r w:rsidRPr="0048714D">
        <w:rPr>
          <w:rFonts w:hint="eastAsia"/>
        </w:rPr>
        <w:t>通过校验后，话单进入临时详单表，抽取出详单中的发起、落地号码，对方运营商用户类型</w:t>
      </w:r>
      <w:r w:rsidR="00130AAB" w:rsidRPr="0048714D">
        <w:rPr>
          <w:rFonts w:hint="eastAsia"/>
        </w:rPr>
        <w:t>。判断结算方向、对方运营商，计算结算价格</w:t>
      </w:r>
    </w:p>
    <w:p w14:paraId="42FD7C96" w14:textId="77777777" w:rsidR="00130AAB" w:rsidRPr="0048714D" w:rsidRDefault="00130AAB" w:rsidP="00CA2D6F">
      <w:pPr>
        <w:pStyle w:val="af5"/>
        <w:numPr>
          <w:ilvl w:val="0"/>
          <w:numId w:val="19"/>
        </w:numPr>
      </w:pPr>
      <w:r w:rsidRPr="0048714D">
        <w:rPr>
          <w:rFonts w:hint="eastAsia"/>
        </w:rPr>
        <w:t>详单分别进分拣表（可选）、详单表</w:t>
      </w:r>
    </w:p>
    <w:p w14:paraId="11A16D12" w14:textId="77777777" w:rsidR="00130AAB" w:rsidRPr="0048714D" w:rsidRDefault="00130AAB" w:rsidP="00CA2D6F">
      <w:pPr>
        <w:pStyle w:val="af5"/>
        <w:numPr>
          <w:ilvl w:val="0"/>
          <w:numId w:val="19"/>
        </w:numPr>
      </w:pPr>
      <w:r w:rsidRPr="0048714D">
        <w:rPr>
          <w:rFonts w:hint="eastAsia"/>
        </w:rPr>
        <w:t>分拣表（详单表）出结算表</w:t>
      </w:r>
    </w:p>
    <w:p w14:paraId="78E21890" w14:textId="77777777" w:rsidR="00D8496A" w:rsidRPr="0048714D" w:rsidRDefault="00D8496A" w:rsidP="00CA2D6F">
      <w:pPr>
        <w:pStyle w:val="31"/>
      </w:pPr>
      <w:r w:rsidRPr="0048714D">
        <w:rPr>
          <w:rFonts w:hint="eastAsia"/>
        </w:rPr>
        <w:lastRenderedPageBreak/>
        <w:t>彩信话单分拣流程</w:t>
      </w:r>
    </w:p>
    <w:p w14:paraId="14D54207" w14:textId="77777777" w:rsidR="00D8496A" w:rsidRPr="0048714D" w:rsidRDefault="00D8496A" w:rsidP="006C5722">
      <w:pPr>
        <w:ind w:firstLineChars="0" w:firstLine="0"/>
      </w:pPr>
      <w:r w:rsidRPr="0048714D">
        <w:object w:dxaOrig="9105" w:dyaOrig="5550" w14:anchorId="2D62996B">
          <v:shape id="_x0000_i1052" type="#_x0000_t75" style="width:453.75pt;height:273.75pt" o:ole="">
            <v:imagedata r:id="rId79" o:title=""/>
          </v:shape>
          <o:OLEObject Type="Embed" ProgID="Visio.Drawing.15" ShapeID="_x0000_i1052" DrawAspect="Content" ObjectID="_1587990543" r:id="rId80"/>
        </w:object>
      </w:r>
    </w:p>
    <w:p w14:paraId="5452C7CE" w14:textId="77777777" w:rsidR="00D8496A" w:rsidRPr="0048714D" w:rsidRDefault="00D8496A" w:rsidP="00CA2D6F">
      <w:pPr>
        <w:pStyle w:val="af5"/>
        <w:numPr>
          <w:ilvl w:val="0"/>
          <w:numId w:val="20"/>
        </w:numPr>
      </w:pPr>
      <w:r w:rsidRPr="0048714D">
        <w:rPr>
          <w:rFonts w:hint="eastAsia"/>
        </w:rPr>
        <w:t>对经过标准化的话单进行简单格式校验</w:t>
      </w:r>
    </w:p>
    <w:p w14:paraId="06C80BB2" w14:textId="77777777" w:rsidR="00D8496A" w:rsidRPr="0048714D" w:rsidRDefault="00D8496A" w:rsidP="00CA2D6F">
      <w:pPr>
        <w:pStyle w:val="af5"/>
        <w:numPr>
          <w:ilvl w:val="0"/>
          <w:numId w:val="20"/>
        </w:numPr>
      </w:pPr>
      <w:r w:rsidRPr="0048714D">
        <w:rPr>
          <w:rFonts w:hint="eastAsia"/>
        </w:rPr>
        <w:t>通过校验后，话单进入临时详单表，抽取出详单中的互联互通方式，发送接收地址。判断结算省、结算方向、对方运营商，计算结算价格。</w:t>
      </w:r>
    </w:p>
    <w:p w14:paraId="437567AF" w14:textId="77777777" w:rsidR="00D8496A" w:rsidRPr="0048714D" w:rsidRDefault="00D8496A" w:rsidP="00CA2D6F">
      <w:pPr>
        <w:pStyle w:val="af5"/>
        <w:numPr>
          <w:ilvl w:val="0"/>
          <w:numId w:val="20"/>
        </w:numPr>
      </w:pPr>
      <w:r w:rsidRPr="0048714D">
        <w:rPr>
          <w:rFonts w:hint="eastAsia"/>
        </w:rPr>
        <w:t>详单分别进分拣表（可选）、详单表</w:t>
      </w:r>
    </w:p>
    <w:p w14:paraId="0A176B03" w14:textId="77777777" w:rsidR="00F67E78" w:rsidRPr="0048714D" w:rsidRDefault="00D8496A" w:rsidP="00CA2D6F">
      <w:pPr>
        <w:pStyle w:val="af5"/>
        <w:numPr>
          <w:ilvl w:val="0"/>
          <w:numId w:val="20"/>
        </w:numPr>
      </w:pPr>
      <w:r w:rsidRPr="0048714D">
        <w:rPr>
          <w:rFonts w:hint="eastAsia"/>
        </w:rPr>
        <w:t>分拣表（详单表）出结算表</w:t>
      </w:r>
    </w:p>
    <w:p w14:paraId="3F70FBAD" w14:textId="77777777" w:rsidR="00F67E78" w:rsidRPr="0048714D" w:rsidRDefault="00F67E78" w:rsidP="007F210C">
      <w:pPr>
        <w:pStyle w:val="31"/>
        <w:spacing w:before="0"/>
      </w:pPr>
      <w:bookmarkStart w:id="137" w:name="_Toc192441093"/>
      <w:bookmarkStart w:id="138" w:name="_Toc192441409"/>
      <w:bookmarkStart w:id="139" w:name="_Toc192441488"/>
      <w:bookmarkStart w:id="140" w:name="_Toc498627233"/>
      <w:r w:rsidRPr="0048714D">
        <w:rPr>
          <w:rFonts w:hint="eastAsia"/>
        </w:rPr>
        <w:t>预处理</w:t>
      </w:r>
      <w:bookmarkEnd w:id="137"/>
      <w:bookmarkEnd w:id="138"/>
      <w:bookmarkEnd w:id="139"/>
      <w:bookmarkEnd w:id="140"/>
    </w:p>
    <w:p w14:paraId="6C73EE6B" w14:textId="77777777" w:rsidR="00A435B3" w:rsidRPr="0048714D" w:rsidRDefault="00E4792A" w:rsidP="006C5722">
      <w:pPr>
        <w:ind w:firstLineChars="0" w:firstLine="0"/>
      </w:pPr>
      <w:r w:rsidRPr="0048714D">
        <w:rPr>
          <w:rFonts w:hint="eastAsia"/>
        </w:rPr>
        <w:t>预处理主要包括</w:t>
      </w:r>
      <w:r w:rsidR="00514993" w:rsidRPr="0048714D">
        <w:rPr>
          <w:rFonts w:hint="eastAsia"/>
        </w:rPr>
        <w:t>话单校验：</w:t>
      </w:r>
      <w:r w:rsidRPr="0048714D">
        <w:rPr>
          <w:rFonts w:hint="eastAsia"/>
        </w:rPr>
        <w:t>对解码标准化后的话单做</w:t>
      </w:r>
      <w:r w:rsidR="00880009" w:rsidRPr="0048714D">
        <w:rPr>
          <w:rFonts w:hint="eastAsia"/>
        </w:rPr>
        <w:t>基本校验</w:t>
      </w:r>
      <w:r w:rsidR="00A435B3" w:rsidRPr="0048714D">
        <w:rPr>
          <w:rFonts w:hint="eastAsia"/>
        </w:rPr>
        <w:t>、记录错单</w:t>
      </w:r>
      <w:r w:rsidR="00514993" w:rsidRPr="0048714D">
        <w:rPr>
          <w:rFonts w:hint="eastAsia"/>
        </w:rPr>
        <w:t>；话单分拣：</w:t>
      </w:r>
      <w:r w:rsidR="00880009" w:rsidRPr="0048714D">
        <w:rPr>
          <w:rFonts w:hint="eastAsia"/>
        </w:rPr>
        <w:t>结合</w:t>
      </w:r>
      <w:r w:rsidR="00A435B3" w:rsidRPr="0048714D">
        <w:rPr>
          <w:rFonts w:hint="eastAsia"/>
        </w:rPr>
        <w:t>公参补充话单的计费、结算等信息，</w:t>
      </w:r>
      <w:r w:rsidR="00514993" w:rsidRPr="0048714D">
        <w:rPr>
          <w:rFonts w:hint="eastAsia"/>
        </w:rPr>
        <w:t>同类别话单组合，</w:t>
      </w:r>
      <w:r w:rsidR="00A435B3" w:rsidRPr="0048714D">
        <w:rPr>
          <w:rFonts w:hint="eastAsia"/>
        </w:rPr>
        <w:t>准备结算。</w:t>
      </w:r>
    </w:p>
    <w:p w14:paraId="368E5F28" w14:textId="77777777" w:rsidR="00F67E78" w:rsidRPr="0048714D" w:rsidRDefault="00A435B3" w:rsidP="006C5722">
      <w:pPr>
        <w:ind w:firstLineChars="0" w:firstLine="0"/>
      </w:pPr>
      <w:r w:rsidRPr="0048714D">
        <w:rPr>
          <w:rFonts w:hint="eastAsia"/>
        </w:rPr>
        <w:t>基本校验</w:t>
      </w:r>
      <w:r w:rsidR="00880009" w:rsidRPr="0048714D">
        <w:rPr>
          <w:rFonts w:hint="eastAsia"/>
        </w:rPr>
        <w:t>主要包括：主被叫号码合法性校验、中继信息合法性校验、本局</w:t>
      </w:r>
      <w:r w:rsidR="00880009" w:rsidRPr="0048714D">
        <w:t>MSC</w:t>
      </w:r>
      <w:r w:rsidR="00880009" w:rsidRPr="0048714D">
        <w:rPr>
          <w:rFonts w:hint="eastAsia"/>
        </w:rPr>
        <w:t>号码合法性校验。</w:t>
      </w:r>
    </w:p>
    <w:p w14:paraId="0EE544BF" w14:textId="77777777" w:rsidR="00913FEE" w:rsidRPr="0048714D" w:rsidRDefault="00913FEE" w:rsidP="006C5722">
      <w:pPr>
        <w:ind w:firstLineChars="0" w:firstLine="0"/>
      </w:pPr>
      <w:r w:rsidRPr="0048714D">
        <w:rPr>
          <w:rFonts w:hint="eastAsia"/>
        </w:rPr>
        <w:t>补充的计费、结算等信息主要包括</w:t>
      </w:r>
      <w:r w:rsidR="00EF359F" w:rsidRPr="0048714D">
        <w:rPr>
          <w:rFonts w:hint="eastAsia"/>
        </w:rPr>
        <w:t>通话发起方</w:t>
      </w:r>
      <w:r w:rsidR="00F1168E" w:rsidRPr="0048714D">
        <w:rPr>
          <w:rFonts w:hint="eastAsia"/>
        </w:rPr>
        <w:t>号码属性、通话落地方号码属性、入中继</w:t>
      </w:r>
      <w:r w:rsidR="00514993" w:rsidRPr="0048714D">
        <w:rPr>
          <w:rFonts w:hint="eastAsia"/>
        </w:rPr>
        <w:t>属性、出中继属性、计费时长、结算费率、结算价格。</w:t>
      </w:r>
    </w:p>
    <w:p w14:paraId="0C8B043E" w14:textId="77777777" w:rsidR="00514993" w:rsidRPr="0048714D" w:rsidRDefault="00514993" w:rsidP="0041557A">
      <w:pPr>
        <w:pStyle w:val="41"/>
        <w:ind w:leftChars="-100" w:left="-240"/>
        <w:jc w:val="left"/>
      </w:pPr>
      <w:bookmarkStart w:id="141" w:name="_Toc192441094"/>
      <w:bookmarkStart w:id="142" w:name="_Toc192441410"/>
      <w:bookmarkStart w:id="143" w:name="_Toc192441489"/>
      <w:bookmarkStart w:id="144" w:name="_Toc498627234"/>
      <w:r w:rsidRPr="0048714D">
        <w:lastRenderedPageBreak/>
        <w:t>3.3.1.1</w:t>
      </w:r>
      <w:r w:rsidR="006815A7" w:rsidRPr="0048714D">
        <w:t xml:space="preserve"> </w:t>
      </w:r>
      <w:r w:rsidRPr="0048714D">
        <w:rPr>
          <w:rFonts w:hint="eastAsia"/>
        </w:rPr>
        <w:t>话单校验</w:t>
      </w:r>
    </w:p>
    <w:p w14:paraId="4C2E827C" w14:textId="77777777" w:rsidR="00514993" w:rsidRPr="0048714D" w:rsidRDefault="00514993" w:rsidP="0041557A">
      <w:pPr>
        <w:ind w:firstLine="480"/>
      </w:pPr>
    </w:p>
    <w:p w14:paraId="2F509F39" w14:textId="77777777" w:rsidR="00F86938" w:rsidRPr="0048714D" w:rsidRDefault="00F86938" w:rsidP="00170FD8">
      <w:pPr>
        <w:pStyle w:val="51"/>
      </w:pPr>
      <w:r w:rsidRPr="0048714D">
        <w:rPr>
          <w:rFonts w:hint="eastAsia"/>
        </w:rPr>
        <w:t>语音话单</w:t>
      </w:r>
    </w:p>
    <w:tbl>
      <w:tblPr>
        <w:tblW w:w="8527"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985"/>
        <w:gridCol w:w="1387"/>
        <w:gridCol w:w="5155"/>
      </w:tblGrid>
      <w:tr w:rsidR="00F86938" w:rsidRPr="0048714D" w14:paraId="33F4FE6C" w14:textId="77777777" w:rsidTr="00170FD8">
        <w:trPr>
          <w:cantSplit/>
          <w:tblHeader/>
          <w:jc w:val="center"/>
        </w:trPr>
        <w:tc>
          <w:tcPr>
            <w:tcW w:w="1985"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42F90ED2" w14:textId="77777777" w:rsidR="00F86938" w:rsidRPr="0048714D" w:rsidRDefault="00F86938" w:rsidP="00170FD8">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字段名称</w:t>
            </w:r>
          </w:p>
        </w:tc>
        <w:tc>
          <w:tcPr>
            <w:tcW w:w="1387"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67BA6235" w14:textId="77777777" w:rsidR="00F86938" w:rsidRPr="0048714D" w:rsidRDefault="00F86938" w:rsidP="00170FD8">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错误代码</w:t>
            </w:r>
          </w:p>
        </w:tc>
        <w:tc>
          <w:tcPr>
            <w:tcW w:w="5155"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745675E0" w14:textId="77777777" w:rsidR="00F86938" w:rsidRPr="0048714D" w:rsidRDefault="00F86938" w:rsidP="00170FD8">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校验点</w:t>
            </w:r>
          </w:p>
        </w:tc>
      </w:tr>
      <w:tr w:rsidR="00F86938" w:rsidRPr="0048714D" w14:paraId="31F857BF" w14:textId="77777777" w:rsidTr="00170FD8">
        <w:trPr>
          <w:cantSplit/>
          <w:jc w:val="center"/>
        </w:trPr>
        <w:tc>
          <w:tcPr>
            <w:tcW w:w="1985"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58D14C6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Ori_file_name</w:t>
            </w:r>
          </w:p>
        </w:tc>
        <w:tc>
          <w:tcPr>
            <w:tcW w:w="1387" w:type="dxa"/>
            <w:tcBorders>
              <w:top w:val="single" w:sz="6" w:space="0" w:color="auto"/>
              <w:left w:val="single" w:sz="6" w:space="0" w:color="auto"/>
              <w:bottom w:val="single" w:sz="6" w:space="0" w:color="auto"/>
              <w:right w:val="single" w:sz="6" w:space="0" w:color="auto"/>
              <w:tl2br w:val="nil"/>
              <w:tr2bl w:val="nil"/>
            </w:tcBorders>
          </w:tcPr>
          <w:p w14:paraId="706BE23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w:t>
            </w:r>
          </w:p>
        </w:tc>
        <w:tc>
          <w:tcPr>
            <w:tcW w:w="5155"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75D2C5B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解码阶段新增，不校验</w:t>
            </w:r>
          </w:p>
        </w:tc>
      </w:tr>
      <w:tr w:rsidR="00F86938" w:rsidRPr="0048714D" w14:paraId="4ABB5D4E" w14:textId="77777777" w:rsidTr="00170FD8">
        <w:trPr>
          <w:cantSplit/>
          <w:jc w:val="center"/>
        </w:trPr>
        <w:tc>
          <w:tcPr>
            <w:tcW w:w="1985" w:type="dxa"/>
            <w:shd w:val="clear" w:color="auto" w:fill="auto"/>
            <w:vAlign w:val="center"/>
          </w:tcPr>
          <w:p w14:paraId="1F4B18E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Record_type</w:t>
            </w:r>
          </w:p>
        </w:tc>
        <w:tc>
          <w:tcPr>
            <w:tcW w:w="1387" w:type="dxa"/>
          </w:tcPr>
          <w:p w14:paraId="1F05FEB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w:t>
            </w:r>
          </w:p>
        </w:tc>
        <w:tc>
          <w:tcPr>
            <w:tcW w:w="5155" w:type="dxa"/>
            <w:shd w:val="clear" w:color="auto" w:fill="auto"/>
            <w:vAlign w:val="center"/>
          </w:tcPr>
          <w:p w14:paraId="4409E5A2"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解码阶段新增，不校验</w:t>
            </w:r>
          </w:p>
        </w:tc>
      </w:tr>
      <w:tr w:rsidR="00CC6CC3" w:rsidRPr="0048714D" w14:paraId="2B229D79" w14:textId="77777777" w:rsidTr="00170FD8">
        <w:trPr>
          <w:cantSplit/>
          <w:jc w:val="center"/>
        </w:trPr>
        <w:tc>
          <w:tcPr>
            <w:tcW w:w="1985" w:type="dxa"/>
            <w:vMerge w:val="restart"/>
            <w:shd w:val="clear" w:color="auto" w:fill="auto"/>
            <w:vAlign w:val="center"/>
          </w:tcPr>
          <w:p w14:paraId="521FE259" w14:textId="77777777"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sz w:val="20"/>
                <w:szCs w:val="21"/>
              </w:rPr>
              <w:t>Calling_number</w:t>
            </w:r>
          </w:p>
          <w:p w14:paraId="10F750EE" w14:textId="5D5E18F3" w:rsidR="005F29A7" w:rsidRPr="0048714D" w:rsidRDefault="005F29A7" w:rsidP="00170FD8">
            <w:pPr>
              <w:spacing w:line="240" w:lineRule="auto"/>
              <w:ind w:firstLineChars="0" w:firstLine="0"/>
              <w:jc w:val="left"/>
              <w:rPr>
                <w:rFonts w:ascii="宋体" w:hAnsi="宋体"/>
                <w:sz w:val="20"/>
                <w:szCs w:val="21"/>
              </w:rPr>
            </w:pPr>
            <w:r w:rsidRPr="0048714D">
              <w:rPr>
                <w:rFonts w:ascii="宋体" w:hAnsi="宋体"/>
                <w:sz w:val="20"/>
                <w:szCs w:val="21"/>
              </w:rPr>
              <w:t>（</w:t>
            </w:r>
            <w:r w:rsidRPr="0048714D">
              <w:rPr>
                <w:rFonts w:ascii="宋体" w:hAnsi="宋体" w:hint="eastAsia"/>
                <w:sz w:val="20"/>
                <w:szCs w:val="21"/>
              </w:rPr>
              <w:t>若以</w:t>
            </w:r>
            <w:r w:rsidRPr="0048714D">
              <w:rPr>
                <w:rFonts w:ascii="宋体" w:hAnsi="宋体"/>
                <w:sz w:val="20"/>
                <w:szCs w:val="21"/>
              </w:rPr>
              <w:t>60</w:t>
            </w:r>
            <w:r w:rsidRPr="0048714D">
              <w:rPr>
                <w:rFonts w:ascii="宋体" w:hAnsi="宋体" w:hint="eastAsia"/>
                <w:sz w:val="20"/>
                <w:szCs w:val="21"/>
              </w:rPr>
              <w:t>开头，去掉</w:t>
            </w:r>
            <w:r w:rsidRPr="0048714D">
              <w:rPr>
                <w:rFonts w:ascii="宋体" w:hAnsi="宋体"/>
                <w:sz w:val="20"/>
                <w:szCs w:val="21"/>
              </w:rPr>
              <w:t>60</w:t>
            </w:r>
            <w:r w:rsidRPr="0048714D">
              <w:rPr>
                <w:rFonts w:ascii="宋体" w:hAnsi="宋体" w:hint="eastAsia"/>
                <w:sz w:val="20"/>
                <w:szCs w:val="21"/>
              </w:rPr>
              <w:t>后再校验</w:t>
            </w:r>
            <w:r w:rsidRPr="0048714D">
              <w:rPr>
                <w:rFonts w:ascii="宋体" w:hAnsi="宋体"/>
                <w:sz w:val="20"/>
                <w:szCs w:val="21"/>
              </w:rPr>
              <w:t>）</w:t>
            </w:r>
          </w:p>
        </w:tc>
        <w:tc>
          <w:tcPr>
            <w:tcW w:w="1387" w:type="dxa"/>
          </w:tcPr>
          <w:p w14:paraId="7AE87AE5" w14:textId="77777777"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sz w:val="20"/>
                <w:szCs w:val="21"/>
              </w:rPr>
              <w:t>F010</w:t>
            </w:r>
          </w:p>
        </w:tc>
        <w:tc>
          <w:tcPr>
            <w:tcW w:w="5155" w:type="dxa"/>
            <w:shd w:val="clear" w:color="auto" w:fill="auto"/>
            <w:vAlign w:val="center"/>
          </w:tcPr>
          <w:p w14:paraId="3F0E3E48" w14:textId="228EA632" w:rsidR="00B0464D" w:rsidRPr="0048714D" w:rsidRDefault="00B0464D" w:rsidP="00170FD8">
            <w:pPr>
              <w:spacing w:line="240" w:lineRule="auto"/>
              <w:ind w:firstLineChars="0" w:firstLine="0"/>
              <w:jc w:val="left"/>
              <w:rPr>
                <w:rFonts w:ascii="宋体" w:hAnsi="宋体"/>
                <w:sz w:val="20"/>
                <w:szCs w:val="21"/>
              </w:rPr>
            </w:pPr>
            <w:r w:rsidRPr="0048714D">
              <w:rPr>
                <w:rFonts w:ascii="宋体" w:hAnsi="宋体" w:hint="eastAsia"/>
                <w:sz w:val="20"/>
                <w:szCs w:val="21"/>
              </w:rPr>
              <w:t>如果以</w:t>
            </w:r>
            <w:r w:rsidRPr="0048714D">
              <w:rPr>
                <w:rFonts w:ascii="宋体" w:hAnsi="宋体"/>
                <w:sz w:val="20"/>
                <w:szCs w:val="21"/>
              </w:rPr>
              <w:t>12583X（X取值0、1、2、3、6、7、8）开头的一卡多号通话，去除12583X后满足：</w:t>
            </w:r>
            <w:r w:rsidR="00CC6CC3" w:rsidRPr="0048714D" w:rsidDel="0080593E">
              <w:rPr>
                <w:rFonts w:ascii="宋体" w:hAnsi="宋体"/>
                <w:sz w:val="20"/>
                <w:szCs w:val="21"/>
              </w:rPr>
              <w:t xml:space="preserve"> </w:t>
            </w:r>
          </w:p>
          <w:p w14:paraId="43BFAB7C" w14:textId="2078147E"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sz w:val="20"/>
                <w:szCs w:val="21"/>
              </w:rPr>
              <w:t>(0)全数字</w:t>
            </w:r>
          </w:p>
        </w:tc>
      </w:tr>
      <w:tr w:rsidR="00CC6CC3" w:rsidRPr="0048714D" w14:paraId="1149536A" w14:textId="77777777" w:rsidTr="00170FD8">
        <w:trPr>
          <w:cantSplit/>
          <w:jc w:val="center"/>
        </w:trPr>
        <w:tc>
          <w:tcPr>
            <w:tcW w:w="1985" w:type="dxa"/>
            <w:vMerge/>
            <w:shd w:val="clear" w:color="auto" w:fill="auto"/>
            <w:vAlign w:val="center"/>
          </w:tcPr>
          <w:p w14:paraId="69FFF43C" w14:textId="77777777" w:rsidR="00CC6CC3" w:rsidRPr="0048714D" w:rsidRDefault="00CC6CC3" w:rsidP="00170FD8">
            <w:pPr>
              <w:spacing w:line="240" w:lineRule="auto"/>
              <w:ind w:firstLineChars="0" w:firstLine="0"/>
              <w:jc w:val="left"/>
              <w:rPr>
                <w:rFonts w:ascii="宋体" w:hAnsi="宋体"/>
                <w:sz w:val="20"/>
                <w:szCs w:val="21"/>
              </w:rPr>
            </w:pPr>
          </w:p>
        </w:tc>
        <w:tc>
          <w:tcPr>
            <w:tcW w:w="1387" w:type="dxa"/>
          </w:tcPr>
          <w:p w14:paraId="1B49945D" w14:textId="77777777"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sz w:val="20"/>
                <w:szCs w:val="21"/>
              </w:rPr>
              <w:t>F011</w:t>
            </w:r>
          </w:p>
        </w:tc>
        <w:tc>
          <w:tcPr>
            <w:tcW w:w="5155" w:type="dxa"/>
            <w:shd w:val="clear" w:color="auto" w:fill="auto"/>
            <w:vAlign w:val="center"/>
          </w:tcPr>
          <w:p w14:paraId="3462BDFB" w14:textId="7B7C7A35" w:rsidR="00B0464D" w:rsidRPr="0048714D" w:rsidRDefault="00B0464D" w:rsidP="0080593E">
            <w:pPr>
              <w:spacing w:line="240" w:lineRule="auto"/>
              <w:ind w:firstLineChars="0" w:firstLine="0"/>
              <w:jc w:val="left"/>
              <w:rPr>
                <w:rFonts w:ascii="宋体" w:hAnsi="宋体"/>
                <w:sz w:val="20"/>
                <w:szCs w:val="21"/>
              </w:rPr>
            </w:pPr>
            <w:r w:rsidRPr="0048714D">
              <w:rPr>
                <w:rFonts w:ascii="宋体" w:hAnsi="宋体" w:hint="eastAsia"/>
                <w:sz w:val="20"/>
                <w:szCs w:val="21"/>
              </w:rPr>
              <w:t>如果以</w:t>
            </w:r>
            <w:r w:rsidRPr="0048714D">
              <w:rPr>
                <w:rFonts w:ascii="宋体" w:hAnsi="宋体"/>
                <w:sz w:val="20"/>
                <w:szCs w:val="21"/>
              </w:rPr>
              <w:t>12583X（X取值0、1、2、3、6、7、8）开头的一卡多号通话，去除12583X后满足：</w:t>
            </w:r>
          </w:p>
          <w:p w14:paraId="70CD8335" w14:textId="6D89A1CD" w:rsidR="00CC6CC3" w:rsidRPr="0048714D" w:rsidRDefault="00CC6CC3" w:rsidP="0080593E">
            <w:pPr>
              <w:spacing w:line="240" w:lineRule="auto"/>
              <w:ind w:firstLineChars="0" w:firstLine="0"/>
              <w:jc w:val="left"/>
              <w:rPr>
                <w:rFonts w:ascii="宋体" w:hAnsi="宋体"/>
                <w:sz w:val="20"/>
                <w:szCs w:val="21"/>
              </w:rPr>
            </w:pPr>
            <w:r w:rsidRPr="0048714D">
              <w:rPr>
                <w:rFonts w:ascii="宋体" w:hAnsi="宋体" w:hint="eastAsia"/>
                <w:sz w:val="20"/>
                <w:szCs w:val="21"/>
              </w:rPr>
              <w:t>若为固定电话时，</w:t>
            </w:r>
            <w:r w:rsidR="003B71DF" w:rsidRPr="0048714D">
              <w:rPr>
                <w:rFonts w:ascii="宋体" w:hAnsi="宋体" w:hint="eastAsia"/>
                <w:sz w:val="20"/>
                <w:szCs w:val="21"/>
              </w:rPr>
              <w:t>若有区号，</w:t>
            </w:r>
            <w:r w:rsidRPr="0048714D">
              <w:rPr>
                <w:rFonts w:ascii="宋体" w:hAnsi="宋体" w:hint="eastAsia"/>
                <w:sz w:val="20"/>
                <w:szCs w:val="21"/>
              </w:rPr>
              <w:t>必须满足：</w:t>
            </w:r>
          </w:p>
          <w:p w14:paraId="172F76C7" w14:textId="064C88D2" w:rsidR="00CC6CC3" w:rsidRPr="0048714D" w:rsidRDefault="00CC6CC3" w:rsidP="007F0590">
            <w:pPr>
              <w:pStyle w:val="af5"/>
              <w:numPr>
                <w:ilvl w:val="0"/>
                <w:numId w:val="64"/>
              </w:numPr>
              <w:jc w:val="left"/>
              <w:rPr>
                <w:rFonts w:ascii="宋体" w:hAnsi="宋体"/>
                <w:sz w:val="20"/>
              </w:rPr>
            </w:pPr>
            <w:r w:rsidRPr="0048714D">
              <w:rPr>
                <w:rFonts w:ascii="宋体" w:hAnsi="宋体"/>
                <w:sz w:val="20"/>
              </w:rPr>
              <w:t>0+</w:t>
            </w:r>
            <w:r w:rsidRPr="0048714D">
              <w:rPr>
                <w:rFonts w:ascii="宋体" w:hAnsi="宋体" w:hint="eastAsia"/>
                <w:sz w:val="20"/>
              </w:rPr>
              <w:t>合法国内长途区号</w:t>
            </w:r>
          </w:p>
          <w:p w14:paraId="0BF071E3" w14:textId="3F1ECD84" w:rsidR="005F29A7" w:rsidRPr="0048714D" w:rsidRDefault="005F29A7" w:rsidP="007F0590">
            <w:pPr>
              <w:pStyle w:val="af5"/>
              <w:numPr>
                <w:ilvl w:val="0"/>
                <w:numId w:val="64"/>
              </w:numPr>
              <w:jc w:val="left"/>
              <w:rPr>
                <w:rFonts w:ascii="宋体" w:hAnsi="宋体"/>
                <w:sz w:val="20"/>
              </w:rPr>
            </w:pPr>
            <w:r w:rsidRPr="0048714D">
              <w:rPr>
                <w:rFonts w:ascii="宋体" w:hAnsi="宋体"/>
                <w:sz w:val="20"/>
              </w:rPr>
              <w:t>86+合法国内长途区号</w:t>
            </w:r>
          </w:p>
          <w:p w14:paraId="12EC60C6" w14:textId="41298F92" w:rsidR="00CC6CC3" w:rsidRPr="0048714D" w:rsidRDefault="00CC6CC3" w:rsidP="007F0590">
            <w:pPr>
              <w:pStyle w:val="af5"/>
              <w:numPr>
                <w:ilvl w:val="0"/>
                <w:numId w:val="64"/>
              </w:numPr>
              <w:jc w:val="left"/>
              <w:rPr>
                <w:rFonts w:ascii="宋体" w:hAnsi="宋体"/>
                <w:sz w:val="20"/>
              </w:rPr>
            </w:pPr>
            <w:r w:rsidRPr="0048714D">
              <w:rPr>
                <w:rFonts w:ascii="宋体" w:hAnsi="宋体"/>
                <w:sz w:val="20"/>
              </w:rPr>
              <w:t>0086+</w:t>
            </w:r>
            <w:r w:rsidRPr="0048714D">
              <w:rPr>
                <w:rFonts w:ascii="宋体" w:hAnsi="宋体" w:hint="eastAsia"/>
                <w:sz w:val="20"/>
              </w:rPr>
              <w:t>合法国内长途区号</w:t>
            </w:r>
          </w:p>
        </w:tc>
      </w:tr>
      <w:tr w:rsidR="00CC6CC3" w:rsidRPr="0048714D" w14:paraId="00648A21" w14:textId="77777777" w:rsidTr="00170FD8">
        <w:trPr>
          <w:cantSplit/>
          <w:jc w:val="center"/>
        </w:trPr>
        <w:tc>
          <w:tcPr>
            <w:tcW w:w="1985" w:type="dxa"/>
            <w:vMerge/>
            <w:shd w:val="clear" w:color="auto" w:fill="auto"/>
            <w:vAlign w:val="center"/>
          </w:tcPr>
          <w:p w14:paraId="4511C7EC" w14:textId="77777777" w:rsidR="00CC6CC3" w:rsidRPr="0048714D" w:rsidRDefault="00CC6CC3" w:rsidP="00170FD8">
            <w:pPr>
              <w:spacing w:line="240" w:lineRule="auto"/>
              <w:ind w:firstLineChars="0" w:firstLine="0"/>
              <w:jc w:val="left"/>
              <w:rPr>
                <w:rFonts w:ascii="宋体" w:hAnsi="宋体"/>
                <w:sz w:val="20"/>
                <w:szCs w:val="21"/>
              </w:rPr>
            </w:pPr>
          </w:p>
        </w:tc>
        <w:tc>
          <w:tcPr>
            <w:tcW w:w="1387" w:type="dxa"/>
          </w:tcPr>
          <w:p w14:paraId="562F8E56" w14:textId="77777777"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sz w:val="20"/>
                <w:szCs w:val="21"/>
              </w:rPr>
              <w:t>F012</w:t>
            </w:r>
          </w:p>
        </w:tc>
        <w:tc>
          <w:tcPr>
            <w:tcW w:w="5155" w:type="dxa"/>
            <w:shd w:val="clear" w:color="auto" w:fill="auto"/>
            <w:vAlign w:val="center"/>
          </w:tcPr>
          <w:p w14:paraId="02E5E5D3" w14:textId="57D6F70E" w:rsidR="00B0464D" w:rsidRPr="0048714D" w:rsidRDefault="00B0464D" w:rsidP="00170FD8">
            <w:pPr>
              <w:spacing w:line="240" w:lineRule="auto"/>
              <w:ind w:firstLineChars="0" w:firstLine="0"/>
              <w:jc w:val="left"/>
              <w:rPr>
                <w:rFonts w:ascii="宋体" w:hAnsi="宋体"/>
                <w:sz w:val="20"/>
                <w:szCs w:val="21"/>
              </w:rPr>
            </w:pPr>
            <w:r w:rsidRPr="0048714D">
              <w:rPr>
                <w:rFonts w:ascii="宋体" w:hAnsi="宋体" w:hint="eastAsia"/>
                <w:sz w:val="20"/>
                <w:szCs w:val="21"/>
              </w:rPr>
              <w:t>如果以</w:t>
            </w:r>
            <w:r w:rsidRPr="0048714D">
              <w:rPr>
                <w:rFonts w:ascii="宋体" w:hAnsi="宋体"/>
                <w:sz w:val="20"/>
                <w:szCs w:val="21"/>
              </w:rPr>
              <w:t>12583X（X取值0、1、2、3、6、7、8）开头的一卡多号通话，去除12583X后满足：</w:t>
            </w:r>
          </w:p>
          <w:p w14:paraId="678DB5D2" w14:textId="72759F1D" w:rsidR="00CC6CC3" w:rsidRPr="0048714D" w:rsidRDefault="00B0464D" w:rsidP="00170FD8">
            <w:pPr>
              <w:spacing w:line="240" w:lineRule="auto"/>
              <w:ind w:firstLineChars="0" w:firstLine="0"/>
              <w:jc w:val="left"/>
              <w:rPr>
                <w:rFonts w:ascii="宋体" w:hAnsi="宋体"/>
                <w:sz w:val="20"/>
                <w:szCs w:val="21"/>
              </w:rPr>
            </w:pPr>
            <w:r w:rsidRPr="0048714D">
              <w:rPr>
                <w:rFonts w:ascii="宋体" w:hAnsi="宋体"/>
                <w:sz w:val="20"/>
                <w:szCs w:val="21"/>
              </w:rPr>
              <w:t>i.</w:t>
            </w:r>
            <w:r w:rsidR="00CC6CC3" w:rsidRPr="0048714D">
              <w:rPr>
                <w:rFonts w:ascii="宋体" w:hAnsi="宋体" w:hint="eastAsia"/>
                <w:sz w:val="20"/>
                <w:szCs w:val="21"/>
              </w:rPr>
              <w:t>移动电话，归属局必须存在</w:t>
            </w:r>
          </w:p>
          <w:p w14:paraId="412EB11B" w14:textId="086962CA" w:rsidR="00B0464D" w:rsidRPr="0048714D" w:rsidRDefault="00B0464D" w:rsidP="00170FD8">
            <w:pPr>
              <w:spacing w:line="240" w:lineRule="auto"/>
              <w:ind w:firstLineChars="0" w:firstLine="0"/>
              <w:jc w:val="left"/>
              <w:rPr>
                <w:rFonts w:ascii="宋体" w:hAnsi="宋体"/>
                <w:sz w:val="20"/>
                <w:szCs w:val="21"/>
              </w:rPr>
            </w:pPr>
            <w:r w:rsidRPr="0048714D">
              <w:rPr>
                <w:rFonts w:ascii="宋体" w:hAnsi="宋体"/>
                <w:sz w:val="20"/>
                <w:szCs w:val="21"/>
              </w:rPr>
              <w:t>ii.0+移动号码，归属局必须存在</w:t>
            </w:r>
          </w:p>
          <w:p w14:paraId="0D56AA4C" w14:textId="176AF976" w:rsidR="00B0464D" w:rsidRPr="0048714D" w:rsidRDefault="00B0464D" w:rsidP="00170FD8">
            <w:pPr>
              <w:spacing w:line="240" w:lineRule="auto"/>
              <w:ind w:firstLineChars="0" w:firstLine="0"/>
              <w:jc w:val="left"/>
              <w:rPr>
                <w:rFonts w:ascii="宋体" w:hAnsi="宋体"/>
                <w:sz w:val="20"/>
                <w:szCs w:val="21"/>
              </w:rPr>
            </w:pPr>
            <w:r w:rsidRPr="0048714D">
              <w:rPr>
                <w:rFonts w:ascii="宋体" w:hAnsi="宋体"/>
                <w:sz w:val="20"/>
                <w:szCs w:val="21"/>
              </w:rPr>
              <w:t>iii.0+</w:t>
            </w:r>
            <w:r w:rsidRPr="0048714D">
              <w:rPr>
                <w:rFonts w:ascii="宋体" w:hAnsi="宋体" w:hint="eastAsia"/>
                <w:sz w:val="20"/>
                <w:szCs w:val="21"/>
              </w:rPr>
              <w:t>合法长途区号</w:t>
            </w:r>
            <w:r w:rsidRPr="0048714D">
              <w:rPr>
                <w:rFonts w:ascii="宋体" w:hAnsi="宋体"/>
                <w:sz w:val="20"/>
                <w:szCs w:val="21"/>
              </w:rPr>
              <w:t>+移动号码，</w:t>
            </w:r>
            <w:r w:rsidRPr="0048714D">
              <w:rPr>
                <w:rFonts w:ascii="宋体" w:hAnsi="宋体" w:hint="eastAsia"/>
                <w:sz w:val="20"/>
                <w:szCs w:val="21"/>
              </w:rPr>
              <w:t>归属局必须存在</w:t>
            </w:r>
          </w:p>
          <w:p w14:paraId="6ADEB01D" w14:textId="7425C8A6" w:rsidR="005F29A7" w:rsidRPr="0048714D" w:rsidRDefault="00B0464D" w:rsidP="00170FD8">
            <w:pPr>
              <w:spacing w:line="240" w:lineRule="auto"/>
              <w:ind w:firstLineChars="0" w:firstLine="0"/>
              <w:jc w:val="left"/>
              <w:rPr>
                <w:rFonts w:ascii="宋体" w:hAnsi="宋体"/>
                <w:sz w:val="20"/>
                <w:szCs w:val="21"/>
              </w:rPr>
            </w:pPr>
            <w:r w:rsidRPr="0048714D">
              <w:rPr>
                <w:rFonts w:ascii="宋体" w:hAnsi="宋体"/>
                <w:sz w:val="20"/>
                <w:szCs w:val="21"/>
              </w:rPr>
              <w:t>iv.86+</w:t>
            </w:r>
            <w:r w:rsidRPr="0048714D">
              <w:rPr>
                <w:rFonts w:ascii="宋体" w:hAnsi="宋体" w:hint="eastAsia"/>
                <w:sz w:val="20"/>
                <w:szCs w:val="21"/>
              </w:rPr>
              <w:t>移动号码，归属局必须存在</w:t>
            </w:r>
          </w:p>
          <w:p w14:paraId="688F911F" w14:textId="63ACA2F6" w:rsidR="005F29A7" w:rsidRPr="0048714D" w:rsidRDefault="005F29A7" w:rsidP="00170FD8">
            <w:pPr>
              <w:spacing w:line="240" w:lineRule="auto"/>
              <w:ind w:firstLineChars="0" w:firstLine="0"/>
              <w:jc w:val="left"/>
              <w:rPr>
                <w:rFonts w:ascii="宋体" w:hAnsi="宋体"/>
                <w:sz w:val="20"/>
                <w:szCs w:val="21"/>
              </w:rPr>
            </w:pPr>
            <w:r w:rsidRPr="0048714D">
              <w:rPr>
                <w:rFonts w:ascii="宋体" w:hAnsi="宋体"/>
                <w:sz w:val="20"/>
                <w:szCs w:val="21"/>
              </w:rPr>
              <w:t>v.0086+</w:t>
            </w:r>
            <w:r w:rsidRPr="0048714D">
              <w:rPr>
                <w:rFonts w:ascii="宋体" w:hAnsi="宋体" w:hint="eastAsia"/>
                <w:sz w:val="20"/>
                <w:szCs w:val="21"/>
              </w:rPr>
              <w:t>移动号码，归属局必须存在</w:t>
            </w:r>
          </w:p>
          <w:p w14:paraId="79745EC4" w14:textId="69DBF393" w:rsidR="008B0F08" w:rsidRPr="0048714D" w:rsidRDefault="008B0F08" w:rsidP="00170FD8">
            <w:pPr>
              <w:spacing w:line="240" w:lineRule="auto"/>
              <w:ind w:firstLineChars="0" w:firstLine="0"/>
              <w:jc w:val="left"/>
              <w:rPr>
                <w:rFonts w:ascii="宋体" w:hAnsi="宋体"/>
                <w:sz w:val="20"/>
                <w:szCs w:val="21"/>
              </w:rPr>
            </w:pPr>
            <w:r w:rsidRPr="0048714D">
              <w:rPr>
                <w:rFonts w:ascii="宋体" w:hAnsi="宋体" w:hint="eastAsia"/>
                <w:sz w:val="20"/>
                <w:szCs w:val="21"/>
              </w:rPr>
              <w:t>注：移动号码前</w:t>
            </w:r>
            <w:r w:rsidRPr="0048714D">
              <w:rPr>
                <w:rFonts w:ascii="宋体" w:hAnsi="宋体"/>
                <w:sz w:val="20"/>
                <w:szCs w:val="21"/>
              </w:rPr>
              <w:t>7位在号段表中找到归属，认为归属局存在</w:t>
            </w:r>
          </w:p>
        </w:tc>
      </w:tr>
      <w:tr w:rsidR="00CC6CC3" w:rsidRPr="0048714D" w14:paraId="083A0EBD" w14:textId="77777777" w:rsidTr="00170FD8">
        <w:trPr>
          <w:cantSplit/>
          <w:jc w:val="center"/>
        </w:trPr>
        <w:tc>
          <w:tcPr>
            <w:tcW w:w="1985" w:type="dxa"/>
            <w:vMerge/>
            <w:shd w:val="clear" w:color="auto" w:fill="auto"/>
            <w:vAlign w:val="center"/>
          </w:tcPr>
          <w:p w14:paraId="6C6EA75D" w14:textId="77777777" w:rsidR="00CC6CC3" w:rsidRPr="0048714D" w:rsidRDefault="00CC6CC3" w:rsidP="00170FD8">
            <w:pPr>
              <w:spacing w:line="240" w:lineRule="auto"/>
              <w:ind w:firstLineChars="0" w:firstLine="0"/>
              <w:jc w:val="left"/>
              <w:rPr>
                <w:rFonts w:ascii="宋体" w:hAnsi="宋体"/>
                <w:sz w:val="20"/>
                <w:szCs w:val="21"/>
              </w:rPr>
            </w:pPr>
          </w:p>
        </w:tc>
        <w:tc>
          <w:tcPr>
            <w:tcW w:w="1387" w:type="dxa"/>
          </w:tcPr>
          <w:p w14:paraId="6C179C42" w14:textId="36541DDC"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sz w:val="20"/>
                <w:szCs w:val="21"/>
              </w:rPr>
              <w:t>F013</w:t>
            </w:r>
          </w:p>
        </w:tc>
        <w:tc>
          <w:tcPr>
            <w:tcW w:w="5155" w:type="dxa"/>
            <w:shd w:val="clear" w:color="auto" w:fill="auto"/>
            <w:vAlign w:val="center"/>
          </w:tcPr>
          <w:p w14:paraId="472F29DE" w14:textId="2583D93D" w:rsidR="00B0464D" w:rsidRPr="0048714D" w:rsidRDefault="00B0464D" w:rsidP="00170FD8">
            <w:pPr>
              <w:spacing w:line="240" w:lineRule="auto"/>
              <w:ind w:firstLineChars="0" w:firstLine="0"/>
              <w:jc w:val="left"/>
              <w:rPr>
                <w:rFonts w:ascii="宋体" w:hAnsi="宋体"/>
                <w:sz w:val="20"/>
                <w:szCs w:val="21"/>
              </w:rPr>
            </w:pPr>
            <w:r w:rsidRPr="0048714D">
              <w:rPr>
                <w:rFonts w:ascii="宋体" w:hAnsi="宋体" w:hint="eastAsia"/>
                <w:sz w:val="20"/>
                <w:szCs w:val="21"/>
              </w:rPr>
              <w:t>如果以</w:t>
            </w:r>
            <w:r w:rsidRPr="0048714D">
              <w:rPr>
                <w:rFonts w:ascii="宋体" w:hAnsi="宋体"/>
                <w:sz w:val="20"/>
                <w:szCs w:val="21"/>
              </w:rPr>
              <w:t>12583X（X取值0、1、2、3、6、7、8）开头的一卡多号通话，去除12583X后满足：</w:t>
            </w:r>
          </w:p>
          <w:p w14:paraId="0FF96677" w14:textId="25661BE4" w:rsidR="00CC6CC3" w:rsidRPr="0048714D" w:rsidRDefault="00B0464D" w:rsidP="00170FD8">
            <w:pPr>
              <w:spacing w:line="240" w:lineRule="auto"/>
              <w:ind w:firstLineChars="0" w:firstLine="0"/>
              <w:jc w:val="left"/>
              <w:rPr>
                <w:rFonts w:ascii="宋体" w:hAnsi="宋体"/>
                <w:sz w:val="20"/>
                <w:szCs w:val="21"/>
              </w:rPr>
            </w:pPr>
            <w:r w:rsidRPr="0048714D">
              <w:rPr>
                <w:rFonts w:ascii="宋体" w:hAnsi="宋体"/>
                <w:sz w:val="20"/>
                <w:szCs w:val="21"/>
              </w:rPr>
              <w:t>i.</w:t>
            </w:r>
            <w:r w:rsidR="00CC6CC3" w:rsidRPr="0048714D">
              <w:rPr>
                <w:rFonts w:ascii="宋体" w:hAnsi="宋体" w:hint="eastAsia"/>
                <w:sz w:val="20"/>
                <w:szCs w:val="21"/>
              </w:rPr>
              <w:t>特服号码，必须处于生效状态</w:t>
            </w:r>
          </w:p>
          <w:p w14:paraId="4B9FA231" w14:textId="33BAB36A" w:rsidR="00B0464D" w:rsidRPr="0048714D" w:rsidRDefault="00B0464D" w:rsidP="00170FD8">
            <w:pPr>
              <w:spacing w:line="240" w:lineRule="auto"/>
              <w:ind w:firstLineChars="0" w:firstLine="0"/>
              <w:jc w:val="left"/>
              <w:rPr>
                <w:rFonts w:ascii="宋体" w:hAnsi="宋体"/>
                <w:sz w:val="20"/>
                <w:szCs w:val="21"/>
              </w:rPr>
            </w:pPr>
            <w:r w:rsidRPr="0048714D">
              <w:rPr>
                <w:rFonts w:ascii="宋体" w:hAnsi="宋体"/>
                <w:sz w:val="20"/>
                <w:szCs w:val="21"/>
              </w:rPr>
              <w:t>ii.0+特服号码，</w:t>
            </w:r>
            <w:r w:rsidRPr="0048714D">
              <w:rPr>
                <w:rFonts w:ascii="宋体" w:hAnsi="宋体" w:hint="eastAsia"/>
                <w:sz w:val="20"/>
                <w:szCs w:val="21"/>
              </w:rPr>
              <w:t>必须处于生效状态</w:t>
            </w:r>
          </w:p>
          <w:p w14:paraId="5ED47AA6" w14:textId="1C81B0FE" w:rsidR="00B0464D" w:rsidRPr="0048714D" w:rsidRDefault="00B0464D" w:rsidP="00170FD8">
            <w:pPr>
              <w:spacing w:line="240" w:lineRule="auto"/>
              <w:ind w:firstLineChars="0" w:firstLine="0"/>
              <w:jc w:val="left"/>
              <w:rPr>
                <w:rFonts w:ascii="宋体" w:hAnsi="宋体"/>
                <w:sz w:val="20"/>
                <w:szCs w:val="21"/>
              </w:rPr>
            </w:pPr>
            <w:r w:rsidRPr="0048714D">
              <w:rPr>
                <w:rFonts w:ascii="宋体" w:hAnsi="宋体"/>
                <w:sz w:val="20"/>
                <w:szCs w:val="21"/>
              </w:rPr>
              <w:t>iii.0+</w:t>
            </w:r>
            <w:r w:rsidRPr="0048714D">
              <w:rPr>
                <w:rFonts w:ascii="宋体" w:hAnsi="宋体" w:hint="eastAsia"/>
                <w:sz w:val="20"/>
                <w:szCs w:val="21"/>
              </w:rPr>
              <w:t>合法长途区号</w:t>
            </w:r>
            <w:r w:rsidRPr="0048714D">
              <w:rPr>
                <w:rFonts w:ascii="宋体" w:hAnsi="宋体"/>
                <w:sz w:val="20"/>
                <w:szCs w:val="21"/>
              </w:rPr>
              <w:t>+</w:t>
            </w:r>
            <w:r w:rsidRPr="0048714D">
              <w:rPr>
                <w:rFonts w:ascii="宋体" w:hAnsi="宋体" w:hint="eastAsia"/>
                <w:sz w:val="20"/>
                <w:szCs w:val="21"/>
              </w:rPr>
              <w:t>特服号码，必须处于生效状态</w:t>
            </w:r>
          </w:p>
          <w:p w14:paraId="5144365C" w14:textId="77777777" w:rsidR="00B0464D" w:rsidRPr="0048714D" w:rsidRDefault="00B0464D" w:rsidP="00170FD8">
            <w:pPr>
              <w:spacing w:line="240" w:lineRule="auto"/>
              <w:ind w:firstLineChars="0" w:firstLine="0"/>
              <w:jc w:val="left"/>
              <w:rPr>
                <w:rFonts w:ascii="宋体" w:hAnsi="宋体"/>
                <w:sz w:val="20"/>
                <w:szCs w:val="21"/>
              </w:rPr>
            </w:pPr>
            <w:r w:rsidRPr="0048714D">
              <w:rPr>
                <w:rFonts w:ascii="宋体" w:hAnsi="宋体"/>
                <w:sz w:val="20"/>
                <w:szCs w:val="21"/>
              </w:rPr>
              <w:t>iv．0086+</w:t>
            </w:r>
            <w:r w:rsidRPr="0048714D">
              <w:rPr>
                <w:rFonts w:ascii="宋体" w:hAnsi="宋体" w:hint="eastAsia"/>
                <w:sz w:val="20"/>
                <w:szCs w:val="21"/>
              </w:rPr>
              <w:t>特服号码，必须处于生效状态</w:t>
            </w:r>
          </w:p>
          <w:p w14:paraId="60D28B62" w14:textId="2F58D751" w:rsidR="005F29A7" w:rsidRPr="0048714D" w:rsidRDefault="005F29A7" w:rsidP="00170FD8">
            <w:pPr>
              <w:spacing w:line="240" w:lineRule="auto"/>
              <w:ind w:firstLineChars="0" w:firstLine="0"/>
              <w:jc w:val="left"/>
              <w:rPr>
                <w:rFonts w:ascii="宋体" w:hAnsi="宋体"/>
                <w:sz w:val="20"/>
                <w:szCs w:val="21"/>
              </w:rPr>
            </w:pPr>
            <w:r w:rsidRPr="0048714D">
              <w:rPr>
                <w:rFonts w:ascii="宋体" w:hAnsi="宋体"/>
                <w:sz w:val="20"/>
                <w:szCs w:val="21"/>
              </w:rPr>
              <w:t>v．86+</w:t>
            </w:r>
            <w:r w:rsidRPr="0048714D">
              <w:rPr>
                <w:rFonts w:ascii="宋体" w:hAnsi="宋体" w:hint="eastAsia"/>
                <w:sz w:val="20"/>
                <w:szCs w:val="21"/>
              </w:rPr>
              <w:t>特服号码，必须处于生效状态</w:t>
            </w:r>
          </w:p>
        </w:tc>
      </w:tr>
      <w:tr w:rsidR="00CC6CC3" w:rsidRPr="0048714D" w14:paraId="7D95A2D0" w14:textId="77777777" w:rsidTr="00170FD8">
        <w:trPr>
          <w:cantSplit/>
          <w:jc w:val="center"/>
        </w:trPr>
        <w:tc>
          <w:tcPr>
            <w:tcW w:w="1985" w:type="dxa"/>
            <w:vMerge/>
            <w:shd w:val="clear" w:color="auto" w:fill="auto"/>
            <w:vAlign w:val="center"/>
          </w:tcPr>
          <w:p w14:paraId="329E0965" w14:textId="77777777" w:rsidR="00CC6CC3" w:rsidRPr="0048714D" w:rsidRDefault="00CC6CC3" w:rsidP="00170FD8">
            <w:pPr>
              <w:spacing w:line="240" w:lineRule="auto"/>
              <w:ind w:firstLineChars="0" w:firstLine="0"/>
              <w:jc w:val="left"/>
              <w:rPr>
                <w:rFonts w:ascii="宋体" w:hAnsi="宋体"/>
                <w:sz w:val="20"/>
                <w:szCs w:val="21"/>
              </w:rPr>
            </w:pPr>
          </w:p>
        </w:tc>
        <w:tc>
          <w:tcPr>
            <w:tcW w:w="1387" w:type="dxa"/>
          </w:tcPr>
          <w:p w14:paraId="73DB4845" w14:textId="2EFE3028"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sz w:val="20"/>
                <w:szCs w:val="21"/>
              </w:rPr>
              <w:t>F014</w:t>
            </w:r>
          </w:p>
        </w:tc>
        <w:tc>
          <w:tcPr>
            <w:tcW w:w="5155" w:type="dxa"/>
            <w:shd w:val="clear" w:color="auto" w:fill="auto"/>
            <w:vAlign w:val="center"/>
          </w:tcPr>
          <w:p w14:paraId="3E708470" w14:textId="147A67CE"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hint="eastAsia"/>
                <w:sz w:val="20"/>
                <w:szCs w:val="21"/>
              </w:rPr>
              <w:t>若为国际号码，以</w:t>
            </w:r>
            <w:r w:rsidRPr="0048714D">
              <w:rPr>
                <w:rFonts w:ascii="宋体" w:hAnsi="宋体"/>
                <w:sz w:val="20"/>
                <w:szCs w:val="21"/>
              </w:rPr>
              <w:t>00开头，且满足00+合法的国际长途区号</w:t>
            </w:r>
          </w:p>
        </w:tc>
      </w:tr>
      <w:tr w:rsidR="00F86938" w:rsidRPr="0048714D" w14:paraId="344F6723" w14:textId="77777777" w:rsidTr="00170FD8">
        <w:trPr>
          <w:cantSplit/>
          <w:jc w:val="center"/>
        </w:trPr>
        <w:tc>
          <w:tcPr>
            <w:tcW w:w="1985" w:type="dxa"/>
            <w:vMerge w:val="restart"/>
            <w:shd w:val="clear" w:color="auto" w:fill="auto"/>
            <w:vAlign w:val="center"/>
          </w:tcPr>
          <w:p w14:paraId="0AC6BDD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Called_number</w:t>
            </w:r>
          </w:p>
          <w:p w14:paraId="2C13D075" w14:textId="056D683A" w:rsidR="005F29A7" w:rsidRPr="0048714D" w:rsidRDefault="005F29A7" w:rsidP="00170FD8">
            <w:pPr>
              <w:spacing w:line="240" w:lineRule="auto"/>
              <w:ind w:firstLineChars="0" w:firstLine="0"/>
              <w:jc w:val="left"/>
              <w:rPr>
                <w:rFonts w:ascii="宋体" w:hAnsi="宋体"/>
                <w:sz w:val="20"/>
                <w:szCs w:val="21"/>
              </w:rPr>
            </w:pPr>
            <w:r w:rsidRPr="0048714D">
              <w:rPr>
                <w:rFonts w:ascii="宋体" w:hAnsi="宋体"/>
                <w:sz w:val="20"/>
                <w:szCs w:val="21"/>
              </w:rPr>
              <w:t>（</w:t>
            </w:r>
            <w:r w:rsidRPr="0048714D">
              <w:rPr>
                <w:rFonts w:ascii="宋体" w:hAnsi="宋体" w:hint="eastAsia"/>
                <w:sz w:val="20"/>
                <w:szCs w:val="21"/>
              </w:rPr>
              <w:t>若以</w:t>
            </w:r>
            <w:r w:rsidRPr="0048714D">
              <w:rPr>
                <w:rFonts w:ascii="宋体" w:hAnsi="宋体"/>
                <w:sz w:val="20"/>
                <w:szCs w:val="21"/>
              </w:rPr>
              <w:t>60</w:t>
            </w:r>
            <w:r w:rsidRPr="0048714D">
              <w:rPr>
                <w:rFonts w:ascii="宋体" w:hAnsi="宋体" w:hint="eastAsia"/>
                <w:sz w:val="20"/>
                <w:szCs w:val="21"/>
              </w:rPr>
              <w:t>开头，去掉</w:t>
            </w:r>
            <w:r w:rsidRPr="0048714D">
              <w:rPr>
                <w:rFonts w:ascii="宋体" w:hAnsi="宋体"/>
                <w:sz w:val="20"/>
                <w:szCs w:val="21"/>
              </w:rPr>
              <w:t>60</w:t>
            </w:r>
            <w:r w:rsidRPr="0048714D">
              <w:rPr>
                <w:rFonts w:ascii="宋体" w:hAnsi="宋体" w:hint="eastAsia"/>
                <w:sz w:val="20"/>
                <w:szCs w:val="21"/>
              </w:rPr>
              <w:t>后再校验</w:t>
            </w:r>
            <w:r w:rsidRPr="0048714D">
              <w:rPr>
                <w:rFonts w:ascii="宋体" w:hAnsi="宋体"/>
                <w:sz w:val="20"/>
                <w:szCs w:val="21"/>
              </w:rPr>
              <w:t>）</w:t>
            </w:r>
          </w:p>
        </w:tc>
        <w:tc>
          <w:tcPr>
            <w:tcW w:w="1387" w:type="dxa"/>
          </w:tcPr>
          <w:p w14:paraId="0F30E263"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F020</w:t>
            </w:r>
          </w:p>
        </w:tc>
        <w:tc>
          <w:tcPr>
            <w:tcW w:w="5155" w:type="dxa"/>
            <w:shd w:val="clear" w:color="auto" w:fill="auto"/>
            <w:vAlign w:val="center"/>
          </w:tcPr>
          <w:p w14:paraId="6169B592" w14:textId="77777777" w:rsidR="00F86938" w:rsidRPr="0048714D" w:rsidRDefault="00032021" w:rsidP="00170FD8">
            <w:pPr>
              <w:spacing w:line="240" w:lineRule="auto"/>
              <w:ind w:firstLineChars="0" w:firstLine="0"/>
              <w:jc w:val="left"/>
              <w:rPr>
                <w:rFonts w:ascii="宋体" w:hAnsi="宋体"/>
                <w:sz w:val="20"/>
                <w:szCs w:val="21"/>
              </w:rPr>
            </w:pPr>
            <w:r w:rsidRPr="0048714D">
              <w:rPr>
                <w:rFonts w:ascii="宋体" w:hAnsi="宋体" w:hint="eastAsia"/>
                <w:sz w:val="20"/>
                <w:szCs w:val="21"/>
              </w:rPr>
              <w:t>如果以</w:t>
            </w:r>
            <w:r w:rsidRPr="0048714D">
              <w:rPr>
                <w:rFonts w:ascii="宋体" w:hAnsi="宋体"/>
                <w:sz w:val="20"/>
                <w:szCs w:val="21"/>
              </w:rPr>
              <w:t>12583X（X取值1、2、3X取值0、1、2、3、6、7、8）开头的一卡多号通话，去除12583X后满足：</w:t>
            </w:r>
          </w:p>
          <w:p w14:paraId="2F67986D"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(0)全数字</w:t>
            </w:r>
          </w:p>
        </w:tc>
      </w:tr>
      <w:tr w:rsidR="00F86938" w:rsidRPr="0048714D" w14:paraId="212085E7" w14:textId="77777777" w:rsidTr="00170FD8">
        <w:trPr>
          <w:cantSplit/>
          <w:jc w:val="center"/>
        </w:trPr>
        <w:tc>
          <w:tcPr>
            <w:tcW w:w="1985" w:type="dxa"/>
            <w:vMerge/>
            <w:shd w:val="clear" w:color="auto" w:fill="auto"/>
            <w:vAlign w:val="center"/>
          </w:tcPr>
          <w:p w14:paraId="653485E0" w14:textId="77777777" w:rsidR="00F86938" w:rsidRPr="0048714D" w:rsidRDefault="00F86938" w:rsidP="00170FD8">
            <w:pPr>
              <w:spacing w:line="240" w:lineRule="auto"/>
              <w:ind w:firstLineChars="0" w:firstLine="0"/>
              <w:jc w:val="left"/>
              <w:rPr>
                <w:rFonts w:ascii="宋体" w:hAnsi="宋体"/>
                <w:sz w:val="20"/>
                <w:szCs w:val="21"/>
              </w:rPr>
            </w:pPr>
          </w:p>
        </w:tc>
        <w:tc>
          <w:tcPr>
            <w:tcW w:w="1387" w:type="dxa"/>
          </w:tcPr>
          <w:p w14:paraId="2B00CC4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F022</w:t>
            </w:r>
          </w:p>
        </w:tc>
        <w:tc>
          <w:tcPr>
            <w:tcW w:w="5155" w:type="dxa"/>
            <w:shd w:val="clear" w:color="auto" w:fill="auto"/>
            <w:vAlign w:val="center"/>
          </w:tcPr>
          <w:p w14:paraId="58A87FFA" w14:textId="77777777" w:rsidR="00032021" w:rsidRPr="0048714D" w:rsidRDefault="00032021" w:rsidP="00032021">
            <w:pPr>
              <w:spacing w:line="240" w:lineRule="auto"/>
              <w:ind w:firstLineChars="0" w:firstLine="0"/>
              <w:jc w:val="left"/>
              <w:rPr>
                <w:rFonts w:ascii="宋体" w:hAnsi="宋体"/>
                <w:sz w:val="20"/>
                <w:szCs w:val="21"/>
              </w:rPr>
            </w:pPr>
            <w:r w:rsidRPr="0048714D">
              <w:rPr>
                <w:rFonts w:ascii="宋体" w:hAnsi="宋体" w:hint="eastAsia"/>
                <w:sz w:val="20"/>
                <w:szCs w:val="21"/>
              </w:rPr>
              <w:t>如果以</w:t>
            </w:r>
            <w:r w:rsidRPr="0048714D">
              <w:rPr>
                <w:rFonts w:ascii="宋体" w:hAnsi="宋体"/>
                <w:sz w:val="20"/>
                <w:szCs w:val="21"/>
              </w:rPr>
              <w:t>12583X（X取值1、2、3X取值0、1、2、3、6、7、8）开头的一卡多号通话，去除12583X后满足：</w:t>
            </w:r>
          </w:p>
          <w:p w14:paraId="534273A9" w14:textId="4068B4E4" w:rsidR="00032021" w:rsidRPr="0048714D" w:rsidRDefault="00032021" w:rsidP="00032021">
            <w:pPr>
              <w:spacing w:line="240" w:lineRule="auto"/>
              <w:ind w:firstLineChars="0" w:firstLine="0"/>
              <w:jc w:val="left"/>
              <w:rPr>
                <w:rFonts w:ascii="宋体" w:hAnsi="宋体"/>
                <w:sz w:val="20"/>
                <w:szCs w:val="21"/>
              </w:rPr>
            </w:pPr>
            <w:r w:rsidRPr="0048714D">
              <w:rPr>
                <w:rFonts w:ascii="宋体" w:hAnsi="宋体"/>
                <w:sz w:val="20"/>
                <w:szCs w:val="21"/>
              </w:rPr>
              <w:t xml:space="preserve"> (1)直接拨打移动号码时，即以其它移动号码、0+其它移动号码、</w:t>
            </w:r>
            <w:r w:rsidR="005F29A7" w:rsidRPr="0048714D">
              <w:rPr>
                <w:rFonts w:ascii="宋体" w:hAnsi="宋体"/>
                <w:sz w:val="20"/>
                <w:szCs w:val="21"/>
              </w:rPr>
              <w:t>86+</w:t>
            </w:r>
            <w:r w:rsidR="005F29A7" w:rsidRPr="0048714D">
              <w:rPr>
                <w:rFonts w:ascii="宋体" w:hAnsi="宋体" w:hint="eastAsia"/>
                <w:sz w:val="20"/>
                <w:szCs w:val="21"/>
              </w:rPr>
              <w:t>移动号码、</w:t>
            </w:r>
            <w:r w:rsidRPr="0048714D">
              <w:rPr>
                <w:rFonts w:ascii="宋体" w:hAnsi="宋体"/>
                <w:sz w:val="20"/>
                <w:szCs w:val="21"/>
              </w:rPr>
              <w:t>0086+移动号码、0086+0+移动号码开头，归属局必须存在。</w:t>
            </w:r>
          </w:p>
          <w:p w14:paraId="375BEC11" w14:textId="77777777" w:rsidR="00032021" w:rsidRPr="0048714D" w:rsidRDefault="00032021" w:rsidP="00032021">
            <w:pPr>
              <w:spacing w:line="240" w:lineRule="auto"/>
              <w:ind w:firstLineChars="0" w:firstLine="0"/>
              <w:jc w:val="left"/>
              <w:rPr>
                <w:rFonts w:ascii="宋体" w:hAnsi="宋体"/>
                <w:sz w:val="20"/>
                <w:szCs w:val="21"/>
              </w:rPr>
            </w:pPr>
            <w:r w:rsidRPr="0048714D">
              <w:rPr>
                <w:rFonts w:ascii="宋体" w:hAnsi="宋体" w:hint="eastAsia"/>
                <w:sz w:val="20"/>
                <w:szCs w:val="21"/>
              </w:rPr>
              <w:t>（</w:t>
            </w:r>
            <w:r w:rsidRPr="0048714D">
              <w:rPr>
                <w:rFonts w:ascii="宋体" w:hAnsi="宋体"/>
                <w:sz w:val="20"/>
                <w:szCs w:val="21"/>
              </w:rPr>
              <w:t>2）通过IP号拨打移动号码时，后面所接移动号码、0+移动号码，其归属局必须存在。（此处移动号码指手机号码，不代表中国移动号码）</w:t>
            </w:r>
          </w:p>
          <w:p w14:paraId="5C7C2190" w14:textId="77777777" w:rsidR="00F86938" w:rsidRPr="0048714D" w:rsidRDefault="00F86938" w:rsidP="00170FD8">
            <w:pPr>
              <w:spacing w:line="240" w:lineRule="auto"/>
              <w:ind w:firstLineChars="0" w:firstLine="0"/>
              <w:jc w:val="left"/>
              <w:rPr>
                <w:rFonts w:ascii="宋体" w:hAnsi="宋体"/>
                <w:sz w:val="20"/>
                <w:szCs w:val="21"/>
              </w:rPr>
            </w:pPr>
          </w:p>
        </w:tc>
      </w:tr>
      <w:tr w:rsidR="00F86938" w:rsidRPr="0048714D" w14:paraId="21BF0B97" w14:textId="77777777" w:rsidTr="00170FD8">
        <w:trPr>
          <w:cantSplit/>
          <w:jc w:val="center"/>
        </w:trPr>
        <w:tc>
          <w:tcPr>
            <w:tcW w:w="1985" w:type="dxa"/>
            <w:vMerge/>
            <w:shd w:val="clear" w:color="auto" w:fill="auto"/>
            <w:vAlign w:val="center"/>
          </w:tcPr>
          <w:p w14:paraId="77BDBAAB" w14:textId="77777777" w:rsidR="00F86938" w:rsidRPr="0048714D" w:rsidRDefault="00F86938" w:rsidP="00170FD8">
            <w:pPr>
              <w:spacing w:line="240" w:lineRule="auto"/>
              <w:ind w:firstLineChars="0" w:firstLine="0"/>
              <w:jc w:val="left"/>
              <w:rPr>
                <w:rFonts w:ascii="宋体" w:hAnsi="宋体"/>
                <w:sz w:val="20"/>
                <w:szCs w:val="21"/>
              </w:rPr>
            </w:pPr>
          </w:p>
        </w:tc>
        <w:tc>
          <w:tcPr>
            <w:tcW w:w="1387" w:type="dxa"/>
          </w:tcPr>
          <w:p w14:paraId="44AF247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F023</w:t>
            </w:r>
          </w:p>
        </w:tc>
        <w:tc>
          <w:tcPr>
            <w:tcW w:w="5155" w:type="dxa"/>
            <w:shd w:val="clear" w:color="auto" w:fill="auto"/>
            <w:vAlign w:val="center"/>
          </w:tcPr>
          <w:p w14:paraId="0E16A3E7" w14:textId="0D1610EC" w:rsidR="00032021" w:rsidRPr="0048714D" w:rsidRDefault="00032021" w:rsidP="00032021">
            <w:pPr>
              <w:spacing w:line="240" w:lineRule="auto"/>
              <w:ind w:firstLineChars="0" w:firstLine="0"/>
              <w:jc w:val="left"/>
              <w:rPr>
                <w:rFonts w:ascii="宋体" w:hAnsi="宋体"/>
                <w:sz w:val="20"/>
                <w:szCs w:val="21"/>
              </w:rPr>
            </w:pPr>
            <w:r w:rsidRPr="0048714D">
              <w:rPr>
                <w:rFonts w:ascii="宋体" w:hAnsi="宋体" w:hint="eastAsia"/>
                <w:sz w:val="20"/>
                <w:szCs w:val="21"/>
              </w:rPr>
              <w:t>如果以</w:t>
            </w:r>
            <w:r w:rsidRPr="0048714D">
              <w:rPr>
                <w:rFonts w:ascii="宋体" w:hAnsi="宋体"/>
                <w:sz w:val="20"/>
                <w:szCs w:val="21"/>
              </w:rPr>
              <w:t>12583X（X取值0、1、2、3、6、7、8）开头的一卡多号通话，去除12583X后满足：</w:t>
            </w:r>
          </w:p>
          <w:p w14:paraId="159A9103" w14:textId="01D29058" w:rsidR="00032021" w:rsidRPr="0048714D" w:rsidRDefault="00032021" w:rsidP="00032021">
            <w:pPr>
              <w:spacing w:line="240" w:lineRule="auto"/>
              <w:ind w:firstLineChars="0" w:firstLine="0"/>
              <w:jc w:val="left"/>
              <w:rPr>
                <w:rFonts w:ascii="宋体" w:hAnsi="宋体"/>
                <w:sz w:val="20"/>
                <w:szCs w:val="21"/>
              </w:rPr>
            </w:pPr>
            <w:r w:rsidRPr="0048714D">
              <w:rPr>
                <w:rFonts w:ascii="宋体" w:hAnsi="宋体"/>
                <w:sz w:val="20"/>
                <w:szCs w:val="21"/>
              </w:rPr>
              <w:t xml:space="preserve"> (</w:t>
            </w:r>
            <w:r w:rsidR="0080593E" w:rsidRPr="0048714D">
              <w:rPr>
                <w:rFonts w:ascii="宋体" w:hAnsi="宋体"/>
                <w:sz w:val="20"/>
                <w:szCs w:val="21"/>
              </w:rPr>
              <w:t>3</w:t>
            </w:r>
            <w:r w:rsidRPr="0048714D">
              <w:rPr>
                <w:rFonts w:ascii="宋体" w:hAnsi="宋体"/>
                <w:sz w:val="20"/>
                <w:szCs w:val="21"/>
              </w:rPr>
              <w:t>)拨打固网电话时，区号</w:t>
            </w:r>
            <w:r w:rsidR="005F29A7" w:rsidRPr="0048714D">
              <w:rPr>
                <w:rFonts w:ascii="宋体" w:hAnsi="宋体"/>
                <w:sz w:val="20"/>
                <w:szCs w:val="21"/>
              </w:rPr>
              <w:t>（</w:t>
            </w:r>
            <w:r w:rsidR="005F29A7" w:rsidRPr="0048714D">
              <w:rPr>
                <w:rFonts w:ascii="宋体" w:hAnsi="宋体" w:hint="eastAsia"/>
                <w:sz w:val="20"/>
                <w:szCs w:val="21"/>
              </w:rPr>
              <w:t>如有</w:t>
            </w:r>
            <w:r w:rsidR="005F29A7" w:rsidRPr="0048714D">
              <w:rPr>
                <w:rFonts w:ascii="宋体" w:hAnsi="宋体"/>
                <w:sz w:val="20"/>
                <w:szCs w:val="21"/>
              </w:rPr>
              <w:t>）</w:t>
            </w:r>
            <w:r w:rsidRPr="0048714D">
              <w:rPr>
                <w:rFonts w:ascii="宋体" w:hAnsi="宋体"/>
                <w:sz w:val="20"/>
                <w:szCs w:val="21"/>
              </w:rPr>
              <w:t>存在于“国内长途区号”表中。</w:t>
            </w:r>
          </w:p>
          <w:p w14:paraId="65B9ED7D" w14:textId="2B4D522E" w:rsidR="00032021" w:rsidRPr="0048714D" w:rsidRDefault="00032021" w:rsidP="00032021">
            <w:pPr>
              <w:spacing w:line="240" w:lineRule="auto"/>
              <w:ind w:firstLineChars="0" w:firstLine="0"/>
              <w:jc w:val="left"/>
              <w:rPr>
                <w:rFonts w:ascii="宋体" w:hAnsi="宋体"/>
                <w:sz w:val="20"/>
                <w:szCs w:val="21"/>
              </w:rPr>
            </w:pPr>
            <w:r w:rsidRPr="0048714D">
              <w:rPr>
                <w:rFonts w:ascii="宋体" w:hAnsi="宋体"/>
                <w:sz w:val="20"/>
                <w:szCs w:val="21"/>
              </w:rPr>
              <w:t xml:space="preserve"> (</w:t>
            </w:r>
            <w:r w:rsidR="0080593E" w:rsidRPr="0048714D">
              <w:rPr>
                <w:rFonts w:ascii="宋体" w:hAnsi="宋体"/>
                <w:sz w:val="20"/>
                <w:szCs w:val="21"/>
              </w:rPr>
              <w:t>4</w:t>
            </w:r>
            <w:r w:rsidRPr="0048714D">
              <w:rPr>
                <w:rFonts w:ascii="宋体" w:hAnsi="宋体"/>
                <w:sz w:val="20"/>
                <w:szCs w:val="21"/>
              </w:rPr>
              <w:t>)通过IP号拨打固定电话时，</w:t>
            </w:r>
            <w:r w:rsidR="003B71DF" w:rsidRPr="0048714D">
              <w:rPr>
                <w:rFonts w:ascii="宋体" w:hAnsi="宋体" w:hint="eastAsia"/>
                <w:sz w:val="20"/>
                <w:szCs w:val="21"/>
              </w:rPr>
              <w:t>若有区号，</w:t>
            </w:r>
            <w:r w:rsidRPr="0048714D">
              <w:rPr>
                <w:rFonts w:ascii="宋体" w:hAnsi="宋体" w:hint="eastAsia"/>
                <w:sz w:val="20"/>
                <w:szCs w:val="21"/>
              </w:rPr>
              <w:t>必须</w:t>
            </w:r>
            <w:r w:rsidR="003B71DF" w:rsidRPr="0048714D">
              <w:rPr>
                <w:rFonts w:ascii="宋体" w:hAnsi="宋体" w:hint="eastAsia"/>
                <w:sz w:val="20"/>
                <w:szCs w:val="21"/>
              </w:rPr>
              <w:t>满足</w:t>
            </w:r>
            <w:r w:rsidRPr="0048714D">
              <w:rPr>
                <w:rFonts w:ascii="宋体" w:hAnsi="宋体" w:hint="eastAsia"/>
                <w:sz w:val="20"/>
                <w:szCs w:val="21"/>
              </w:rPr>
              <w:t>：</w:t>
            </w:r>
          </w:p>
          <w:p w14:paraId="28D8C69A" w14:textId="77777777" w:rsidR="00032021" w:rsidRPr="0048714D" w:rsidRDefault="00032021" w:rsidP="00032021">
            <w:pPr>
              <w:spacing w:line="240" w:lineRule="auto"/>
              <w:ind w:firstLineChars="0" w:firstLine="0"/>
              <w:jc w:val="left"/>
              <w:rPr>
                <w:rFonts w:ascii="宋体" w:hAnsi="宋体"/>
                <w:sz w:val="20"/>
                <w:szCs w:val="21"/>
              </w:rPr>
            </w:pPr>
            <w:r w:rsidRPr="0048714D">
              <w:rPr>
                <w:rFonts w:ascii="宋体" w:hAnsi="宋体"/>
                <w:sz w:val="20"/>
                <w:szCs w:val="21"/>
              </w:rPr>
              <w:t>i. IP</w:t>
            </w:r>
            <w:r w:rsidRPr="0048714D">
              <w:rPr>
                <w:rFonts w:ascii="宋体" w:hAnsi="宋体" w:hint="eastAsia"/>
                <w:sz w:val="20"/>
                <w:szCs w:val="21"/>
              </w:rPr>
              <w:t>号后接</w:t>
            </w:r>
            <w:r w:rsidRPr="0048714D">
              <w:rPr>
                <w:rFonts w:ascii="宋体" w:hAnsi="宋体"/>
                <w:sz w:val="20"/>
                <w:szCs w:val="21"/>
              </w:rPr>
              <w:t>0+合法国内长途区号</w:t>
            </w:r>
          </w:p>
          <w:p w14:paraId="1F47D4E5" w14:textId="77777777" w:rsidR="00F86938" w:rsidRPr="0048714D" w:rsidRDefault="00032021" w:rsidP="00170FD8">
            <w:pPr>
              <w:spacing w:line="240" w:lineRule="auto"/>
              <w:ind w:firstLineChars="0" w:firstLine="0"/>
              <w:jc w:val="left"/>
              <w:rPr>
                <w:rFonts w:ascii="宋体" w:hAnsi="宋体"/>
                <w:sz w:val="20"/>
                <w:szCs w:val="21"/>
              </w:rPr>
            </w:pPr>
            <w:r w:rsidRPr="0048714D">
              <w:rPr>
                <w:rFonts w:ascii="宋体" w:hAnsi="宋体"/>
                <w:sz w:val="20"/>
                <w:szCs w:val="21"/>
              </w:rPr>
              <w:t>ii. IP</w:t>
            </w:r>
            <w:r w:rsidRPr="0048714D">
              <w:rPr>
                <w:rFonts w:ascii="宋体" w:hAnsi="宋体" w:hint="eastAsia"/>
                <w:sz w:val="20"/>
                <w:szCs w:val="21"/>
              </w:rPr>
              <w:t>号后接</w:t>
            </w:r>
            <w:r w:rsidRPr="0048714D">
              <w:rPr>
                <w:rFonts w:ascii="宋体" w:hAnsi="宋体"/>
                <w:sz w:val="20"/>
                <w:szCs w:val="21"/>
              </w:rPr>
              <w:t>0086+合法国内长途区号</w:t>
            </w:r>
          </w:p>
        </w:tc>
      </w:tr>
      <w:tr w:rsidR="00CC6CC3" w:rsidRPr="0048714D" w14:paraId="6D8FE031" w14:textId="77777777" w:rsidTr="00170FD8">
        <w:trPr>
          <w:cantSplit/>
          <w:jc w:val="center"/>
        </w:trPr>
        <w:tc>
          <w:tcPr>
            <w:tcW w:w="1985" w:type="dxa"/>
            <w:shd w:val="clear" w:color="auto" w:fill="auto"/>
            <w:vAlign w:val="center"/>
          </w:tcPr>
          <w:p w14:paraId="73244E33" w14:textId="77777777" w:rsidR="00CC6CC3" w:rsidRPr="0048714D" w:rsidRDefault="00CC6CC3" w:rsidP="00170FD8">
            <w:pPr>
              <w:spacing w:line="240" w:lineRule="auto"/>
              <w:ind w:firstLineChars="0" w:firstLine="0"/>
              <w:jc w:val="left"/>
              <w:rPr>
                <w:rFonts w:ascii="宋体" w:hAnsi="宋体"/>
                <w:sz w:val="20"/>
                <w:szCs w:val="21"/>
              </w:rPr>
            </w:pPr>
          </w:p>
        </w:tc>
        <w:tc>
          <w:tcPr>
            <w:tcW w:w="1387" w:type="dxa"/>
          </w:tcPr>
          <w:p w14:paraId="52D8E693" w14:textId="7393001E"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sz w:val="20"/>
                <w:szCs w:val="21"/>
              </w:rPr>
              <w:t>F024</w:t>
            </w:r>
          </w:p>
        </w:tc>
        <w:tc>
          <w:tcPr>
            <w:tcW w:w="5155" w:type="dxa"/>
            <w:shd w:val="clear" w:color="auto" w:fill="auto"/>
            <w:vAlign w:val="center"/>
          </w:tcPr>
          <w:p w14:paraId="4CC5CFBE" w14:textId="20C21060"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hint="eastAsia"/>
                <w:sz w:val="20"/>
                <w:szCs w:val="21"/>
              </w:rPr>
              <w:t>如果以</w:t>
            </w:r>
            <w:r w:rsidRPr="0048714D">
              <w:rPr>
                <w:rFonts w:ascii="宋体" w:hAnsi="宋体"/>
                <w:sz w:val="20"/>
                <w:szCs w:val="21"/>
              </w:rPr>
              <w:t>12583X（X取值0、1、2、3、6、7、8）开头的一卡多号通话，去除12583X后满足：</w:t>
            </w:r>
          </w:p>
          <w:p w14:paraId="0288E8D1" w14:textId="084E1997" w:rsidR="00CC6CC3" w:rsidRPr="0048714D" w:rsidRDefault="00CC6CC3" w:rsidP="00170FD8">
            <w:pPr>
              <w:spacing w:line="240" w:lineRule="auto"/>
              <w:ind w:firstLineChars="0" w:firstLine="0"/>
              <w:jc w:val="left"/>
              <w:rPr>
                <w:rFonts w:ascii="宋体" w:hAnsi="宋体"/>
                <w:sz w:val="20"/>
                <w:szCs w:val="21"/>
              </w:rPr>
            </w:pPr>
            <w:r w:rsidRPr="0048714D">
              <w:rPr>
                <w:rFonts w:ascii="宋体" w:hAnsi="宋体"/>
                <w:sz w:val="20"/>
                <w:szCs w:val="21"/>
              </w:rPr>
              <w:t>（5）</w:t>
            </w:r>
            <w:r w:rsidRPr="0048714D">
              <w:rPr>
                <w:rFonts w:ascii="宋体" w:hAnsi="宋体" w:hint="eastAsia"/>
                <w:sz w:val="20"/>
                <w:szCs w:val="21"/>
              </w:rPr>
              <w:t>直接</w:t>
            </w:r>
            <w:r w:rsidR="00E55B66" w:rsidRPr="0048714D">
              <w:rPr>
                <w:rFonts w:ascii="宋体" w:hAnsi="宋体" w:hint="eastAsia"/>
                <w:sz w:val="20"/>
                <w:szCs w:val="21"/>
              </w:rPr>
              <w:t>拨打特服号码时，区号（如有）存在于“国内长途区号”表中，特服号码必须处于生效状态</w:t>
            </w:r>
          </w:p>
          <w:p w14:paraId="5779FB74" w14:textId="77777777" w:rsidR="00E55B66" w:rsidRPr="0048714D" w:rsidRDefault="00E55B66" w:rsidP="00170FD8">
            <w:pPr>
              <w:spacing w:line="240" w:lineRule="auto"/>
              <w:ind w:firstLineChars="0" w:firstLine="0"/>
              <w:jc w:val="left"/>
              <w:rPr>
                <w:rFonts w:ascii="宋体" w:hAnsi="宋体"/>
                <w:sz w:val="20"/>
                <w:szCs w:val="21"/>
              </w:rPr>
            </w:pPr>
            <w:r w:rsidRPr="0048714D">
              <w:rPr>
                <w:rFonts w:ascii="宋体" w:hAnsi="宋体"/>
                <w:sz w:val="20"/>
                <w:szCs w:val="21"/>
              </w:rPr>
              <w:t>（6）</w:t>
            </w:r>
            <w:r w:rsidRPr="0048714D">
              <w:rPr>
                <w:rFonts w:ascii="宋体" w:hAnsi="宋体" w:hint="eastAsia"/>
                <w:sz w:val="20"/>
                <w:szCs w:val="21"/>
              </w:rPr>
              <w:t>通过</w:t>
            </w:r>
            <w:r w:rsidRPr="0048714D">
              <w:rPr>
                <w:rFonts w:ascii="宋体" w:hAnsi="宋体"/>
                <w:sz w:val="20"/>
                <w:szCs w:val="21"/>
              </w:rPr>
              <w:t>IP号拨打特服号码时，必须为：</w:t>
            </w:r>
          </w:p>
          <w:p w14:paraId="2DDB536D" w14:textId="59FDA6D7" w:rsidR="00E55B66" w:rsidRPr="0048714D" w:rsidRDefault="00E55B66" w:rsidP="00E55B66">
            <w:pPr>
              <w:spacing w:line="240" w:lineRule="auto"/>
              <w:ind w:firstLineChars="0" w:firstLine="0"/>
              <w:jc w:val="left"/>
              <w:rPr>
                <w:rFonts w:ascii="宋体" w:hAnsi="宋体"/>
                <w:sz w:val="20"/>
                <w:szCs w:val="21"/>
              </w:rPr>
            </w:pPr>
            <w:r w:rsidRPr="0048714D">
              <w:rPr>
                <w:rFonts w:ascii="宋体" w:hAnsi="宋体"/>
                <w:sz w:val="20"/>
                <w:szCs w:val="21"/>
              </w:rPr>
              <w:t>i. IP</w:t>
            </w:r>
            <w:r w:rsidRPr="0048714D">
              <w:rPr>
                <w:rFonts w:ascii="宋体" w:hAnsi="宋体" w:hint="eastAsia"/>
                <w:sz w:val="20"/>
                <w:szCs w:val="21"/>
              </w:rPr>
              <w:t>号后接</w:t>
            </w:r>
            <w:r w:rsidRPr="0048714D">
              <w:rPr>
                <w:rFonts w:ascii="宋体" w:hAnsi="宋体"/>
                <w:sz w:val="20"/>
                <w:szCs w:val="21"/>
              </w:rPr>
              <w:t>0+合法国内长途区号（如有），特服号码必须处于</w:t>
            </w:r>
            <w:r w:rsidRPr="0048714D">
              <w:rPr>
                <w:rFonts w:ascii="宋体" w:hAnsi="宋体" w:hint="eastAsia"/>
                <w:sz w:val="20"/>
                <w:szCs w:val="21"/>
              </w:rPr>
              <w:t>生效状态</w:t>
            </w:r>
          </w:p>
          <w:p w14:paraId="661277EE" w14:textId="7E4DD783" w:rsidR="00E55B66" w:rsidRPr="0048714D" w:rsidRDefault="00E55B66" w:rsidP="00E55B66">
            <w:pPr>
              <w:spacing w:line="240" w:lineRule="auto"/>
              <w:ind w:firstLineChars="0" w:firstLine="0"/>
              <w:jc w:val="left"/>
              <w:rPr>
                <w:rFonts w:ascii="宋体" w:hAnsi="宋体"/>
                <w:sz w:val="20"/>
                <w:szCs w:val="21"/>
              </w:rPr>
            </w:pPr>
            <w:r w:rsidRPr="0048714D">
              <w:rPr>
                <w:rFonts w:ascii="宋体" w:hAnsi="宋体"/>
                <w:sz w:val="20"/>
                <w:szCs w:val="21"/>
              </w:rPr>
              <w:t>ii. IP</w:t>
            </w:r>
            <w:r w:rsidRPr="0048714D">
              <w:rPr>
                <w:rFonts w:ascii="宋体" w:hAnsi="宋体" w:hint="eastAsia"/>
                <w:sz w:val="20"/>
                <w:szCs w:val="21"/>
              </w:rPr>
              <w:t>号后接</w:t>
            </w:r>
            <w:r w:rsidRPr="0048714D">
              <w:rPr>
                <w:rFonts w:ascii="宋体" w:hAnsi="宋体"/>
                <w:sz w:val="20"/>
                <w:szCs w:val="21"/>
              </w:rPr>
              <w:t>0086+合法国内长途区号</w:t>
            </w:r>
            <w:r w:rsidRPr="0048714D">
              <w:rPr>
                <w:rFonts w:ascii="宋体" w:hAnsi="宋体" w:hint="eastAsia"/>
                <w:sz w:val="20"/>
                <w:szCs w:val="21"/>
              </w:rPr>
              <w:t>（如有），特服号码必须处于生效状态</w:t>
            </w:r>
          </w:p>
        </w:tc>
      </w:tr>
      <w:tr w:rsidR="00E55B66" w:rsidRPr="0048714D" w14:paraId="3E482794" w14:textId="77777777" w:rsidTr="00170FD8">
        <w:trPr>
          <w:cantSplit/>
          <w:jc w:val="center"/>
        </w:trPr>
        <w:tc>
          <w:tcPr>
            <w:tcW w:w="1985" w:type="dxa"/>
            <w:shd w:val="clear" w:color="auto" w:fill="auto"/>
            <w:vAlign w:val="center"/>
          </w:tcPr>
          <w:p w14:paraId="2F4D08FF" w14:textId="77777777" w:rsidR="00E55B66" w:rsidRPr="0048714D" w:rsidRDefault="00E55B66" w:rsidP="00170FD8">
            <w:pPr>
              <w:spacing w:line="240" w:lineRule="auto"/>
              <w:ind w:firstLineChars="0" w:firstLine="0"/>
              <w:jc w:val="left"/>
              <w:rPr>
                <w:rFonts w:ascii="宋体" w:hAnsi="宋体"/>
                <w:sz w:val="20"/>
                <w:szCs w:val="21"/>
              </w:rPr>
            </w:pPr>
          </w:p>
        </w:tc>
        <w:tc>
          <w:tcPr>
            <w:tcW w:w="1387" w:type="dxa"/>
          </w:tcPr>
          <w:p w14:paraId="395EEB84" w14:textId="125E5142" w:rsidR="00E55B66" w:rsidRPr="0048714D" w:rsidRDefault="00E55B66" w:rsidP="00170FD8">
            <w:pPr>
              <w:spacing w:line="240" w:lineRule="auto"/>
              <w:ind w:firstLineChars="0" w:firstLine="0"/>
              <w:jc w:val="left"/>
              <w:rPr>
                <w:rFonts w:ascii="宋体" w:hAnsi="宋体"/>
                <w:sz w:val="20"/>
                <w:szCs w:val="21"/>
              </w:rPr>
            </w:pPr>
            <w:r w:rsidRPr="0048714D">
              <w:rPr>
                <w:rFonts w:ascii="宋体" w:hAnsi="宋体"/>
                <w:sz w:val="20"/>
                <w:szCs w:val="21"/>
              </w:rPr>
              <w:t>F025</w:t>
            </w:r>
          </w:p>
        </w:tc>
        <w:tc>
          <w:tcPr>
            <w:tcW w:w="5155" w:type="dxa"/>
            <w:shd w:val="clear" w:color="auto" w:fill="auto"/>
            <w:vAlign w:val="center"/>
          </w:tcPr>
          <w:p w14:paraId="629D39FE" w14:textId="6293BCE2" w:rsidR="00E55B66" w:rsidRPr="0048714D" w:rsidRDefault="00E55B66" w:rsidP="00170FD8">
            <w:pPr>
              <w:spacing w:line="240" w:lineRule="auto"/>
              <w:ind w:firstLineChars="0" w:firstLine="0"/>
              <w:jc w:val="left"/>
              <w:rPr>
                <w:rFonts w:ascii="宋体" w:hAnsi="宋体"/>
                <w:sz w:val="20"/>
                <w:szCs w:val="21"/>
              </w:rPr>
            </w:pPr>
            <w:r w:rsidRPr="0048714D">
              <w:rPr>
                <w:rFonts w:ascii="宋体" w:hAnsi="宋体" w:hint="eastAsia"/>
                <w:sz w:val="20"/>
                <w:szCs w:val="21"/>
              </w:rPr>
              <w:t>如果以</w:t>
            </w:r>
            <w:r w:rsidRPr="0048714D">
              <w:rPr>
                <w:rFonts w:ascii="宋体" w:hAnsi="宋体"/>
                <w:sz w:val="20"/>
                <w:szCs w:val="21"/>
              </w:rPr>
              <w:t>12583X（X取值0、1、2、3、6、7、8）开头的一卡多号通话，去除12583X后满足：</w:t>
            </w:r>
          </w:p>
          <w:p w14:paraId="097DE85F" w14:textId="7A3CBDBC" w:rsidR="00E55B66" w:rsidRPr="0048714D" w:rsidRDefault="00E55B66" w:rsidP="00170FD8">
            <w:pPr>
              <w:spacing w:line="240" w:lineRule="auto"/>
              <w:ind w:firstLineChars="0" w:firstLine="0"/>
              <w:jc w:val="left"/>
              <w:rPr>
                <w:rFonts w:ascii="宋体" w:hAnsi="宋体"/>
                <w:sz w:val="20"/>
                <w:szCs w:val="21"/>
              </w:rPr>
            </w:pPr>
            <w:r w:rsidRPr="0048714D">
              <w:rPr>
                <w:rFonts w:ascii="宋体" w:hAnsi="宋体"/>
                <w:sz w:val="20"/>
                <w:szCs w:val="21"/>
              </w:rPr>
              <w:t>（7）</w:t>
            </w:r>
            <w:r w:rsidRPr="0048714D">
              <w:rPr>
                <w:rFonts w:ascii="宋体" w:hAnsi="宋体" w:hint="eastAsia"/>
                <w:sz w:val="20"/>
                <w:szCs w:val="21"/>
              </w:rPr>
              <w:t>若为国际号码，以</w:t>
            </w:r>
            <w:r w:rsidRPr="0048714D">
              <w:rPr>
                <w:rFonts w:ascii="宋体" w:hAnsi="宋体"/>
                <w:sz w:val="20"/>
                <w:szCs w:val="21"/>
              </w:rPr>
              <w:t>00开头，且满足00+合法的国际长途区号</w:t>
            </w:r>
          </w:p>
        </w:tc>
      </w:tr>
      <w:tr w:rsidR="00F86938" w:rsidRPr="0048714D" w14:paraId="7F27FEC4" w14:textId="77777777" w:rsidTr="00170FD8">
        <w:trPr>
          <w:cantSplit/>
          <w:jc w:val="center"/>
        </w:trPr>
        <w:tc>
          <w:tcPr>
            <w:tcW w:w="1985" w:type="dxa"/>
            <w:vMerge w:val="restart"/>
            <w:shd w:val="clear" w:color="auto" w:fill="auto"/>
            <w:vAlign w:val="center"/>
          </w:tcPr>
          <w:p w14:paraId="392C74C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Call_start_tm</w:t>
            </w:r>
          </w:p>
        </w:tc>
        <w:tc>
          <w:tcPr>
            <w:tcW w:w="1387" w:type="dxa"/>
          </w:tcPr>
          <w:p w14:paraId="7987BBDE"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F030</w:t>
            </w:r>
          </w:p>
        </w:tc>
        <w:tc>
          <w:tcPr>
            <w:tcW w:w="5155" w:type="dxa"/>
            <w:shd w:val="clear" w:color="auto" w:fill="auto"/>
            <w:vAlign w:val="center"/>
          </w:tcPr>
          <w:p w14:paraId="673F36D9"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(0)有效日期，YYYYMMDDHHMISS</w:t>
            </w:r>
          </w:p>
        </w:tc>
      </w:tr>
      <w:tr w:rsidR="00F86938" w:rsidRPr="0048714D" w14:paraId="28472D3C" w14:textId="77777777" w:rsidTr="00170FD8">
        <w:trPr>
          <w:cantSplit/>
          <w:jc w:val="center"/>
        </w:trPr>
        <w:tc>
          <w:tcPr>
            <w:tcW w:w="1985" w:type="dxa"/>
            <w:vMerge/>
            <w:shd w:val="clear" w:color="auto" w:fill="auto"/>
            <w:vAlign w:val="center"/>
          </w:tcPr>
          <w:p w14:paraId="3C65A089" w14:textId="77777777" w:rsidR="00F86938" w:rsidRPr="0048714D" w:rsidRDefault="00F86938" w:rsidP="00170FD8">
            <w:pPr>
              <w:spacing w:line="240" w:lineRule="auto"/>
              <w:ind w:firstLineChars="0" w:firstLine="0"/>
              <w:jc w:val="left"/>
              <w:rPr>
                <w:rFonts w:ascii="宋体" w:hAnsi="宋体"/>
                <w:sz w:val="20"/>
                <w:szCs w:val="21"/>
              </w:rPr>
            </w:pPr>
          </w:p>
        </w:tc>
        <w:tc>
          <w:tcPr>
            <w:tcW w:w="1387" w:type="dxa"/>
          </w:tcPr>
          <w:p w14:paraId="21CC8103"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F031</w:t>
            </w:r>
          </w:p>
        </w:tc>
        <w:tc>
          <w:tcPr>
            <w:tcW w:w="5155" w:type="dxa"/>
            <w:shd w:val="clear" w:color="auto" w:fill="auto"/>
            <w:vAlign w:val="center"/>
          </w:tcPr>
          <w:p w14:paraId="3D7E1061"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(1)未超界，超界是指早于接收处理时间15天(缺省值，可设置)</w:t>
            </w:r>
          </w:p>
        </w:tc>
      </w:tr>
      <w:tr w:rsidR="00F86938" w:rsidRPr="0048714D" w14:paraId="6F806F64" w14:textId="77777777" w:rsidTr="00170FD8">
        <w:trPr>
          <w:cantSplit/>
          <w:jc w:val="center"/>
        </w:trPr>
        <w:tc>
          <w:tcPr>
            <w:tcW w:w="1985" w:type="dxa"/>
            <w:vMerge/>
            <w:shd w:val="clear" w:color="auto" w:fill="auto"/>
            <w:vAlign w:val="center"/>
          </w:tcPr>
          <w:p w14:paraId="4D9F2206" w14:textId="77777777" w:rsidR="00F86938" w:rsidRPr="0048714D" w:rsidRDefault="00F86938" w:rsidP="00170FD8">
            <w:pPr>
              <w:spacing w:line="240" w:lineRule="auto"/>
              <w:ind w:firstLineChars="0" w:firstLine="0"/>
              <w:jc w:val="left"/>
              <w:rPr>
                <w:rFonts w:ascii="宋体" w:hAnsi="宋体"/>
                <w:sz w:val="20"/>
                <w:szCs w:val="21"/>
              </w:rPr>
            </w:pPr>
          </w:p>
        </w:tc>
        <w:tc>
          <w:tcPr>
            <w:tcW w:w="1387" w:type="dxa"/>
          </w:tcPr>
          <w:p w14:paraId="6CE9281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F032</w:t>
            </w:r>
          </w:p>
        </w:tc>
        <w:tc>
          <w:tcPr>
            <w:tcW w:w="5155" w:type="dxa"/>
            <w:shd w:val="clear" w:color="auto" w:fill="auto"/>
            <w:vAlign w:val="center"/>
          </w:tcPr>
          <w:p w14:paraId="47B46B2D"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(2)未超界，超界是指晚于接收处理时间。但可能有一个误差区间，误差区间值缺省为5分钟</w:t>
            </w:r>
          </w:p>
        </w:tc>
      </w:tr>
      <w:tr w:rsidR="00F86938" w:rsidRPr="0048714D" w14:paraId="015F424C" w14:textId="77777777" w:rsidTr="00170FD8">
        <w:trPr>
          <w:cantSplit/>
          <w:jc w:val="center"/>
        </w:trPr>
        <w:tc>
          <w:tcPr>
            <w:tcW w:w="1985" w:type="dxa"/>
            <w:vMerge w:val="restart"/>
            <w:shd w:val="clear" w:color="auto" w:fill="auto"/>
            <w:vAlign w:val="center"/>
          </w:tcPr>
          <w:p w14:paraId="2D3E4B9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Call_duration</w:t>
            </w:r>
          </w:p>
        </w:tc>
        <w:tc>
          <w:tcPr>
            <w:tcW w:w="1387" w:type="dxa"/>
          </w:tcPr>
          <w:p w14:paraId="49E58D15"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F040</w:t>
            </w:r>
          </w:p>
        </w:tc>
        <w:tc>
          <w:tcPr>
            <w:tcW w:w="5155" w:type="dxa"/>
            <w:shd w:val="clear" w:color="auto" w:fill="auto"/>
            <w:vAlign w:val="center"/>
          </w:tcPr>
          <w:p w14:paraId="06623A32"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(0)非0全数字</w:t>
            </w:r>
          </w:p>
        </w:tc>
      </w:tr>
      <w:tr w:rsidR="00F86938" w:rsidRPr="0048714D" w14:paraId="443A2B29" w14:textId="77777777" w:rsidTr="00170FD8">
        <w:trPr>
          <w:cantSplit/>
          <w:jc w:val="center"/>
        </w:trPr>
        <w:tc>
          <w:tcPr>
            <w:tcW w:w="1985" w:type="dxa"/>
            <w:vMerge/>
            <w:shd w:val="clear" w:color="auto" w:fill="auto"/>
            <w:vAlign w:val="center"/>
          </w:tcPr>
          <w:p w14:paraId="3E7EFE94" w14:textId="77777777" w:rsidR="00F86938" w:rsidRPr="0048714D" w:rsidRDefault="00F86938" w:rsidP="00170FD8">
            <w:pPr>
              <w:spacing w:line="240" w:lineRule="auto"/>
              <w:ind w:firstLineChars="0" w:firstLine="0"/>
              <w:jc w:val="left"/>
              <w:rPr>
                <w:rFonts w:ascii="宋体" w:hAnsi="宋体"/>
                <w:sz w:val="20"/>
                <w:szCs w:val="21"/>
              </w:rPr>
            </w:pPr>
          </w:p>
        </w:tc>
        <w:tc>
          <w:tcPr>
            <w:tcW w:w="1387" w:type="dxa"/>
          </w:tcPr>
          <w:p w14:paraId="28F94A9C"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F041</w:t>
            </w:r>
          </w:p>
        </w:tc>
        <w:tc>
          <w:tcPr>
            <w:tcW w:w="5155" w:type="dxa"/>
            <w:shd w:val="clear" w:color="auto" w:fill="auto"/>
            <w:vAlign w:val="center"/>
          </w:tcPr>
          <w:p w14:paraId="7EB0159D"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(1)以秒为单位，小于或等于最大值3600*3 (缺省值，可设置)(2012-7-10起取消校验)</w:t>
            </w:r>
          </w:p>
        </w:tc>
      </w:tr>
      <w:tr w:rsidR="00F86938" w:rsidRPr="0048714D" w14:paraId="2139234C" w14:textId="77777777" w:rsidTr="00170FD8">
        <w:trPr>
          <w:cantSplit/>
          <w:jc w:val="center"/>
        </w:trPr>
        <w:tc>
          <w:tcPr>
            <w:tcW w:w="1985" w:type="dxa"/>
            <w:shd w:val="clear" w:color="auto" w:fill="auto"/>
            <w:vAlign w:val="center"/>
          </w:tcPr>
          <w:p w14:paraId="069698F1"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Called_msrn</w:t>
            </w:r>
          </w:p>
        </w:tc>
        <w:tc>
          <w:tcPr>
            <w:tcW w:w="1387" w:type="dxa"/>
          </w:tcPr>
          <w:p w14:paraId="5A760F3F"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F050</w:t>
            </w:r>
          </w:p>
        </w:tc>
        <w:tc>
          <w:tcPr>
            <w:tcW w:w="5155" w:type="dxa"/>
            <w:shd w:val="clear" w:color="auto" w:fill="auto"/>
            <w:vAlign w:val="center"/>
          </w:tcPr>
          <w:p w14:paraId="7E33B87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(0)全空格或全数字</w:t>
            </w:r>
          </w:p>
        </w:tc>
      </w:tr>
      <w:tr w:rsidR="00F86938" w:rsidRPr="0048714D" w14:paraId="150CE6D4" w14:textId="77777777" w:rsidTr="00170FD8">
        <w:trPr>
          <w:cantSplit/>
          <w:jc w:val="center"/>
        </w:trPr>
        <w:tc>
          <w:tcPr>
            <w:tcW w:w="1985" w:type="dxa"/>
            <w:shd w:val="clear" w:color="auto" w:fill="auto"/>
            <w:vAlign w:val="center"/>
          </w:tcPr>
          <w:p w14:paraId="280BE191"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Incoming TKGP</w:t>
            </w:r>
          </w:p>
        </w:tc>
        <w:tc>
          <w:tcPr>
            <w:tcW w:w="1387" w:type="dxa"/>
          </w:tcPr>
          <w:p w14:paraId="6AD95209" w14:textId="77777777" w:rsidR="00F86938" w:rsidRPr="0048714D" w:rsidRDefault="00253534" w:rsidP="00170FD8">
            <w:pPr>
              <w:spacing w:line="240" w:lineRule="auto"/>
              <w:ind w:firstLineChars="0" w:firstLine="0"/>
              <w:jc w:val="left"/>
              <w:rPr>
                <w:rFonts w:ascii="宋体" w:hAnsi="宋体"/>
                <w:sz w:val="20"/>
                <w:szCs w:val="21"/>
              </w:rPr>
            </w:pPr>
            <w:r w:rsidRPr="0048714D">
              <w:rPr>
                <w:rFonts w:ascii="宋体" w:hAnsi="宋体"/>
                <w:sz w:val="20"/>
                <w:szCs w:val="21"/>
              </w:rPr>
              <w:t>F090</w:t>
            </w:r>
          </w:p>
        </w:tc>
        <w:tc>
          <w:tcPr>
            <w:tcW w:w="5155" w:type="dxa"/>
            <w:shd w:val="clear" w:color="auto" w:fill="auto"/>
            <w:vAlign w:val="center"/>
          </w:tcPr>
          <w:p w14:paraId="2E2D25B9"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入中继群号（十六进制），</w:t>
            </w:r>
            <w:r w:rsidR="00253534" w:rsidRPr="0048714D">
              <w:rPr>
                <w:rFonts w:ascii="宋体" w:hAnsi="宋体" w:hint="eastAsia"/>
                <w:sz w:val="20"/>
                <w:szCs w:val="21"/>
              </w:rPr>
              <w:t>非空</w:t>
            </w:r>
          </w:p>
        </w:tc>
      </w:tr>
      <w:tr w:rsidR="00F86938" w:rsidRPr="0048714D" w14:paraId="1B0D5697" w14:textId="77777777" w:rsidTr="00170FD8">
        <w:trPr>
          <w:cantSplit/>
          <w:jc w:val="center"/>
        </w:trPr>
        <w:tc>
          <w:tcPr>
            <w:tcW w:w="1985" w:type="dxa"/>
            <w:shd w:val="clear" w:color="auto" w:fill="auto"/>
            <w:vAlign w:val="center"/>
          </w:tcPr>
          <w:p w14:paraId="2B00047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Incoming TKGP</w:t>
            </w:r>
          </w:p>
        </w:tc>
        <w:tc>
          <w:tcPr>
            <w:tcW w:w="1387" w:type="dxa"/>
          </w:tcPr>
          <w:p w14:paraId="3AB844F0" w14:textId="77777777" w:rsidR="00F86938" w:rsidRPr="0048714D" w:rsidRDefault="00253534" w:rsidP="00170FD8">
            <w:pPr>
              <w:spacing w:line="240" w:lineRule="auto"/>
              <w:ind w:firstLineChars="0" w:firstLine="0"/>
              <w:jc w:val="left"/>
              <w:rPr>
                <w:rFonts w:ascii="宋体" w:hAnsi="宋体"/>
                <w:sz w:val="20"/>
                <w:szCs w:val="21"/>
              </w:rPr>
            </w:pPr>
            <w:r w:rsidRPr="0048714D">
              <w:rPr>
                <w:rFonts w:ascii="宋体" w:hAnsi="宋体"/>
                <w:sz w:val="20"/>
                <w:szCs w:val="21"/>
              </w:rPr>
              <w:t>F091</w:t>
            </w:r>
          </w:p>
        </w:tc>
        <w:tc>
          <w:tcPr>
            <w:tcW w:w="5155" w:type="dxa"/>
            <w:shd w:val="clear" w:color="auto" w:fill="auto"/>
            <w:vAlign w:val="center"/>
          </w:tcPr>
          <w:p w14:paraId="4A3980C1"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入中继群号（十进制），</w:t>
            </w:r>
            <w:r w:rsidR="00253534" w:rsidRPr="0048714D">
              <w:rPr>
                <w:rFonts w:ascii="宋体" w:hAnsi="宋体" w:hint="eastAsia"/>
                <w:sz w:val="20"/>
                <w:szCs w:val="21"/>
              </w:rPr>
              <w:t>非空</w:t>
            </w:r>
          </w:p>
        </w:tc>
      </w:tr>
      <w:tr w:rsidR="00F86938" w:rsidRPr="0048714D" w14:paraId="654A5AF7" w14:textId="77777777" w:rsidTr="00170FD8">
        <w:trPr>
          <w:cantSplit/>
          <w:jc w:val="center"/>
        </w:trPr>
        <w:tc>
          <w:tcPr>
            <w:tcW w:w="1985" w:type="dxa"/>
            <w:shd w:val="clear" w:color="auto" w:fill="auto"/>
            <w:vAlign w:val="center"/>
          </w:tcPr>
          <w:p w14:paraId="69BF969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Outgoing TKGP</w:t>
            </w:r>
          </w:p>
        </w:tc>
        <w:tc>
          <w:tcPr>
            <w:tcW w:w="1387" w:type="dxa"/>
          </w:tcPr>
          <w:p w14:paraId="7601712D" w14:textId="77777777" w:rsidR="00F86938" w:rsidRPr="0048714D" w:rsidRDefault="00253534" w:rsidP="00170FD8">
            <w:pPr>
              <w:spacing w:line="240" w:lineRule="auto"/>
              <w:ind w:firstLineChars="0" w:firstLine="0"/>
              <w:jc w:val="left"/>
              <w:rPr>
                <w:rFonts w:ascii="宋体" w:hAnsi="宋体"/>
                <w:sz w:val="20"/>
                <w:szCs w:val="21"/>
              </w:rPr>
            </w:pPr>
            <w:r w:rsidRPr="0048714D">
              <w:rPr>
                <w:rFonts w:ascii="宋体" w:hAnsi="宋体"/>
                <w:sz w:val="20"/>
                <w:szCs w:val="21"/>
              </w:rPr>
              <w:t>F092</w:t>
            </w:r>
          </w:p>
        </w:tc>
        <w:tc>
          <w:tcPr>
            <w:tcW w:w="5155" w:type="dxa"/>
            <w:shd w:val="clear" w:color="auto" w:fill="auto"/>
            <w:vAlign w:val="center"/>
          </w:tcPr>
          <w:p w14:paraId="305FC662"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出中继群号（十六进制），</w:t>
            </w:r>
            <w:r w:rsidR="00253534" w:rsidRPr="0048714D">
              <w:rPr>
                <w:rFonts w:ascii="宋体" w:hAnsi="宋体" w:hint="eastAsia"/>
                <w:sz w:val="20"/>
                <w:szCs w:val="21"/>
              </w:rPr>
              <w:t>非空</w:t>
            </w:r>
          </w:p>
        </w:tc>
      </w:tr>
      <w:tr w:rsidR="00F86938" w:rsidRPr="0048714D" w14:paraId="301178AE" w14:textId="77777777" w:rsidTr="00170FD8">
        <w:trPr>
          <w:cantSplit/>
          <w:jc w:val="center"/>
        </w:trPr>
        <w:tc>
          <w:tcPr>
            <w:tcW w:w="1985" w:type="dxa"/>
            <w:shd w:val="clear" w:color="auto" w:fill="auto"/>
            <w:vAlign w:val="center"/>
          </w:tcPr>
          <w:p w14:paraId="7090ACDD"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Outgoing TKGP</w:t>
            </w:r>
          </w:p>
        </w:tc>
        <w:tc>
          <w:tcPr>
            <w:tcW w:w="1387" w:type="dxa"/>
          </w:tcPr>
          <w:p w14:paraId="79449324" w14:textId="77777777" w:rsidR="00F86938" w:rsidRPr="0048714D" w:rsidRDefault="00253534" w:rsidP="00170FD8">
            <w:pPr>
              <w:spacing w:line="240" w:lineRule="auto"/>
              <w:ind w:firstLineChars="0" w:firstLine="0"/>
              <w:jc w:val="left"/>
              <w:rPr>
                <w:rFonts w:ascii="宋体" w:hAnsi="宋体"/>
                <w:sz w:val="20"/>
                <w:szCs w:val="21"/>
              </w:rPr>
            </w:pPr>
            <w:r w:rsidRPr="0048714D">
              <w:rPr>
                <w:rFonts w:ascii="宋体" w:hAnsi="宋体"/>
                <w:sz w:val="20"/>
                <w:szCs w:val="21"/>
              </w:rPr>
              <w:t>F093</w:t>
            </w:r>
          </w:p>
        </w:tc>
        <w:tc>
          <w:tcPr>
            <w:tcW w:w="5155" w:type="dxa"/>
            <w:shd w:val="clear" w:color="auto" w:fill="auto"/>
            <w:vAlign w:val="center"/>
          </w:tcPr>
          <w:p w14:paraId="56CDCBD4"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出中继群号（十进制），</w:t>
            </w:r>
            <w:r w:rsidR="00253534" w:rsidRPr="0048714D">
              <w:rPr>
                <w:rFonts w:ascii="宋体" w:hAnsi="宋体" w:hint="eastAsia"/>
                <w:sz w:val="20"/>
                <w:szCs w:val="21"/>
              </w:rPr>
              <w:t>非空</w:t>
            </w:r>
          </w:p>
        </w:tc>
      </w:tr>
      <w:tr w:rsidR="00F86938" w:rsidRPr="0048714D" w14:paraId="51123997" w14:textId="77777777" w:rsidTr="00170FD8">
        <w:trPr>
          <w:cantSplit/>
          <w:jc w:val="center"/>
        </w:trPr>
        <w:tc>
          <w:tcPr>
            <w:tcW w:w="1985" w:type="dxa"/>
            <w:shd w:val="clear" w:color="auto" w:fill="auto"/>
            <w:vAlign w:val="center"/>
          </w:tcPr>
          <w:p w14:paraId="294F7DEF"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Cdr_seq</w:t>
            </w:r>
          </w:p>
        </w:tc>
        <w:tc>
          <w:tcPr>
            <w:tcW w:w="1387" w:type="dxa"/>
          </w:tcPr>
          <w:p w14:paraId="699F01AE"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F060</w:t>
            </w:r>
          </w:p>
        </w:tc>
        <w:tc>
          <w:tcPr>
            <w:tcW w:w="5155" w:type="dxa"/>
            <w:shd w:val="clear" w:color="auto" w:fill="auto"/>
            <w:vAlign w:val="center"/>
          </w:tcPr>
          <w:p w14:paraId="14105179"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(0)全数字</w:t>
            </w:r>
          </w:p>
        </w:tc>
      </w:tr>
      <w:tr w:rsidR="00F86938" w:rsidRPr="0048714D" w14:paraId="0833EEC8" w14:textId="77777777" w:rsidTr="00170FD8">
        <w:trPr>
          <w:cantSplit/>
          <w:jc w:val="center"/>
        </w:trPr>
        <w:tc>
          <w:tcPr>
            <w:tcW w:w="1985" w:type="dxa"/>
            <w:shd w:val="clear" w:color="auto" w:fill="auto"/>
            <w:vAlign w:val="center"/>
          </w:tcPr>
          <w:p w14:paraId="43383D42"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Cause for term</w:t>
            </w:r>
          </w:p>
        </w:tc>
        <w:tc>
          <w:tcPr>
            <w:tcW w:w="1387" w:type="dxa"/>
          </w:tcPr>
          <w:p w14:paraId="5F92D9ED" w14:textId="5056888D" w:rsidR="00F86938" w:rsidRPr="0048714D" w:rsidRDefault="00F86938" w:rsidP="00170FD8">
            <w:pPr>
              <w:spacing w:line="240" w:lineRule="auto"/>
              <w:ind w:firstLineChars="0" w:firstLine="0"/>
              <w:jc w:val="left"/>
              <w:rPr>
                <w:rFonts w:ascii="宋体" w:hAnsi="宋体"/>
                <w:sz w:val="20"/>
                <w:szCs w:val="21"/>
              </w:rPr>
            </w:pPr>
          </w:p>
        </w:tc>
        <w:tc>
          <w:tcPr>
            <w:tcW w:w="5155" w:type="dxa"/>
            <w:shd w:val="clear" w:color="auto" w:fill="auto"/>
            <w:vAlign w:val="center"/>
          </w:tcPr>
          <w:p w14:paraId="1FBF47D8" w14:textId="6EC8DC94" w:rsidR="00F86938" w:rsidRPr="0048714D" w:rsidRDefault="0059185E" w:rsidP="00170FD8">
            <w:pPr>
              <w:spacing w:line="240" w:lineRule="auto"/>
              <w:ind w:firstLineChars="0" w:firstLine="0"/>
              <w:jc w:val="left"/>
              <w:rPr>
                <w:rFonts w:ascii="宋体" w:hAnsi="宋体"/>
                <w:sz w:val="20"/>
                <w:szCs w:val="21"/>
              </w:rPr>
            </w:pPr>
            <w:r w:rsidRPr="0048714D">
              <w:rPr>
                <w:rFonts w:ascii="宋体" w:hAnsi="宋体" w:hint="eastAsia"/>
                <w:sz w:val="20"/>
                <w:szCs w:val="21"/>
              </w:rPr>
              <w:t>不校验</w:t>
            </w:r>
          </w:p>
        </w:tc>
      </w:tr>
      <w:tr w:rsidR="00F86938" w:rsidRPr="0048714D" w14:paraId="21594817" w14:textId="77777777" w:rsidTr="00170FD8">
        <w:trPr>
          <w:cantSplit/>
          <w:jc w:val="center"/>
        </w:trPr>
        <w:tc>
          <w:tcPr>
            <w:tcW w:w="1985" w:type="dxa"/>
            <w:shd w:val="clear" w:color="auto" w:fill="auto"/>
            <w:vAlign w:val="center"/>
          </w:tcPr>
          <w:p w14:paraId="4B5C22CE"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Msc_num</w:t>
            </w:r>
          </w:p>
        </w:tc>
        <w:tc>
          <w:tcPr>
            <w:tcW w:w="1387" w:type="dxa"/>
          </w:tcPr>
          <w:p w14:paraId="28B022DC"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F080</w:t>
            </w:r>
          </w:p>
        </w:tc>
        <w:tc>
          <w:tcPr>
            <w:tcW w:w="5155" w:type="dxa"/>
            <w:shd w:val="clear" w:color="auto" w:fill="auto"/>
            <w:vAlign w:val="center"/>
          </w:tcPr>
          <w:p w14:paraId="08362C97"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(0)全数字</w:t>
            </w:r>
          </w:p>
        </w:tc>
      </w:tr>
      <w:tr w:rsidR="00C96A6C" w:rsidRPr="0048714D" w14:paraId="1D976C60" w14:textId="77777777" w:rsidTr="00170FD8">
        <w:trPr>
          <w:cantSplit/>
          <w:jc w:val="center"/>
        </w:trPr>
        <w:tc>
          <w:tcPr>
            <w:tcW w:w="1985" w:type="dxa"/>
            <w:shd w:val="clear" w:color="auto" w:fill="auto"/>
            <w:vAlign w:val="center"/>
          </w:tcPr>
          <w:p w14:paraId="792F6CC6" w14:textId="77777777" w:rsidR="00C96A6C" w:rsidRPr="0048714D" w:rsidRDefault="00C96A6C" w:rsidP="00170FD8">
            <w:pPr>
              <w:spacing w:line="240" w:lineRule="auto"/>
              <w:ind w:firstLineChars="0" w:firstLine="0"/>
              <w:jc w:val="left"/>
              <w:rPr>
                <w:rFonts w:ascii="宋体" w:hAnsi="宋体"/>
                <w:sz w:val="20"/>
                <w:szCs w:val="21"/>
              </w:rPr>
            </w:pPr>
          </w:p>
        </w:tc>
        <w:tc>
          <w:tcPr>
            <w:tcW w:w="1387" w:type="dxa"/>
          </w:tcPr>
          <w:p w14:paraId="2B6CE0A4" w14:textId="77777777" w:rsidR="00C96A6C" w:rsidRPr="0048714D" w:rsidRDefault="00C96A6C" w:rsidP="00170FD8">
            <w:pPr>
              <w:spacing w:line="240" w:lineRule="auto"/>
              <w:ind w:firstLineChars="0" w:firstLine="0"/>
              <w:jc w:val="left"/>
              <w:rPr>
                <w:rFonts w:ascii="宋体" w:hAnsi="宋体"/>
                <w:sz w:val="20"/>
                <w:szCs w:val="21"/>
              </w:rPr>
            </w:pPr>
            <w:r w:rsidRPr="0048714D">
              <w:rPr>
                <w:rFonts w:ascii="宋体" w:hAnsi="宋体"/>
                <w:sz w:val="20"/>
                <w:szCs w:val="21"/>
              </w:rPr>
              <w:t>F081</w:t>
            </w:r>
          </w:p>
        </w:tc>
        <w:tc>
          <w:tcPr>
            <w:tcW w:w="5155" w:type="dxa"/>
            <w:shd w:val="clear" w:color="auto" w:fill="auto"/>
            <w:vAlign w:val="center"/>
          </w:tcPr>
          <w:p w14:paraId="0AF2BF09" w14:textId="77777777" w:rsidR="00C96A6C" w:rsidRPr="0048714D" w:rsidRDefault="00C96A6C" w:rsidP="00170FD8">
            <w:pPr>
              <w:spacing w:line="240" w:lineRule="auto"/>
              <w:ind w:firstLineChars="0" w:firstLine="0"/>
              <w:jc w:val="left"/>
              <w:rPr>
                <w:rFonts w:ascii="宋体" w:hAnsi="宋体"/>
                <w:sz w:val="20"/>
                <w:szCs w:val="21"/>
              </w:rPr>
            </w:pPr>
            <w:r w:rsidRPr="0048714D">
              <w:rPr>
                <w:rFonts w:ascii="宋体" w:hAnsi="宋体" w:hint="eastAsia"/>
                <w:sz w:val="20"/>
                <w:szCs w:val="21"/>
              </w:rPr>
              <w:t>（</w:t>
            </w:r>
            <w:r w:rsidRPr="0048714D">
              <w:rPr>
                <w:rFonts w:ascii="宋体" w:hAnsi="宋体"/>
                <w:sz w:val="20"/>
                <w:szCs w:val="21"/>
              </w:rPr>
              <w:t>1）以86开头，86后8位在交换机与长途区号对照表中有相应的归属局</w:t>
            </w:r>
          </w:p>
        </w:tc>
      </w:tr>
      <w:tr w:rsidR="00F86938" w:rsidRPr="0048714D" w14:paraId="4C068707" w14:textId="77777777" w:rsidTr="00170FD8">
        <w:trPr>
          <w:cantSplit/>
          <w:jc w:val="center"/>
        </w:trPr>
        <w:tc>
          <w:tcPr>
            <w:tcW w:w="1985" w:type="dxa"/>
            <w:shd w:val="clear" w:color="auto" w:fill="auto"/>
            <w:vAlign w:val="center"/>
          </w:tcPr>
          <w:p w14:paraId="552569E1"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Call_reference</w:t>
            </w:r>
          </w:p>
        </w:tc>
        <w:tc>
          <w:tcPr>
            <w:tcW w:w="1387" w:type="dxa"/>
          </w:tcPr>
          <w:p w14:paraId="175BAFC3"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w:t>
            </w:r>
          </w:p>
        </w:tc>
        <w:tc>
          <w:tcPr>
            <w:tcW w:w="5155" w:type="dxa"/>
            <w:shd w:val="clear" w:color="auto" w:fill="auto"/>
            <w:vAlign w:val="center"/>
          </w:tcPr>
          <w:p w14:paraId="33728935"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十六进制或全空</w:t>
            </w:r>
          </w:p>
        </w:tc>
      </w:tr>
    </w:tbl>
    <w:p w14:paraId="3176EA0A" w14:textId="77777777" w:rsidR="00F86938" w:rsidRPr="0048714D" w:rsidRDefault="00F86938" w:rsidP="00170FD8">
      <w:pPr>
        <w:ind w:firstLine="480"/>
      </w:pPr>
    </w:p>
    <w:p w14:paraId="39FD5AF3" w14:textId="77777777" w:rsidR="00F86938" w:rsidRPr="0048714D" w:rsidRDefault="00F86938">
      <w:pPr>
        <w:pStyle w:val="51"/>
      </w:pPr>
      <w:r w:rsidRPr="0048714D">
        <w:rPr>
          <w:rFonts w:hint="eastAsia"/>
        </w:rPr>
        <w:t>短信话单</w:t>
      </w:r>
    </w:p>
    <w:tbl>
      <w:tblPr>
        <w:tblW w:w="8527"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985"/>
        <w:gridCol w:w="1387"/>
        <w:gridCol w:w="5155"/>
      </w:tblGrid>
      <w:tr w:rsidR="00F86938" w:rsidRPr="0048714D" w14:paraId="3D33C7E7" w14:textId="77777777" w:rsidTr="00170FD8">
        <w:trPr>
          <w:cantSplit/>
          <w:tblHeader/>
          <w:jc w:val="center"/>
        </w:trPr>
        <w:tc>
          <w:tcPr>
            <w:tcW w:w="1985"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4796E389" w14:textId="77777777" w:rsidR="00F86938" w:rsidRPr="0048714D" w:rsidRDefault="00F86938" w:rsidP="00170FD8">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字段名称</w:t>
            </w:r>
          </w:p>
        </w:tc>
        <w:tc>
          <w:tcPr>
            <w:tcW w:w="1387"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02A3CEA6" w14:textId="77777777" w:rsidR="00F86938" w:rsidRPr="0048714D" w:rsidRDefault="00F86938" w:rsidP="00170FD8">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错误代码</w:t>
            </w:r>
          </w:p>
        </w:tc>
        <w:tc>
          <w:tcPr>
            <w:tcW w:w="5155"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613B5B8B" w14:textId="77777777" w:rsidR="00F86938" w:rsidRPr="0048714D" w:rsidRDefault="00F86938" w:rsidP="00170FD8">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校验点</w:t>
            </w:r>
          </w:p>
        </w:tc>
      </w:tr>
      <w:tr w:rsidR="00F86938" w:rsidRPr="0048714D" w14:paraId="699A492F" w14:textId="77777777" w:rsidTr="00170FD8">
        <w:trPr>
          <w:cantSplit/>
          <w:jc w:val="center"/>
        </w:trPr>
        <w:tc>
          <w:tcPr>
            <w:tcW w:w="1985" w:type="dxa"/>
            <w:shd w:val="clear" w:color="auto" w:fill="auto"/>
            <w:vAlign w:val="center"/>
          </w:tcPr>
          <w:p w14:paraId="0688C2B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Ori_file_name</w:t>
            </w:r>
          </w:p>
        </w:tc>
        <w:tc>
          <w:tcPr>
            <w:tcW w:w="1387" w:type="dxa"/>
          </w:tcPr>
          <w:p w14:paraId="47A17E47"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w:t>
            </w:r>
          </w:p>
        </w:tc>
        <w:tc>
          <w:tcPr>
            <w:tcW w:w="5155" w:type="dxa"/>
            <w:shd w:val="clear" w:color="auto" w:fill="auto"/>
            <w:vAlign w:val="center"/>
          </w:tcPr>
          <w:p w14:paraId="1976474E"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解码阶段新增，不校验</w:t>
            </w:r>
          </w:p>
        </w:tc>
      </w:tr>
      <w:tr w:rsidR="00F86938" w:rsidRPr="0048714D" w14:paraId="3F325866" w14:textId="77777777" w:rsidTr="00170FD8">
        <w:trPr>
          <w:cantSplit/>
          <w:jc w:val="center"/>
        </w:trPr>
        <w:tc>
          <w:tcPr>
            <w:tcW w:w="1985" w:type="dxa"/>
            <w:shd w:val="clear" w:color="auto" w:fill="auto"/>
            <w:vAlign w:val="center"/>
          </w:tcPr>
          <w:p w14:paraId="5EF685B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SM_seq</w:t>
            </w:r>
          </w:p>
        </w:tc>
        <w:tc>
          <w:tcPr>
            <w:tcW w:w="1387" w:type="dxa"/>
          </w:tcPr>
          <w:p w14:paraId="327477B3"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F010</w:t>
            </w:r>
          </w:p>
        </w:tc>
        <w:tc>
          <w:tcPr>
            <w:tcW w:w="5155" w:type="dxa"/>
            <w:shd w:val="clear" w:color="auto" w:fill="auto"/>
            <w:vAlign w:val="center"/>
          </w:tcPr>
          <w:p w14:paraId="3920ED0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(0)全数字</w:t>
            </w:r>
          </w:p>
        </w:tc>
      </w:tr>
      <w:tr w:rsidR="00F86938" w:rsidRPr="0048714D" w14:paraId="122378E1" w14:textId="77777777" w:rsidTr="00170FD8">
        <w:trPr>
          <w:cantSplit/>
          <w:jc w:val="center"/>
        </w:trPr>
        <w:tc>
          <w:tcPr>
            <w:tcW w:w="1985" w:type="dxa"/>
            <w:shd w:val="clear" w:color="auto" w:fill="auto"/>
            <w:vAlign w:val="center"/>
          </w:tcPr>
          <w:p w14:paraId="09760AA3"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SM_type</w:t>
            </w:r>
          </w:p>
        </w:tc>
        <w:tc>
          <w:tcPr>
            <w:tcW w:w="1387" w:type="dxa"/>
          </w:tcPr>
          <w:p w14:paraId="1082D0EE"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F020</w:t>
            </w:r>
          </w:p>
        </w:tc>
        <w:tc>
          <w:tcPr>
            <w:tcW w:w="5155" w:type="dxa"/>
            <w:shd w:val="clear" w:color="auto" w:fill="auto"/>
            <w:vAlign w:val="center"/>
          </w:tcPr>
          <w:p w14:paraId="0595F96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(0)有效值为：00</w:t>
            </w:r>
            <w:r w:rsidRPr="0048714D">
              <w:rPr>
                <w:rFonts w:ascii="宋体" w:hAnsi="宋体" w:hint="eastAsia"/>
                <w:sz w:val="20"/>
                <w:szCs w:val="21"/>
              </w:rPr>
              <w:t>、</w:t>
            </w:r>
            <w:r w:rsidRPr="0048714D">
              <w:rPr>
                <w:rFonts w:ascii="宋体" w:hAnsi="宋体"/>
                <w:sz w:val="20"/>
                <w:szCs w:val="21"/>
              </w:rPr>
              <w:t>01、10、11</w:t>
            </w:r>
          </w:p>
          <w:p w14:paraId="658DAE12"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00：SMO</w:t>
            </w:r>
          </w:p>
          <w:p w14:paraId="075BD79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01：SMT</w:t>
            </w:r>
          </w:p>
          <w:p w14:paraId="696A504F"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10：SMAO</w:t>
            </w:r>
          </w:p>
          <w:p w14:paraId="2E97D71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11：SMA</w:t>
            </w:r>
          </w:p>
        </w:tc>
      </w:tr>
      <w:tr w:rsidR="00F86938" w:rsidRPr="0048714D" w14:paraId="2A734E1B" w14:textId="77777777" w:rsidTr="00170FD8">
        <w:trPr>
          <w:cantSplit/>
          <w:jc w:val="center"/>
        </w:trPr>
        <w:tc>
          <w:tcPr>
            <w:tcW w:w="1985" w:type="dxa"/>
            <w:vMerge w:val="restart"/>
            <w:shd w:val="clear" w:color="auto" w:fill="auto"/>
            <w:vAlign w:val="center"/>
          </w:tcPr>
          <w:p w14:paraId="75E11C5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Send_dn</w:t>
            </w:r>
          </w:p>
        </w:tc>
        <w:tc>
          <w:tcPr>
            <w:tcW w:w="1387" w:type="dxa"/>
          </w:tcPr>
          <w:p w14:paraId="58081B54"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F030</w:t>
            </w:r>
          </w:p>
        </w:tc>
        <w:tc>
          <w:tcPr>
            <w:tcW w:w="5155" w:type="dxa"/>
            <w:shd w:val="clear" w:color="auto" w:fill="auto"/>
            <w:vAlign w:val="center"/>
          </w:tcPr>
          <w:p w14:paraId="4A0D3F81" w14:textId="109D73C6"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 xml:space="preserve">MO话单: </w:t>
            </w:r>
            <w:r w:rsidRPr="0048714D">
              <w:rPr>
                <w:rFonts w:ascii="宋体" w:hAnsi="宋体" w:hint="eastAsia"/>
                <w:sz w:val="20"/>
                <w:szCs w:val="21"/>
              </w:rPr>
              <w:t>发送方号码为中国移动用户手机号码，号码符合以下规则：</w:t>
            </w:r>
            <w:r w:rsidR="00724562" w:rsidRPr="0048714D">
              <w:rPr>
                <w:rFonts w:ascii="宋体" w:hAnsi="宋体" w:hint="eastAsia"/>
                <w:sz w:val="20"/>
                <w:szCs w:val="21"/>
              </w:rPr>
              <w:t>号码前</w:t>
            </w:r>
            <w:r w:rsidR="00724562" w:rsidRPr="0048714D">
              <w:rPr>
                <w:rFonts w:ascii="宋体" w:hAnsi="宋体"/>
                <w:sz w:val="20"/>
                <w:szCs w:val="21"/>
              </w:rPr>
              <w:t>7位在移动号段表中找到归属局</w:t>
            </w:r>
            <w:r w:rsidRPr="0048714D">
              <w:rPr>
                <w:rFonts w:ascii="宋体" w:hAnsi="宋体"/>
                <w:sz w:val="20"/>
                <w:szCs w:val="21"/>
              </w:rPr>
              <w:t>。</w:t>
            </w:r>
          </w:p>
          <w:p w14:paraId="794A177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MT话单不进行该项检错</w:t>
            </w:r>
          </w:p>
        </w:tc>
      </w:tr>
      <w:tr w:rsidR="00F86938" w:rsidRPr="0048714D" w14:paraId="60D3A616" w14:textId="77777777" w:rsidTr="00170FD8">
        <w:trPr>
          <w:cantSplit/>
          <w:jc w:val="center"/>
        </w:trPr>
        <w:tc>
          <w:tcPr>
            <w:tcW w:w="1985" w:type="dxa"/>
            <w:vMerge/>
            <w:shd w:val="clear" w:color="auto" w:fill="auto"/>
            <w:vAlign w:val="center"/>
          </w:tcPr>
          <w:p w14:paraId="248830DC" w14:textId="77777777" w:rsidR="00F86938" w:rsidRPr="0048714D" w:rsidRDefault="00F86938" w:rsidP="00170FD8">
            <w:pPr>
              <w:spacing w:line="240" w:lineRule="auto"/>
              <w:ind w:firstLineChars="0" w:firstLine="0"/>
              <w:jc w:val="left"/>
              <w:rPr>
                <w:rFonts w:ascii="宋体" w:hAnsi="宋体"/>
                <w:sz w:val="20"/>
                <w:szCs w:val="21"/>
              </w:rPr>
            </w:pPr>
          </w:p>
        </w:tc>
        <w:tc>
          <w:tcPr>
            <w:tcW w:w="1387" w:type="dxa"/>
          </w:tcPr>
          <w:p w14:paraId="17C7339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F031</w:t>
            </w:r>
          </w:p>
        </w:tc>
        <w:tc>
          <w:tcPr>
            <w:tcW w:w="5155" w:type="dxa"/>
            <w:shd w:val="clear" w:color="auto" w:fill="auto"/>
            <w:vAlign w:val="center"/>
          </w:tcPr>
          <w:p w14:paraId="50135FF4"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MO话单：发送方号码为中国移动用户手机号码，号码未生效或已失效。查找时通过Send_time（发送时间）判断号段是否生效。</w:t>
            </w:r>
          </w:p>
          <w:p w14:paraId="1254F8A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MT话单不进行该项检错</w:t>
            </w:r>
          </w:p>
        </w:tc>
      </w:tr>
      <w:tr w:rsidR="00F86938" w:rsidRPr="0048714D" w14:paraId="7F0D0045" w14:textId="77777777" w:rsidTr="00170FD8">
        <w:trPr>
          <w:cantSplit/>
          <w:jc w:val="center"/>
        </w:trPr>
        <w:tc>
          <w:tcPr>
            <w:tcW w:w="1985" w:type="dxa"/>
            <w:vMerge w:val="restart"/>
            <w:shd w:val="clear" w:color="auto" w:fill="auto"/>
            <w:vAlign w:val="center"/>
          </w:tcPr>
          <w:p w14:paraId="3297732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Rec_dn</w:t>
            </w:r>
          </w:p>
        </w:tc>
        <w:tc>
          <w:tcPr>
            <w:tcW w:w="1387" w:type="dxa"/>
          </w:tcPr>
          <w:p w14:paraId="7729A53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F040</w:t>
            </w:r>
          </w:p>
        </w:tc>
        <w:tc>
          <w:tcPr>
            <w:tcW w:w="5155" w:type="dxa"/>
            <w:shd w:val="clear" w:color="auto" w:fill="auto"/>
            <w:vAlign w:val="center"/>
          </w:tcPr>
          <w:p w14:paraId="13B40719" w14:textId="467DE41C"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MT话单：接收方地址为中国移动用户手机号码，号码符合以下规则：</w:t>
            </w:r>
            <w:r w:rsidR="00724562" w:rsidRPr="0048714D">
              <w:rPr>
                <w:rFonts w:ascii="宋体" w:hAnsi="宋体" w:hint="eastAsia"/>
                <w:sz w:val="20"/>
                <w:szCs w:val="21"/>
              </w:rPr>
              <w:t>号码前</w:t>
            </w:r>
            <w:r w:rsidR="00724562" w:rsidRPr="0048714D">
              <w:rPr>
                <w:rFonts w:ascii="宋体" w:hAnsi="宋体"/>
                <w:sz w:val="20"/>
                <w:szCs w:val="21"/>
              </w:rPr>
              <w:t>7位在移动号段表中找到归属局</w:t>
            </w:r>
            <w:r w:rsidRPr="0048714D">
              <w:rPr>
                <w:rFonts w:ascii="宋体" w:hAnsi="宋体"/>
                <w:sz w:val="20"/>
                <w:szCs w:val="21"/>
              </w:rPr>
              <w:t>。</w:t>
            </w:r>
          </w:p>
          <w:p w14:paraId="7C8114EF"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MO话单不进行该项检错</w:t>
            </w:r>
          </w:p>
        </w:tc>
      </w:tr>
      <w:tr w:rsidR="00F86938" w:rsidRPr="0048714D" w14:paraId="63932A6A" w14:textId="77777777" w:rsidTr="00170FD8">
        <w:trPr>
          <w:cantSplit/>
          <w:jc w:val="center"/>
        </w:trPr>
        <w:tc>
          <w:tcPr>
            <w:tcW w:w="1985" w:type="dxa"/>
            <w:vMerge/>
            <w:shd w:val="clear" w:color="auto" w:fill="auto"/>
            <w:vAlign w:val="center"/>
          </w:tcPr>
          <w:p w14:paraId="30D04330" w14:textId="77777777" w:rsidR="00F86938" w:rsidRPr="0048714D" w:rsidRDefault="00F86938" w:rsidP="00170FD8">
            <w:pPr>
              <w:spacing w:line="240" w:lineRule="auto"/>
              <w:ind w:firstLineChars="0" w:firstLine="0"/>
              <w:jc w:val="left"/>
              <w:rPr>
                <w:rFonts w:ascii="宋体" w:hAnsi="宋体"/>
                <w:sz w:val="20"/>
                <w:szCs w:val="21"/>
              </w:rPr>
            </w:pPr>
          </w:p>
        </w:tc>
        <w:tc>
          <w:tcPr>
            <w:tcW w:w="1387" w:type="dxa"/>
          </w:tcPr>
          <w:p w14:paraId="40AE6679"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F041</w:t>
            </w:r>
          </w:p>
        </w:tc>
        <w:tc>
          <w:tcPr>
            <w:tcW w:w="5155" w:type="dxa"/>
            <w:shd w:val="clear" w:color="auto" w:fill="auto"/>
            <w:vAlign w:val="center"/>
          </w:tcPr>
          <w:p w14:paraId="7D9E083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 xml:space="preserve">MT话单：接收方地址为中国移动用户手机号码, </w:t>
            </w:r>
            <w:r w:rsidRPr="0048714D">
              <w:rPr>
                <w:rFonts w:ascii="宋体" w:hAnsi="宋体" w:hint="eastAsia"/>
                <w:sz w:val="20"/>
                <w:szCs w:val="21"/>
              </w:rPr>
              <w:t>号码未生效或已失效。查找时通过</w:t>
            </w:r>
            <w:r w:rsidRPr="0048714D">
              <w:rPr>
                <w:rFonts w:ascii="宋体" w:hAnsi="宋体"/>
                <w:sz w:val="20"/>
                <w:szCs w:val="21"/>
              </w:rPr>
              <w:t>Send_time（发送时间）判断号段是否生效。</w:t>
            </w:r>
          </w:p>
          <w:p w14:paraId="32AE4B8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MO话单不进行该项检错</w:t>
            </w:r>
          </w:p>
        </w:tc>
      </w:tr>
      <w:tr w:rsidR="00F86938" w:rsidRPr="0048714D" w14:paraId="64E62439" w14:textId="77777777" w:rsidTr="00170FD8">
        <w:trPr>
          <w:cantSplit/>
          <w:jc w:val="center"/>
        </w:trPr>
        <w:tc>
          <w:tcPr>
            <w:tcW w:w="1985" w:type="dxa"/>
            <w:shd w:val="clear" w:color="auto" w:fill="auto"/>
            <w:vAlign w:val="center"/>
          </w:tcPr>
          <w:p w14:paraId="1FCF1833"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CMCCUser_type</w:t>
            </w:r>
          </w:p>
        </w:tc>
        <w:tc>
          <w:tcPr>
            <w:tcW w:w="1387" w:type="dxa"/>
          </w:tcPr>
          <w:p w14:paraId="66E02162"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F050</w:t>
            </w:r>
          </w:p>
        </w:tc>
        <w:tc>
          <w:tcPr>
            <w:tcW w:w="5155" w:type="dxa"/>
            <w:shd w:val="clear" w:color="auto" w:fill="auto"/>
            <w:vAlign w:val="center"/>
          </w:tcPr>
          <w:p w14:paraId="3F6DAA0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 xml:space="preserve"> (0)全数字。</w:t>
            </w:r>
          </w:p>
          <w:p w14:paraId="6D20D14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0：全球通</w:t>
            </w:r>
          </w:p>
          <w:p w14:paraId="1F0A02AA"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1：神州行</w:t>
            </w:r>
          </w:p>
          <w:p w14:paraId="5E14F41F"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&gt;1：保留</w:t>
            </w:r>
          </w:p>
        </w:tc>
      </w:tr>
      <w:tr w:rsidR="00F86938" w:rsidRPr="0048714D" w14:paraId="5C030B75" w14:textId="77777777" w:rsidTr="00170FD8">
        <w:trPr>
          <w:cantSplit/>
          <w:jc w:val="center"/>
        </w:trPr>
        <w:tc>
          <w:tcPr>
            <w:tcW w:w="1985" w:type="dxa"/>
            <w:shd w:val="clear" w:color="auto" w:fill="auto"/>
            <w:vAlign w:val="center"/>
          </w:tcPr>
          <w:p w14:paraId="6C088C2D"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OtherUser_type</w:t>
            </w:r>
          </w:p>
        </w:tc>
        <w:tc>
          <w:tcPr>
            <w:tcW w:w="1387" w:type="dxa"/>
          </w:tcPr>
          <w:p w14:paraId="1EF682A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w:t>
            </w:r>
          </w:p>
        </w:tc>
        <w:tc>
          <w:tcPr>
            <w:tcW w:w="5155" w:type="dxa"/>
            <w:shd w:val="clear" w:color="auto" w:fill="auto"/>
            <w:vAlign w:val="center"/>
          </w:tcPr>
          <w:p w14:paraId="71FEEE2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运营商</w:t>
            </w:r>
            <w:r w:rsidRPr="0048714D">
              <w:rPr>
                <w:rFonts w:ascii="宋体" w:hAnsi="宋体"/>
                <w:sz w:val="20"/>
                <w:szCs w:val="21"/>
              </w:rPr>
              <w:t>代码+</w:t>
            </w:r>
            <w:r w:rsidRPr="0048714D">
              <w:rPr>
                <w:rFonts w:ascii="宋体" w:hAnsi="宋体" w:hint="eastAsia"/>
                <w:sz w:val="20"/>
                <w:szCs w:val="21"/>
              </w:rPr>
              <w:t>用户</w:t>
            </w:r>
            <w:r w:rsidRPr="0048714D">
              <w:rPr>
                <w:rFonts w:ascii="宋体" w:hAnsi="宋体"/>
                <w:sz w:val="20"/>
                <w:szCs w:val="21"/>
              </w:rPr>
              <w:t>类型代码</w:t>
            </w:r>
          </w:p>
        </w:tc>
      </w:tr>
      <w:tr w:rsidR="00F86938" w:rsidRPr="0048714D" w14:paraId="7FA1E6E9" w14:textId="77777777" w:rsidTr="00170FD8">
        <w:trPr>
          <w:cantSplit/>
          <w:jc w:val="center"/>
        </w:trPr>
        <w:tc>
          <w:tcPr>
            <w:tcW w:w="1985" w:type="dxa"/>
            <w:shd w:val="clear" w:color="auto" w:fill="auto"/>
            <w:vAlign w:val="center"/>
          </w:tcPr>
          <w:p w14:paraId="7BDB77D1"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Send_state</w:t>
            </w:r>
          </w:p>
        </w:tc>
        <w:tc>
          <w:tcPr>
            <w:tcW w:w="1387" w:type="dxa"/>
            <w:vAlign w:val="center"/>
          </w:tcPr>
          <w:p w14:paraId="2D9097D8" w14:textId="66A4EACC" w:rsidR="00F86938" w:rsidRPr="0048714D" w:rsidRDefault="000845C3" w:rsidP="00170FD8">
            <w:pPr>
              <w:spacing w:line="240" w:lineRule="auto"/>
              <w:ind w:firstLineChars="0" w:firstLine="0"/>
              <w:jc w:val="left"/>
              <w:rPr>
                <w:rFonts w:ascii="宋体" w:hAnsi="宋体"/>
                <w:sz w:val="20"/>
                <w:szCs w:val="21"/>
              </w:rPr>
            </w:pPr>
            <w:r w:rsidRPr="0048714D">
              <w:rPr>
                <w:rFonts w:ascii="宋体" w:hAnsi="宋体"/>
                <w:sz w:val="20"/>
                <w:szCs w:val="21"/>
              </w:rPr>
              <w:t>——</w:t>
            </w:r>
          </w:p>
        </w:tc>
        <w:tc>
          <w:tcPr>
            <w:tcW w:w="5155" w:type="dxa"/>
            <w:shd w:val="clear" w:color="auto" w:fill="auto"/>
            <w:vAlign w:val="center"/>
          </w:tcPr>
          <w:p w14:paraId="0330BBD1" w14:textId="2AA5829A" w:rsidR="0057482A" w:rsidRPr="0048714D" w:rsidRDefault="000845C3" w:rsidP="00170FD8">
            <w:pPr>
              <w:spacing w:line="240" w:lineRule="auto"/>
              <w:ind w:firstLineChars="0" w:firstLine="0"/>
              <w:jc w:val="left"/>
              <w:rPr>
                <w:rFonts w:ascii="宋体" w:hAnsi="宋体"/>
                <w:sz w:val="20"/>
                <w:szCs w:val="21"/>
              </w:rPr>
            </w:pPr>
            <w:r w:rsidRPr="0048714D">
              <w:rPr>
                <w:rFonts w:ascii="宋体" w:hAnsi="宋体" w:hint="eastAsia"/>
                <w:sz w:val="20"/>
                <w:szCs w:val="21"/>
              </w:rPr>
              <w:t>不校验</w:t>
            </w:r>
          </w:p>
        </w:tc>
      </w:tr>
      <w:tr w:rsidR="00F86938" w:rsidRPr="0048714D" w14:paraId="68E24B3B" w14:textId="77777777" w:rsidTr="00170FD8">
        <w:trPr>
          <w:cantSplit/>
          <w:jc w:val="center"/>
        </w:trPr>
        <w:tc>
          <w:tcPr>
            <w:tcW w:w="1985" w:type="dxa"/>
            <w:shd w:val="clear" w:color="auto" w:fill="auto"/>
            <w:vAlign w:val="center"/>
          </w:tcPr>
          <w:p w14:paraId="01247C6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Gate_code</w:t>
            </w:r>
          </w:p>
        </w:tc>
        <w:tc>
          <w:tcPr>
            <w:tcW w:w="1387" w:type="dxa"/>
          </w:tcPr>
          <w:p w14:paraId="6FC41F80"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F070</w:t>
            </w:r>
          </w:p>
        </w:tc>
        <w:tc>
          <w:tcPr>
            <w:tcW w:w="5155" w:type="dxa"/>
            <w:shd w:val="clear" w:color="auto" w:fill="auto"/>
            <w:vAlign w:val="center"/>
          </w:tcPr>
          <w:p w14:paraId="51F96D4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(0)全数字或全空</w:t>
            </w:r>
          </w:p>
        </w:tc>
      </w:tr>
      <w:tr w:rsidR="00F86938" w:rsidRPr="0048714D" w14:paraId="3A528BFE" w14:textId="77777777" w:rsidTr="00170FD8">
        <w:trPr>
          <w:cantSplit/>
          <w:jc w:val="center"/>
        </w:trPr>
        <w:tc>
          <w:tcPr>
            <w:tcW w:w="1985" w:type="dxa"/>
            <w:shd w:val="clear" w:color="auto" w:fill="auto"/>
            <w:vAlign w:val="center"/>
          </w:tcPr>
          <w:p w14:paraId="4C6CFBBC"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Center_code</w:t>
            </w:r>
          </w:p>
        </w:tc>
        <w:tc>
          <w:tcPr>
            <w:tcW w:w="1387" w:type="dxa"/>
          </w:tcPr>
          <w:p w14:paraId="0C024B51"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F080</w:t>
            </w:r>
          </w:p>
        </w:tc>
        <w:tc>
          <w:tcPr>
            <w:tcW w:w="5155" w:type="dxa"/>
            <w:shd w:val="clear" w:color="auto" w:fill="auto"/>
            <w:vAlign w:val="center"/>
          </w:tcPr>
          <w:p w14:paraId="4F102B1B"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(0)全数字或全空</w:t>
            </w:r>
          </w:p>
        </w:tc>
      </w:tr>
      <w:tr w:rsidR="00F86938" w:rsidRPr="0048714D" w14:paraId="7263D688" w14:textId="77777777" w:rsidTr="00170FD8">
        <w:trPr>
          <w:cantSplit/>
          <w:jc w:val="center"/>
        </w:trPr>
        <w:tc>
          <w:tcPr>
            <w:tcW w:w="1985" w:type="dxa"/>
            <w:shd w:val="clear" w:color="auto" w:fill="auto"/>
            <w:vAlign w:val="center"/>
          </w:tcPr>
          <w:p w14:paraId="0BD1594E"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Center_code</w:t>
            </w:r>
          </w:p>
        </w:tc>
        <w:tc>
          <w:tcPr>
            <w:tcW w:w="1387" w:type="dxa"/>
          </w:tcPr>
          <w:p w14:paraId="795BCA7E"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F090</w:t>
            </w:r>
          </w:p>
        </w:tc>
        <w:tc>
          <w:tcPr>
            <w:tcW w:w="5155" w:type="dxa"/>
            <w:shd w:val="clear" w:color="auto" w:fill="auto"/>
            <w:vAlign w:val="center"/>
          </w:tcPr>
          <w:p w14:paraId="517436B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13800XXXXXX</w:t>
            </w:r>
          </w:p>
        </w:tc>
      </w:tr>
      <w:tr w:rsidR="00F86938" w:rsidRPr="0048714D" w14:paraId="30F39B67" w14:textId="77777777" w:rsidTr="00170FD8">
        <w:trPr>
          <w:cantSplit/>
          <w:jc w:val="center"/>
        </w:trPr>
        <w:tc>
          <w:tcPr>
            <w:tcW w:w="1985" w:type="dxa"/>
            <w:shd w:val="clear" w:color="auto" w:fill="auto"/>
            <w:vAlign w:val="center"/>
          </w:tcPr>
          <w:p w14:paraId="7B2A0741"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Apply_time</w:t>
            </w:r>
          </w:p>
        </w:tc>
        <w:tc>
          <w:tcPr>
            <w:tcW w:w="1387" w:type="dxa"/>
          </w:tcPr>
          <w:p w14:paraId="16653F87"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F100</w:t>
            </w:r>
          </w:p>
        </w:tc>
        <w:tc>
          <w:tcPr>
            <w:tcW w:w="5155" w:type="dxa"/>
            <w:shd w:val="clear" w:color="auto" w:fill="auto"/>
            <w:vAlign w:val="center"/>
          </w:tcPr>
          <w:p w14:paraId="4542DBB5"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(0)有效日期，YYYYMMDDHHMMSS</w:t>
            </w:r>
          </w:p>
        </w:tc>
      </w:tr>
      <w:tr w:rsidR="00F86938" w:rsidRPr="0048714D" w14:paraId="16ED059A" w14:textId="77777777" w:rsidTr="00170FD8">
        <w:trPr>
          <w:cantSplit/>
          <w:jc w:val="center"/>
        </w:trPr>
        <w:tc>
          <w:tcPr>
            <w:tcW w:w="1985" w:type="dxa"/>
            <w:shd w:val="clear" w:color="auto" w:fill="auto"/>
            <w:vAlign w:val="center"/>
          </w:tcPr>
          <w:p w14:paraId="0C9D806F"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Lm_num</w:t>
            </w:r>
          </w:p>
        </w:tc>
        <w:tc>
          <w:tcPr>
            <w:tcW w:w="1387" w:type="dxa"/>
          </w:tcPr>
          <w:p w14:paraId="1154D6C7"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F110</w:t>
            </w:r>
          </w:p>
        </w:tc>
        <w:tc>
          <w:tcPr>
            <w:tcW w:w="5155" w:type="dxa"/>
            <w:shd w:val="clear" w:color="auto" w:fill="auto"/>
            <w:vAlign w:val="center"/>
          </w:tcPr>
          <w:p w14:paraId="7EC0497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(0)全数字，有效值为：</w:t>
            </w:r>
          </w:p>
          <w:p w14:paraId="31CF2469"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0：非长消息</w:t>
            </w:r>
          </w:p>
          <w:p w14:paraId="72B4A363"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hint="eastAsia"/>
                <w:sz w:val="20"/>
                <w:szCs w:val="21"/>
              </w:rPr>
              <w:t>非</w:t>
            </w:r>
            <w:r w:rsidRPr="0048714D">
              <w:rPr>
                <w:rFonts w:ascii="宋体" w:hAnsi="宋体"/>
                <w:sz w:val="20"/>
                <w:szCs w:val="21"/>
              </w:rPr>
              <w:t>0数字：长消息</w:t>
            </w:r>
          </w:p>
        </w:tc>
      </w:tr>
      <w:tr w:rsidR="00F86938" w:rsidRPr="0048714D" w14:paraId="642C03F1" w14:textId="77777777" w:rsidTr="00170FD8">
        <w:trPr>
          <w:cantSplit/>
          <w:jc w:val="center"/>
        </w:trPr>
        <w:tc>
          <w:tcPr>
            <w:tcW w:w="1985" w:type="dxa"/>
            <w:shd w:val="clear" w:color="auto" w:fill="auto"/>
            <w:vAlign w:val="center"/>
          </w:tcPr>
          <w:p w14:paraId="1DFCA982"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Lm_no</w:t>
            </w:r>
          </w:p>
        </w:tc>
        <w:tc>
          <w:tcPr>
            <w:tcW w:w="1387" w:type="dxa"/>
          </w:tcPr>
          <w:p w14:paraId="00FF9B6D"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F120</w:t>
            </w:r>
          </w:p>
        </w:tc>
        <w:tc>
          <w:tcPr>
            <w:tcW w:w="5155" w:type="dxa"/>
            <w:shd w:val="clear" w:color="auto" w:fill="auto"/>
            <w:vAlign w:val="center"/>
          </w:tcPr>
          <w:p w14:paraId="68FA44BD" w14:textId="180A84D0"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w:t>
            </w:r>
            <w:r w:rsidR="00FA0C46" w:rsidRPr="0048714D">
              <w:rPr>
                <w:rFonts w:ascii="宋体" w:hAnsi="宋体" w:hint="eastAsia"/>
                <w:sz w:val="20"/>
                <w:szCs w:val="21"/>
              </w:rPr>
              <w:t>全</w:t>
            </w:r>
            <w:r w:rsidRPr="0048714D">
              <w:rPr>
                <w:rFonts w:ascii="宋体" w:hAnsi="宋体" w:hint="eastAsia"/>
                <w:sz w:val="20"/>
                <w:szCs w:val="21"/>
              </w:rPr>
              <w:t>数字</w:t>
            </w:r>
          </w:p>
        </w:tc>
      </w:tr>
      <w:tr w:rsidR="00F86938" w:rsidRPr="0048714D" w14:paraId="1B2E702B" w14:textId="77777777" w:rsidTr="00170FD8">
        <w:trPr>
          <w:cantSplit/>
          <w:jc w:val="center"/>
        </w:trPr>
        <w:tc>
          <w:tcPr>
            <w:tcW w:w="1985" w:type="dxa"/>
            <w:shd w:val="clear" w:color="auto" w:fill="auto"/>
            <w:vAlign w:val="center"/>
          </w:tcPr>
          <w:p w14:paraId="07A00E7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Source_type</w:t>
            </w:r>
          </w:p>
        </w:tc>
        <w:tc>
          <w:tcPr>
            <w:tcW w:w="1387" w:type="dxa"/>
          </w:tcPr>
          <w:p w14:paraId="2257C3DF"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F130</w:t>
            </w:r>
          </w:p>
        </w:tc>
        <w:tc>
          <w:tcPr>
            <w:tcW w:w="5155" w:type="dxa"/>
            <w:shd w:val="clear" w:color="auto" w:fill="auto"/>
            <w:vAlign w:val="center"/>
          </w:tcPr>
          <w:p w14:paraId="1C021748"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(0)全数字，有效值为：1、2、3</w:t>
            </w:r>
          </w:p>
          <w:p w14:paraId="1743F3C2"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1：SMS</w:t>
            </w:r>
          </w:p>
          <w:p w14:paraId="24EB21B6"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2：RCS</w:t>
            </w:r>
          </w:p>
          <w:p w14:paraId="6B78FA7D" w14:textId="77777777" w:rsidR="00F86938" w:rsidRPr="0048714D" w:rsidRDefault="00F86938" w:rsidP="00170FD8">
            <w:pPr>
              <w:spacing w:line="240" w:lineRule="auto"/>
              <w:ind w:firstLineChars="0" w:firstLine="0"/>
              <w:jc w:val="left"/>
              <w:rPr>
                <w:rFonts w:ascii="宋体" w:hAnsi="宋体"/>
                <w:sz w:val="20"/>
                <w:szCs w:val="21"/>
              </w:rPr>
            </w:pPr>
            <w:r w:rsidRPr="0048714D">
              <w:rPr>
                <w:rFonts w:ascii="宋体" w:hAnsi="宋体"/>
                <w:sz w:val="20"/>
                <w:szCs w:val="21"/>
              </w:rPr>
              <w:t>3：IP（IP-SM-GW）</w:t>
            </w:r>
          </w:p>
        </w:tc>
      </w:tr>
    </w:tbl>
    <w:p w14:paraId="5F91E4AE" w14:textId="77777777" w:rsidR="00F86938" w:rsidRPr="0048714D" w:rsidRDefault="00F86938" w:rsidP="00170FD8">
      <w:pPr>
        <w:ind w:firstLine="480"/>
      </w:pPr>
    </w:p>
    <w:p w14:paraId="7AFED6DA" w14:textId="77777777" w:rsidR="00F86938" w:rsidRPr="0048714D" w:rsidRDefault="00F86938">
      <w:pPr>
        <w:pStyle w:val="51"/>
      </w:pPr>
      <w:r w:rsidRPr="0048714D">
        <w:rPr>
          <w:rFonts w:hint="eastAsia"/>
        </w:rPr>
        <w:t>彩信话单</w:t>
      </w:r>
    </w:p>
    <w:p w14:paraId="1D855BC3" w14:textId="77777777" w:rsidR="00F86938" w:rsidRPr="0048714D" w:rsidRDefault="00F86938" w:rsidP="00170FD8">
      <w:pPr>
        <w:ind w:firstLine="480"/>
      </w:pPr>
      <w:r w:rsidRPr="0048714D">
        <w:rPr>
          <w:rFonts w:hint="eastAsia"/>
        </w:rPr>
        <w:t>文件级校验</w:t>
      </w:r>
    </w:p>
    <w:tbl>
      <w:tblPr>
        <w:tblW w:w="0" w:type="auto"/>
        <w:tblInd w:w="3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417"/>
        <w:gridCol w:w="5291"/>
      </w:tblGrid>
      <w:tr w:rsidR="00F86938" w:rsidRPr="0048714D" w14:paraId="61375F94" w14:textId="77777777" w:rsidTr="00170FD8">
        <w:trPr>
          <w:cantSplit/>
        </w:trPr>
        <w:tc>
          <w:tcPr>
            <w:tcW w:w="1417"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201E1757" w14:textId="77777777" w:rsidR="00F86938" w:rsidRPr="0048714D" w:rsidRDefault="00F86938" w:rsidP="00170FD8">
            <w:pPr>
              <w:spacing w:line="320" w:lineRule="atLeast"/>
              <w:ind w:firstLineChars="0" w:firstLine="0"/>
              <w:jc w:val="center"/>
              <w:rPr>
                <w:rFonts w:ascii="黑体" w:eastAsia="黑体" w:hAnsi="黑体" w:cs="Arial"/>
                <w:sz w:val="20"/>
                <w:szCs w:val="20"/>
              </w:rPr>
            </w:pPr>
            <w:r w:rsidRPr="0048714D">
              <w:rPr>
                <w:rFonts w:ascii="黑体" w:eastAsia="黑体" w:hAnsi="黑体" w:cs="Arial" w:hint="eastAsia"/>
                <w:sz w:val="20"/>
                <w:szCs w:val="20"/>
              </w:rPr>
              <w:lastRenderedPageBreak/>
              <w:t>错误代码</w:t>
            </w:r>
          </w:p>
        </w:tc>
        <w:tc>
          <w:tcPr>
            <w:tcW w:w="5291"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3D7233BB" w14:textId="77777777" w:rsidR="00F86938" w:rsidRPr="0048714D" w:rsidRDefault="00F86938" w:rsidP="00170FD8">
            <w:pPr>
              <w:spacing w:line="320" w:lineRule="atLeast"/>
              <w:ind w:firstLineChars="17" w:firstLine="34"/>
              <w:rPr>
                <w:rFonts w:ascii="黑体" w:eastAsia="黑体" w:hAnsi="黑体" w:cs="Arial"/>
                <w:sz w:val="20"/>
                <w:szCs w:val="20"/>
              </w:rPr>
            </w:pPr>
            <w:r w:rsidRPr="0048714D">
              <w:rPr>
                <w:rFonts w:ascii="黑体" w:eastAsia="黑体" w:hAnsi="黑体" w:cs="Arial" w:hint="eastAsia"/>
                <w:sz w:val="20"/>
                <w:szCs w:val="20"/>
              </w:rPr>
              <w:t>错误描述</w:t>
            </w:r>
          </w:p>
        </w:tc>
      </w:tr>
      <w:tr w:rsidR="00F86938" w:rsidRPr="0048714D" w14:paraId="4520DA00" w14:textId="77777777" w:rsidTr="00170FD8">
        <w:trPr>
          <w:cantSplit/>
        </w:trPr>
        <w:tc>
          <w:tcPr>
            <w:tcW w:w="1417" w:type="dxa"/>
            <w:shd w:val="clear" w:color="auto" w:fill="auto"/>
          </w:tcPr>
          <w:p w14:paraId="245A9805" w14:textId="77777777" w:rsidR="00F86938" w:rsidRPr="0048714D" w:rsidRDefault="00F86938" w:rsidP="00170FD8">
            <w:pPr>
              <w:spacing w:line="320" w:lineRule="atLeast"/>
              <w:ind w:firstLineChars="0" w:firstLine="0"/>
              <w:jc w:val="center"/>
              <w:rPr>
                <w:rFonts w:cs="Arial"/>
                <w:sz w:val="20"/>
                <w:szCs w:val="20"/>
              </w:rPr>
            </w:pPr>
            <w:r w:rsidRPr="0048714D">
              <w:rPr>
                <w:rFonts w:cs="Arial"/>
                <w:sz w:val="20"/>
                <w:szCs w:val="20"/>
              </w:rPr>
              <w:t>F000</w:t>
            </w:r>
          </w:p>
        </w:tc>
        <w:tc>
          <w:tcPr>
            <w:tcW w:w="5291" w:type="dxa"/>
            <w:shd w:val="clear" w:color="auto" w:fill="auto"/>
          </w:tcPr>
          <w:p w14:paraId="4286B6D5" w14:textId="77777777" w:rsidR="00F86938" w:rsidRPr="0048714D" w:rsidRDefault="00F86938" w:rsidP="00170FD8">
            <w:pPr>
              <w:spacing w:line="320" w:lineRule="atLeast"/>
              <w:ind w:firstLineChars="17" w:firstLine="34"/>
              <w:rPr>
                <w:rFonts w:cs="Arial"/>
                <w:sz w:val="20"/>
                <w:szCs w:val="20"/>
              </w:rPr>
            </w:pPr>
            <w:r w:rsidRPr="0048714D">
              <w:rPr>
                <w:rFonts w:cs="Arial" w:hint="eastAsia"/>
                <w:sz w:val="20"/>
                <w:szCs w:val="20"/>
              </w:rPr>
              <w:t>文件大小为</w:t>
            </w:r>
            <w:r w:rsidRPr="0048714D">
              <w:rPr>
                <w:rFonts w:cs="Arial"/>
                <w:sz w:val="20"/>
                <w:szCs w:val="20"/>
              </w:rPr>
              <w:t>0</w:t>
            </w:r>
            <w:r w:rsidRPr="0048714D">
              <w:rPr>
                <w:rFonts w:cs="Arial" w:hint="eastAsia"/>
                <w:sz w:val="20"/>
                <w:szCs w:val="20"/>
              </w:rPr>
              <w:t>或不是</w:t>
            </w:r>
            <w:r w:rsidRPr="0048714D">
              <w:rPr>
                <w:rFonts w:cs="Arial"/>
                <w:sz w:val="20"/>
                <w:szCs w:val="20"/>
              </w:rPr>
              <w:t>338</w:t>
            </w:r>
            <w:r w:rsidRPr="0048714D">
              <w:rPr>
                <w:rFonts w:cs="Arial" w:hint="eastAsia"/>
                <w:sz w:val="20"/>
                <w:szCs w:val="20"/>
              </w:rPr>
              <w:t>的倍数</w:t>
            </w:r>
          </w:p>
        </w:tc>
      </w:tr>
      <w:tr w:rsidR="00F86938" w:rsidRPr="0048714D" w14:paraId="32D2E2C1" w14:textId="77777777" w:rsidTr="00170FD8">
        <w:trPr>
          <w:cantSplit/>
        </w:trPr>
        <w:tc>
          <w:tcPr>
            <w:tcW w:w="1417" w:type="dxa"/>
            <w:shd w:val="clear" w:color="auto" w:fill="auto"/>
          </w:tcPr>
          <w:p w14:paraId="18581CED" w14:textId="77777777" w:rsidR="00F86938" w:rsidRPr="0048714D" w:rsidRDefault="00F86938" w:rsidP="00170FD8">
            <w:pPr>
              <w:spacing w:line="320" w:lineRule="atLeast"/>
              <w:ind w:firstLineChars="0" w:firstLine="0"/>
              <w:jc w:val="center"/>
              <w:rPr>
                <w:rFonts w:cs="Arial"/>
                <w:sz w:val="20"/>
                <w:szCs w:val="20"/>
              </w:rPr>
            </w:pPr>
            <w:r w:rsidRPr="0048714D">
              <w:rPr>
                <w:rFonts w:cs="Arial"/>
                <w:sz w:val="20"/>
                <w:szCs w:val="20"/>
              </w:rPr>
              <w:t>F001</w:t>
            </w:r>
          </w:p>
        </w:tc>
        <w:tc>
          <w:tcPr>
            <w:tcW w:w="5291" w:type="dxa"/>
            <w:shd w:val="clear" w:color="auto" w:fill="auto"/>
          </w:tcPr>
          <w:p w14:paraId="075A6B4B" w14:textId="77777777" w:rsidR="00F86938" w:rsidRPr="0048714D" w:rsidRDefault="00F86938" w:rsidP="00170FD8">
            <w:pPr>
              <w:spacing w:line="320" w:lineRule="atLeast"/>
              <w:ind w:firstLineChars="17" w:firstLine="34"/>
              <w:rPr>
                <w:rFonts w:cs="Arial"/>
                <w:sz w:val="20"/>
                <w:szCs w:val="20"/>
              </w:rPr>
            </w:pPr>
            <w:r w:rsidRPr="0048714D">
              <w:rPr>
                <w:rFonts w:cs="Arial" w:hint="eastAsia"/>
                <w:sz w:val="20"/>
                <w:szCs w:val="20"/>
              </w:rPr>
              <w:t>文件重复上传</w:t>
            </w:r>
          </w:p>
        </w:tc>
      </w:tr>
      <w:tr w:rsidR="00F86938" w:rsidRPr="0048714D" w14:paraId="2DC665B8" w14:textId="77777777" w:rsidTr="00170FD8">
        <w:trPr>
          <w:cantSplit/>
        </w:trPr>
        <w:tc>
          <w:tcPr>
            <w:tcW w:w="1417" w:type="dxa"/>
            <w:shd w:val="clear" w:color="auto" w:fill="auto"/>
          </w:tcPr>
          <w:p w14:paraId="5F51DD07" w14:textId="77777777" w:rsidR="00F86938" w:rsidRPr="0048714D" w:rsidRDefault="00F86938" w:rsidP="00170FD8">
            <w:pPr>
              <w:spacing w:line="320" w:lineRule="atLeast"/>
              <w:ind w:firstLineChars="0" w:firstLine="0"/>
              <w:jc w:val="center"/>
              <w:rPr>
                <w:rFonts w:cs="Arial"/>
                <w:sz w:val="20"/>
                <w:szCs w:val="20"/>
              </w:rPr>
            </w:pPr>
            <w:r w:rsidRPr="0048714D">
              <w:rPr>
                <w:rFonts w:cs="Arial"/>
                <w:sz w:val="20"/>
                <w:szCs w:val="20"/>
              </w:rPr>
              <w:t>F080</w:t>
            </w:r>
          </w:p>
        </w:tc>
        <w:tc>
          <w:tcPr>
            <w:tcW w:w="5291" w:type="dxa"/>
            <w:shd w:val="clear" w:color="auto" w:fill="auto"/>
          </w:tcPr>
          <w:p w14:paraId="62994A5B" w14:textId="77777777" w:rsidR="00F86938" w:rsidRPr="0048714D" w:rsidRDefault="00F86938" w:rsidP="00170FD8">
            <w:pPr>
              <w:spacing w:line="320" w:lineRule="atLeast"/>
              <w:ind w:firstLineChars="17" w:firstLine="34"/>
              <w:rPr>
                <w:rFonts w:cs="Arial"/>
                <w:sz w:val="20"/>
                <w:szCs w:val="20"/>
              </w:rPr>
            </w:pPr>
            <w:r w:rsidRPr="0048714D">
              <w:rPr>
                <w:rFonts w:cs="Arial" w:hint="eastAsia"/>
                <w:sz w:val="20"/>
                <w:szCs w:val="20"/>
              </w:rPr>
              <w:t>头记录中的结束符不是回车换行</w:t>
            </w:r>
          </w:p>
        </w:tc>
      </w:tr>
      <w:tr w:rsidR="00F86938" w:rsidRPr="0048714D" w14:paraId="60E3488B" w14:textId="77777777" w:rsidTr="00170FD8">
        <w:trPr>
          <w:cantSplit/>
        </w:trPr>
        <w:tc>
          <w:tcPr>
            <w:tcW w:w="1417" w:type="dxa"/>
            <w:shd w:val="clear" w:color="auto" w:fill="auto"/>
          </w:tcPr>
          <w:p w14:paraId="2F390376" w14:textId="77777777" w:rsidR="00F86938" w:rsidRPr="0048714D" w:rsidRDefault="00F86938" w:rsidP="00170FD8">
            <w:pPr>
              <w:spacing w:line="320" w:lineRule="atLeast"/>
              <w:ind w:firstLineChars="0" w:firstLine="0"/>
              <w:jc w:val="center"/>
              <w:rPr>
                <w:rFonts w:cs="Arial"/>
                <w:sz w:val="20"/>
                <w:szCs w:val="20"/>
              </w:rPr>
            </w:pPr>
            <w:r w:rsidRPr="0048714D">
              <w:rPr>
                <w:rFonts w:cs="Arial"/>
                <w:sz w:val="20"/>
                <w:szCs w:val="20"/>
              </w:rPr>
              <w:t>F160</w:t>
            </w:r>
          </w:p>
        </w:tc>
        <w:tc>
          <w:tcPr>
            <w:tcW w:w="5291" w:type="dxa"/>
            <w:shd w:val="clear" w:color="auto" w:fill="auto"/>
          </w:tcPr>
          <w:p w14:paraId="39468183" w14:textId="77777777" w:rsidR="00F86938" w:rsidRPr="0048714D" w:rsidRDefault="00F86938" w:rsidP="00170FD8">
            <w:pPr>
              <w:spacing w:line="320" w:lineRule="atLeast"/>
              <w:ind w:firstLineChars="17" w:firstLine="34"/>
              <w:rPr>
                <w:rFonts w:cs="Arial"/>
                <w:sz w:val="20"/>
                <w:szCs w:val="20"/>
              </w:rPr>
            </w:pPr>
            <w:r w:rsidRPr="0048714D">
              <w:rPr>
                <w:rFonts w:cs="Arial" w:hint="eastAsia"/>
                <w:sz w:val="20"/>
                <w:szCs w:val="20"/>
              </w:rPr>
              <w:t>尾记录中的</w:t>
            </w:r>
            <w:r w:rsidRPr="0048714D">
              <w:rPr>
                <w:rFonts w:ascii="宋体" w:hAnsi="宋体" w:cs="Arial" w:hint="eastAsia"/>
                <w:sz w:val="20"/>
                <w:szCs w:val="20"/>
              </w:rPr>
              <w:t>话单总数合计与累计值不符</w:t>
            </w:r>
          </w:p>
        </w:tc>
      </w:tr>
      <w:tr w:rsidR="00F86938" w:rsidRPr="0048714D" w14:paraId="272B7AC4" w14:textId="77777777" w:rsidTr="00170FD8">
        <w:trPr>
          <w:cantSplit/>
        </w:trPr>
        <w:tc>
          <w:tcPr>
            <w:tcW w:w="1417" w:type="dxa"/>
            <w:shd w:val="clear" w:color="auto" w:fill="auto"/>
          </w:tcPr>
          <w:p w14:paraId="0A62E10E" w14:textId="77777777" w:rsidR="00F86938" w:rsidRPr="0048714D" w:rsidRDefault="00F86938" w:rsidP="00170FD8">
            <w:pPr>
              <w:spacing w:line="320" w:lineRule="atLeast"/>
              <w:ind w:firstLineChars="0" w:firstLine="0"/>
              <w:jc w:val="center"/>
              <w:rPr>
                <w:rFonts w:cs="Arial"/>
                <w:sz w:val="20"/>
                <w:szCs w:val="20"/>
              </w:rPr>
            </w:pPr>
            <w:r w:rsidRPr="0048714D">
              <w:rPr>
                <w:rFonts w:cs="Arial"/>
                <w:sz w:val="20"/>
                <w:szCs w:val="20"/>
              </w:rPr>
              <w:t>F210</w:t>
            </w:r>
          </w:p>
        </w:tc>
        <w:tc>
          <w:tcPr>
            <w:tcW w:w="5291" w:type="dxa"/>
            <w:shd w:val="clear" w:color="auto" w:fill="auto"/>
          </w:tcPr>
          <w:p w14:paraId="0E60806C" w14:textId="77777777" w:rsidR="00F86938" w:rsidRPr="0048714D" w:rsidRDefault="00F86938" w:rsidP="00170FD8">
            <w:pPr>
              <w:spacing w:line="320" w:lineRule="atLeast"/>
              <w:ind w:firstLineChars="17" w:firstLine="34"/>
              <w:rPr>
                <w:rFonts w:cs="Arial"/>
                <w:sz w:val="20"/>
                <w:szCs w:val="20"/>
              </w:rPr>
            </w:pPr>
            <w:r w:rsidRPr="0048714D">
              <w:rPr>
                <w:rFonts w:cs="Arial" w:hint="eastAsia"/>
                <w:sz w:val="20"/>
                <w:szCs w:val="20"/>
              </w:rPr>
              <w:t>尾记录中的结束符不是回车换行</w:t>
            </w:r>
          </w:p>
        </w:tc>
      </w:tr>
    </w:tbl>
    <w:p w14:paraId="4A116846" w14:textId="77777777" w:rsidR="00F86938" w:rsidRPr="0048714D" w:rsidRDefault="00F86938" w:rsidP="00170FD8">
      <w:pPr>
        <w:ind w:firstLine="480"/>
      </w:pPr>
      <w:r w:rsidRPr="0048714D">
        <w:rPr>
          <w:rFonts w:hint="eastAsia"/>
        </w:rPr>
        <w:t>话单校验</w:t>
      </w:r>
    </w:p>
    <w:tbl>
      <w:tblPr>
        <w:tblW w:w="9381" w:type="dxa"/>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710"/>
        <w:gridCol w:w="1417"/>
        <w:gridCol w:w="1559"/>
        <w:gridCol w:w="1134"/>
        <w:gridCol w:w="4561"/>
      </w:tblGrid>
      <w:tr w:rsidR="00F86938" w:rsidRPr="0048714D" w14:paraId="139D44A8" w14:textId="77777777" w:rsidTr="00170FD8">
        <w:trPr>
          <w:cantSplit/>
        </w:trPr>
        <w:tc>
          <w:tcPr>
            <w:tcW w:w="710"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18DA32AE" w14:textId="77777777" w:rsidR="00F86938" w:rsidRPr="0048714D" w:rsidRDefault="00F86938" w:rsidP="00170FD8">
            <w:pPr>
              <w:spacing w:line="300" w:lineRule="auto"/>
              <w:ind w:firstLineChars="0" w:firstLine="0"/>
              <w:jc w:val="center"/>
              <w:rPr>
                <w:rFonts w:ascii="黑体" w:eastAsia="黑体" w:hAnsi="黑体" w:cs="Arial"/>
                <w:b/>
                <w:caps/>
                <w:sz w:val="20"/>
                <w:szCs w:val="20"/>
              </w:rPr>
            </w:pPr>
            <w:r w:rsidRPr="0048714D">
              <w:rPr>
                <w:rFonts w:ascii="黑体" w:eastAsia="黑体" w:hAnsi="黑体" w:cs="Arial" w:hint="eastAsia"/>
                <w:b/>
                <w:caps/>
                <w:sz w:val="20"/>
                <w:szCs w:val="20"/>
              </w:rPr>
              <w:t>序号</w:t>
            </w:r>
          </w:p>
        </w:tc>
        <w:tc>
          <w:tcPr>
            <w:tcW w:w="1417"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05D6EA3F" w14:textId="77777777" w:rsidR="00F86938" w:rsidRPr="0048714D" w:rsidRDefault="00F86938" w:rsidP="00170FD8">
            <w:pPr>
              <w:spacing w:line="300" w:lineRule="auto"/>
              <w:ind w:leftChars="-41" w:left="-98" w:firstLineChars="5" w:firstLine="10"/>
              <w:jc w:val="center"/>
              <w:rPr>
                <w:rFonts w:ascii="黑体" w:eastAsia="黑体" w:hAnsi="黑体" w:cs="Arial"/>
                <w:b/>
                <w:caps/>
                <w:sz w:val="20"/>
                <w:szCs w:val="20"/>
              </w:rPr>
            </w:pPr>
            <w:r w:rsidRPr="0048714D">
              <w:rPr>
                <w:rFonts w:ascii="黑体" w:eastAsia="黑体" w:hAnsi="黑体" w:cs="Arial" w:hint="eastAsia"/>
                <w:b/>
                <w:caps/>
                <w:sz w:val="20"/>
                <w:szCs w:val="20"/>
              </w:rPr>
              <w:t>名称</w:t>
            </w:r>
          </w:p>
        </w:tc>
        <w:tc>
          <w:tcPr>
            <w:tcW w:w="1559"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20E52CBC" w14:textId="77777777" w:rsidR="00F86938" w:rsidRPr="0048714D" w:rsidRDefault="00F86938" w:rsidP="00170FD8">
            <w:pPr>
              <w:spacing w:line="300" w:lineRule="auto"/>
              <w:ind w:firstLineChars="0" w:firstLine="0"/>
              <w:jc w:val="center"/>
              <w:rPr>
                <w:rFonts w:ascii="黑体" w:eastAsia="黑体" w:hAnsi="黑体" w:cs="Arial"/>
                <w:b/>
                <w:caps/>
                <w:sz w:val="20"/>
                <w:szCs w:val="20"/>
              </w:rPr>
            </w:pPr>
            <w:r w:rsidRPr="0048714D">
              <w:rPr>
                <w:rFonts w:ascii="黑体" w:eastAsia="黑体" w:hAnsi="黑体" w:cs="Arial" w:hint="eastAsia"/>
                <w:b/>
                <w:caps/>
                <w:sz w:val="20"/>
                <w:szCs w:val="20"/>
              </w:rPr>
              <w:t>域</w:t>
            </w:r>
            <w:r w:rsidRPr="0048714D">
              <w:rPr>
                <w:rFonts w:ascii="黑体" w:eastAsia="黑体" w:hAnsi="黑体" w:cs="Arial"/>
                <w:b/>
                <w:caps/>
                <w:sz w:val="20"/>
                <w:szCs w:val="20"/>
              </w:rPr>
              <w:t xml:space="preserve">   </w:t>
            </w:r>
            <w:r w:rsidRPr="0048714D">
              <w:rPr>
                <w:rFonts w:ascii="黑体" w:eastAsia="黑体" w:hAnsi="黑体" w:cs="Arial" w:hint="eastAsia"/>
                <w:b/>
                <w:caps/>
                <w:sz w:val="20"/>
                <w:szCs w:val="20"/>
              </w:rPr>
              <w:t>名</w:t>
            </w:r>
          </w:p>
        </w:tc>
        <w:tc>
          <w:tcPr>
            <w:tcW w:w="1134"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12F1E478" w14:textId="77777777" w:rsidR="00F86938" w:rsidRPr="0048714D" w:rsidRDefault="00F86938" w:rsidP="00170FD8">
            <w:pPr>
              <w:spacing w:line="300" w:lineRule="auto"/>
              <w:ind w:firstLineChars="0" w:firstLine="0"/>
              <w:jc w:val="center"/>
              <w:rPr>
                <w:rFonts w:ascii="黑体" w:eastAsia="黑体" w:hAnsi="黑体" w:cs="Arial"/>
                <w:b/>
                <w:caps/>
                <w:sz w:val="20"/>
                <w:szCs w:val="20"/>
              </w:rPr>
            </w:pPr>
            <w:r w:rsidRPr="0048714D">
              <w:rPr>
                <w:rFonts w:ascii="黑体" w:eastAsia="黑体" w:hAnsi="黑体" w:cs="Arial" w:hint="eastAsia"/>
                <w:b/>
                <w:caps/>
                <w:sz w:val="20"/>
                <w:szCs w:val="20"/>
              </w:rPr>
              <w:t>错误代码</w:t>
            </w:r>
          </w:p>
        </w:tc>
        <w:tc>
          <w:tcPr>
            <w:tcW w:w="4561"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64D67D99" w14:textId="77777777" w:rsidR="00F86938" w:rsidRPr="0048714D" w:rsidRDefault="00F86938" w:rsidP="00170FD8">
            <w:pPr>
              <w:spacing w:line="300" w:lineRule="auto"/>
              <w:ind w:firstLineChars="0" w:firstLine="0"/>
              <w:jc w:val="center"/>
              <w:rPr>
                <w:rFonts w:ascii="黑体" w:eastAsia="黑体" w:hAnsi="黑体" w:cs="Arial"/>
                <w:b/>
                <w:caps/>
                <w:sz w:val="20"/>
                <w:szCs w:val="20"/>
              </w:rPr>
            </w:pPr>
            <w:r w:rsidRPr="0048714D">
              <w:rPr>
                <w:rFonts w:ascii="黑体" w:eastAsia="黑体" w:hAnsi="黑体" w:cs="Arial" w:hint="eastAsia"/>
                <w:b/>
                <w:caps/>
                <w:sz w:val="20"/>
                <w:szCs w:val="20"/>
              </w:rPr>
              <w:t>错误描述</w:t>
            </w:r>
          </w:p>
        </w:tc>
      </w:tr>
      <w:tr w:rsidR="00F86938" w:rsidRPr="0048714D" w14:paraId="55860C5E" w14:textId="77777777" w:rsidTr="00170FD8">
        <w:trPr>
          <w:cantSplit/>
        </w:trPr>
        <w:tc>
          <w:tcPr>
            <w:tcW w:w="710" w:type="dxa"/>
            <w:shd w:val="clear" w:color="auto" w:fill="auto"/>
          </w:tcPr>
          <w:p w14:paraId="135F8DFE" w14:textId="77777777" w:rsidR="00F86938" w:rsidRPr="0048714D" w:rsidRDefault="00F86938" w:rsidP="00F86938">
            <w:pPr>
              <w:numPr>
                <w:ilvl w:val="0"/>
                <w:numId w:val="17"/>
              </w:numPr>
              <w:tabs>
                <w:tab w:val="clear" w:pos="420"/>
              </w:tabs>
              <w:spacing w:line="300" w:lineRule="auto"/>
              <w:ind w:left="0" w:firstLineChars="0" w:firstLine="0"/>
              <w:jc w:val="left"/>
              <w:rPr>
                <w:rFonts w:ascii="宋体" w:hAnsi="宋体" w:cs="Arial"/>
                <w:sz w:val="20"/>
                <w:szCs w:val="20"/>
              </w:rPr>
            </w:pPr>
          </w:p>
        </w:tc>
        <w:tc>
          <w:tcPr>
            <w:tcW w:w="1417" w:type="dxa"/>
            <w:shd w:val="clear" w:color="auto" w:fill="auto"/>
          </w:tcPr>
          <w:p w14:paraId="53D6FC26"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Rec_type</w:t>
            </w:r>
          </w:p>
        </w:tc>
        <w:tc>
          <w:tcPr>
            <w:tcW w:w="1559" w:type="dxa"/>
            <w:shd w:val="clear" w:color="auto" w:fill="auto"/>
          </w:tcPr>
          <w:p w14:paraId="79942474"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话单记录标记</w:t>
            </w:r>
          </w:p>
        </w:tc>
        <w:tc>
          <w:tcPr>
            <w:tcW w:w="1134" w:type="dxa"/>
            <w:shd w:val="clear" w:color="auto" w:fill="auto"/>
          </w:tcPr>
          <w:p w14:paraId="43477080"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F010</w:t>
            </w:r>
          </w:p>
        </w:tc>
        <w:tc>
          <w:tcPr>
            <w:tcW w:w="4561" w:type="dxa"/>
            <w:shd w:val="clear" w:color="auto" w:fill="auto"/>
          </w:tcPr>
          <w:p w14:paraId="26B3A9CE"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宋体" w:hAnsi="宋体" w:cs="Arial" w:hint="eastAsia"/>
                <w:sz w:val="20"/>
                <w:szCs w:val="20"/>
              </w:rPr>
              <w:t>话单记录标记不为“</w:t>
            </w:r>
            <w:r w:rsidRPr="0048714D">
              <w:rPr>
                <w:rFonts w:ascii="宋体" w:hAnsi="宋体" w:cs="Arial"/>
                <w:sz w:val="20"/>
                <w:szCs w:val="20"/>
              </w:rPr>
              <w:t>20”</w:t>
            </w:r>
          </w:p>
        </w:tc>
      </w:tr>
      <w:tr w:rsidR="00F86938" w:rsidRPr="0048714D" w14:paraId="35301A76" w14:textId="77777777" w:rsidTr="00170FD8">
        <w:trPr>
          <w:cantSplit/>
        </w:trPr>
        <w:tc>
          <w:tcPr>
            <w:tcW w:w="710" w:type="dxa"/>
            <w:shd w:val="clear" w:color="auto" w:fill="auto"/>
          </w:tcPr>
          <w:p w14:paraId="12954566"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039405F7"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mm_seq</w:t>
            </w:r>
          </w:p>
        </w:tc>
        <w:tc>
          <w:tcPr>
            <w:tcW w:w="1559" w:type="dxa"/>
            <w:shd w:val="clear" w:color="auto" w:fill="auto"/>
          </w:tcPr>
          <w:p w14:paraId="60B59923" w14:textId="77777777" w:rsidR="00F86938" w:rsidRPr="0048714D" w:rsidRDefault="00F86938" w:rsidP="00170FD8">
            <w:pPr>
              <w:spacing w:line="300" w:lineRule="auto"/>
              <w:ind w:firstLineChars="0" w:firstLine="0"/>
              <w:jc w:val="center"/>
              <w:rPr>
                <w:rFonts w:ascii="Calibri" w:hAnsi="Calibri" w:cs="Arial"/>
                <w:sz w:val="20"/>
                <w:szCs w:val="20"/>
              </w:rPr>
            </w:pPr>
            <w:r w:rsidRPr="0048714D">
              <w:rPr>
                <w:rFonts w:ascii="Calibri" w:hAnsi="Calibri" w:cs="Arial"/>
                <w:sz w:val="20"/>
                <w:szCs w:val="20"/>
              </w:rPr>
              <w:t>MM</w:t>
            </w:r>
            <w:r w:rsidRPr="0048714D">
              <w:rPr>
                <w:rFonts w:ascii="Calibri" w:hAnsi="Calibri" w:cs="Arial" w:hint="eastAsia"/>
                <w:sz w:val="20"/>
                <w:szCs w:val="20"/>
              </w:rPr>
              <w:t>序列号</w:t>
            </w:r>
          </w:p>
        </w:tc>
        <w:tc>
          <w:tcPr>
            <w:tcW w:w="1134" w:type="dxa"/>
            <w:shd w:val="clear" w:color="auto" w:fill="auto"/>
          </w:tcPr>
          <w:p w14:paraId="31C0CDB3"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F020</w:t>
            </w:r>
          </w:p>
        </w:tc>
        <w:tc>
          <w:tcPr>
            <w:tcW w:w="4561" w:type="dxa"/>
            <w:shd w:val="clear" w:color="auto" w:fill="auto"/>
          </w:tcPr>
          <w:p w14:paraId="4CA01AC7"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Calibri" w:hAnsi="Calibri" w:cs="Arial"/>
                <w:sz w:val="20"/>
                <w:szCs w:val="20"/>
              </w:rPr>
              <w:t>MM</w:t>
            </w:r>
            <w:r w:rsidRPr="0048714D">
              <w:rPr>
                <w:rFonts w:ascii="Calibri" w:hAnsi="Calibri" w:cs="Arial" w:hint="eastAsia"/>
                <w:sz w:val="20"/>
                <w:szCs w:val="20"/>
              </w:rPr>
              <w:t>序列号不为全数字</w:t>
            </w:r>
          </w:p>
        </w:tc>
      </w:tr>
      <w:tr w:rsidR="00F86938" w:rsidRPr="0048714D" w14:paraId="46D5421C" w14:textId="77777777" w:rsidTr="00170FD8">
        <w:trPr>
          <w:cantSplit/>
        </w:trPr>
        <w:tc>
          <w:tcPr>
            <w:tcW w:w="710" w:type="dxa"/>
            <w:shd w:val="clear" w:color="auto" w:fill="auto"/>
          </w:tcPr>
          <w:p w14:paraId="1173F65D"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28BF0AEE"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MM_type</w:t>
            </w:r>
          </w:p>
        </w:tc>
        <w:tc>
          <w:tcPr>
            <w:tcW w:w="1559" w:type="dxa"/>
            <w:shd w:val="clear" w:color="auto" w:fill="auto"/>
          </w:tcPr>
          <w:p w14:paraId="44130854"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MM话单类型</w:t>
            </w:r>
          </w:p>
        </w:tc>
        <w:tc>
          <w:tcPr>
            <w:tcW w:w="1134" w:type="dxa"/>
            <w:shd w:val="clear" w:color="auto" w:fill="auto"/>
          </w:tcPr>
          <w:p w14:paraId="29335D60"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F030</w:t>
            </w:r>
          </w:p>
        </w:tc>
        <w:tc>
          <w:tcPr>
            <w:tcW w:w="4561" w:type="dxa"/>
            <w:shd w:val="clear" w:color="auto" w:fill="auto"/>
          </w:tcPr>
          <w:p w14:paraId="32920411"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sz w:val="20"/>
                <w:szCs w:val="20"/>
              </w:rPr>
              <w:t>MM</w:t>
            </w:r>
            <w:r w:rsidRPr="0048714D">
              <w:rPr>
                <w:rFonts w:ascii="Calibri" w:hAnsi="Calibri" w:cs="Arial" w:hint="eastAsia"/>
                <w:sz w:val="20"/>
                <w:szCs w:val="20"/>
              </w:rPr>
              <w:t>话单类型错误，有效值为：</w:t>
            </w:r>
          </w:p>
          <w:p w14:paraId="26B2D200" w14:textId="77777777" w:rsidR="00F86938" w:rsidRPr="0048714D" w:rsidRDefault="00F86938" w:rsidP="00170FD8">
            <w:pPr>
              <w:spacing w:line="300" w:lineRule="auto"/>
              <w:ind w:firstLineChars="0" w:firstLine="0"/>
              <w:rPr>
                <w:rFonts w:ascii="宋体" w:hAnsi="宋体" w:cs="Arial"/>
                <w:color w:val="000000"/>
                <w:sz w:val="20"/>
                <w:szCs w:val="20"/>
              </w:rPr>
            </w:pPr>
            <w:r w:rsidRPr="0048714D">
              <w:rPr>
                <w:rFonts w:ascii="宋体" w:hAnsi="宋体" w:cs="Arial" w:hint="eastAsia"/>
                <w:color w:val="000000"/>
                <w:sz w:val="20"/>
                <w:szCs w:val="20"/>
              </w:rPr>
              <w:t>“</w:t>
            </w:r>
            <w:r w:rsidRPr="0048714D">
              <w:rPr>
                <w:rFonts w:ascii="宋体" w:hAnsi="宋体" w:cs="Arial"/>
                <w:color w:val="000000"/>
                <w:sz w:val="20"/>
                <w:szCs w:val="20"/>
              </w:rPr>
              <w:t>00”（MO）</w:t>
            </w:r>
          </w:p>
          <w:p w14:paraId="352F0AF7" w14:textId="77777777" w:rsidR="00F86938" w:rsidRPr="0048714D" w:rsidRDefault="00F86938" w:rsidP="00170FD8">
            <w:pPr>
              <w:spacing w:line="300" w:lineRule="auto"/>
              <w:ind w:firstLineChars="0" w:firstLine="0"/>
              <w:rPr>
                <w:rFonts w:ascii="宋体" w:hAnsi="宋体" w:cs="Arial"/>
                <w:color w:val="000000"/>
                <w:sz w:val="20"/>
                <w:szCs w:val="20"/>
              </w:rPr>
            </w:pPr>
            <w:r w:rsidRPr="0048714D">
              <w:rPr>
                <w:rFonts w:ascii="宋体" w:hAnsi="宋体" w:cs="Arial" w:hint="eastAsia"/>
                <w:color w:val="000000"/>
                <w:sz w:val="20"/>
                <w:szCs w:val="20"/>
              </w:rPr>
              <w:t>“</w:t>
            </w:r>
            <w:r w:rsidRPr="0048714D">
              <w:rPr>
                <w:rFonts w:ascii="宋体" w:hAnsi="宋体" w:cs="Arial"/>
                <w:color w:val="000000"/>
                <w:sz w:val="20"/>
                <w:szCs w:val="20"/>
              </w:rPr>
              <w:t>01”（EO）</w:t>
            </w:r>
          </w:p>
          <w:p w14:paraId="68C46BB6" w14:textId="77777777" w:rsidR="00F86938" w:rsidRPr="0048714D" w:rsidRDefault="00F86938" w:rsidP="00170FD8">
            <w:pPr>
              <w:spacing w:line="300" w:lineRule="auto"/>
              <w:ind w:firstLineChars="0" w:firstLine="0"/>
              <w:rPr>
                <w:rFonts w:ascii="宋体" w:hAnsi="宋体" w:cs="Arial"/>
                <w:color w:val="000000"/>
                <w:sz w:val="20"/>
                <w:szCs w:val="20"/>
              </w:rPr>
            </w:pPr>
            <w:r w:rsidRPr="0048714D">
              <w:rPr>
                <w:rFonts w:ascii="宋体" w:hAnsi="宋体" w:cs="Arial" w:hint="eastAsia"/>
                <w:color w:val="000000"/>
                <w:sz w:val="20"/>
                <w:szCs w:val="20"/>
              </w:rPr>
              <w:t>“</w:t>
            </w:r>
            <w:r w:rsidRPr="0048714D">
              <w:rPr>
                <w:rFonts w:ascii="宋体" w:hAnsi="宋体" w:cs="Arial"/>
                <w:color w:val="000000"/>
                <w:sz w:val="20"/>
                <w:szCs w:val="20"/>
              </w:rPr>
              <w:t>02”（AO）</w:t>
            </w:r>
          </w:p>
          <w:p w14:paraId="526517FB" w14:textId="77777777" w:rsidR="00F86938" w:rsidRPr="0048714D" w:rsidRDefault="00F86938" w:rsidP="00170FD8">
            <w:pPr>
              <w:spacing w:line="300" w:lineRule="auto"/>
              <w:ind w:firstLineChars="0" w:firstLine="0"/>
              <w:rPr>
                <w:rFonts w:ascii="宋体" w:hAnsi="宋体" w:cs="Arial"/>
                <w:color w:val="000000"/>
                <w:sz w:val="20"/>
                <w:szCs w:val="20"/>
              </w:rPr>
            </w:pPr>
            <w:r w:rsidRPr="0048714D">
              <w:rPr>
                <w:rFonts w:ascii="宋体" w:hAnsi="宋体" w:cs="Arial" w:hint="eastAsia"/>
                <w:color w:val="000000"/>
                <w:sz w:val="20"/>
                <w:szCs w:val="20"/>
              </w:rPr>
              <w:t>“</w:t>
            </w:r>
            <w:r w:rsidRPr="0048714D">
              <w:rPr>
                <w:rFonts w:ascii="宋体" w:hAnsi="宋体" w:cs="Arial"/>
                <w:color w:val="000000"/>
                <w:sz w:val="20"/>
                <w:szCs w:val="20"/>
              </w:rPr>
              <w:t>03”（MT）</w:t>
            </w:r>
          </w:p>
          <w:p w14:paraId="0B55E37C" w14:textId="77777777" w:rsidR="00F86938" w:rsidRPr="0048714D" w:rsidRDefault="00F86938" w:rsidP="00170FD8">
            <w:pPr>
              <w:spacing w:line="300" w:lineRule="auto"/>
              <w:ind w:firstLineChars="0" w:firstLine="0"/>
              <w:rPr>
                <w:rFonts w:ascii="宋体" w:hAnsi="宋体" w:cs="Arial"/>
                <w:color w:val="000000"/>
                <w:sz w:val="20"/>
                <w:szCs w:val="20"/>
              </w:rPr>
            </w:pPr>
            <w:r w:rsidRPr="0048714D">
              <w:rPr>
                <w:rFonts w:ascii="宋体" w:hAnsi="宋体" w:cs="Arial" w:hint="eastAsia"/>
                <w:color w:val="000000"/>
                <w:sz w:val="20"/>
                <w:szCs w:val="20"/>
              </w:rPr>
              <w:t>“</w:t>
            </w:r>
            <w:r w:rsidRPr="0048714D">
              <w:rPr>
                <w:rFonts w:ascii="宋体" w:hAnsi="宋体" w:cs="Arial"/>
                <w:color w:val="000000"/>
                <w:sz w:val="20"/>
                <w:szCs w:val="20"/>
              </w:rPr>
              <w:t>04”（ET）</w:t>
            </w:r>
          </w:p>
          <w:p w14:paraId="7904C3B7"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宋体" w:hAnsi="宋体" w:cs="Arial" w:hint="eastAsia"/>
                <w:color w:val="000000"/>
                <w:sz w:val="20"/>
                <w:szCs w:val="20"/>
              </w:rPr>
              <w:t>“</w:t>
            </w:r>
            <w:r w:rsidRPr="0048714D">
              <w:rPr>
                <w:rFonts w:ascii="宋体" w:hAnsi="宋体" w:cs="Arial"/>
                <w:color w:val="000000"/>
                <w:sz w:val="20"/>
                <w:szCs w:val="20"/>
              </w:rPr>
              <w:t>05”（AT）</w:t>
            </w:r>
          </w:p>
        </w:tc>
      </w:tr>
      <w:tr w:rsidR="00F86938" w:rsidRPr="0048714D" w14:paraId="411761BF" w14:textId="77777777" w:rsidTr="00170FD8">
        <w:trPr>
          <w:cantSplit/>
          <w:trHeight w:val="1575"/>
        </w:trPr>
        <w:tc>
          <w:tcPr>
            <w:tcW w:w="710" w:type="dxa"/>
            <w:shd w:val="clear" w:color="auto" w:fill="auto"/>
          </w:tcPr>
          <w:p w14:paraId="7E56051C"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450EF450"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Roam_type</w:t>
            </w:r>
          </w:p>
        </w:tc>
        <w:tc>
          <w:tcPr>
            <w:tcW w:w="1559" w:type="dxa"/>
            <w:shd w:val="clear" w:color="auto" w:fill="auto"/>
          </w:tcPr>
          <w:p w14:paraId="69BF85B0"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互联互通方式</w:t>
            </w:r>
          </w:p>
        </w:tc>
        <w:tc>
          <w:tcPr>
            <w:tcW w:w="1134" w:type="dxa"/>
            <w:shd w:val="clear" w:color="auto" w:fill="auto"/>
          </w:tcPr>
          <w:p w14:paraId="7378AEF7"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F040</w:t>
            </w:r>
          </w:p>
        </w:tc>
        <w:tc>
          <w:tcPr>
            <w:tcW w:w="4561" w:type="dxa"/>
            <w:shd w:val="clear" w:color="auto" w:fill="auto"/>
          </w:tcPr>
          <w:p w14:paraId="77DD277F"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宋体" w:hAnsi="宋体" w:cs="Arial" w:hint="eastAsia"/>
                <w:sz w:val="20"/>
                <w:szCs w:val="20"/>
              </w:rPr>
              <w:t>互联互通方式</w:t>
            </w:r>
            <w:r w:rsidRPr="0048714D">
              <w:rPr>
                <w:rFonts w:ascii="Calibri" w:hAnsi="Calibri" w:cs="Arial" w:hint="eastAsia"/>
                <w:sz w:val="20"/>
                <w:szCs w:val="20"/>
              </w:rPr>
              <w:t>取值错误，有效值为：</w:t>
            </w:r>
          </w:p>
          <w:p w14:paraId="7A413762" w14:textId="77777777" w:rsidR="00F86938" w:rsidRPr="0048714D" w:rsidRDefault="00F86938" w:rsidP="00170FD8">
            <w:pPr>
              <w:spacing w:line="300" w:lineRule="auto"/>
              <w:ind w:firstLineChars="0" w:firstLine="0"/>
              <w:rPr>
                <w:rFonts w:ascii="Calibri" w:hAnsi="宋体" w:cs="Arial"/>
                <w:sz w:val="20"/>
                <w:szCs w:val="20"/>
              </w:rPr>
            </w:pPr>
            <w:r w:rsidRPr="0048714D">
              <w:rPr>
                <w:rFonts w:ascii="Calibri" w:hAnsi="宋体" w:cs="Arial"/>
                <w:sz w:val="20"/>
                <w:szCs w:val="20"/>
              </w:rPr>
              <w:t>0</w:t>
            </w:r>
            <w:r w:rsidRPr="0048714D">
              <w:rPr>
                <w:rFonts w:ascii="Calibri" w:hAnsi="宋体" w:cs="Arial" w:hint="eastAsia"/>
                <w:sz w:val="20"/>
                <w:szCs w:val="20"/>
              </w:rPr>
              <w:t>：非互联互通（中国移动内部）；</w:t>
            </w:r>
          </w:p>
          <w:p w14:paraId="32F69B5F" w14:textId="77777777" w:rsidR="00F86938" w:rsidRPr="0048714D" w:rsidRDefault="00F86938" w:rsidP="00170FD8">
            <w:pPr>
              <w:spacing w:line="300" w:lineRule="auto"/>
              <w:ind w:firstLineChars="0" w:firstLine="0"/>
              <w:rPr>
                <w:rFonts w:ascii="Calibri" w:hAnsi="宋体" w:cs="Arial"/>
                <w:sz w:val="20"/>
                <w:szCs w:val="20"/>
              </w:rPr>
            </w:pPr>
            <w:r w:rsidRPr="0048714D">
              <w:rPr>
                <w:rFonts w:ascii="Calibri" w:hAnsi="宋体" w:cs="Arial"/>
                <w:sz w:val="20"/>
                <w:szCs w:val="20"/>
              </w:rPr>
              <w:t>1</w:t>
            </w:r>
            <w:r w:rsidRPr="0048714D">
              <w:rPr>
                <w:rFonts w:ascii="Calibri" w:hAnsi="宋体" w:cs="Arial" w:hint="eastAsia"/>
                <w:sz w:val="20"/>
                <w:szCs w:val="20"/>
              </w:rPr>
              <w:t>：中国移动与中国联通互联互通；</w:t>
            </w:r>
            <w:r w:rsidRPr="0048714D">
              <w:rPr>
                <w:rFonts w:ascii="Calibri" w:hAnsi="宋体" w:cs="Arial"/>
                <w:sz w:val="20"/>
                <w:szCs w:val="20"/>
              </w:rPr>
              <w:t xml:space="preserve">  </w:t>
            </w:r>
          </w:p>
          <w:p w14:paraId="39B34D39" w14:textId="77777777" w:rsidR="00F86938" w:rsidRPr="0048714D" w:rsidRDefault="00F86938" w:rsidP="00170FD8">
            <w:pPr>
              <w:spacing w:line="300" w:lineRule="auto"/>
              <w:ind w:firstLineChars="0" w:firstLine="0"/>
              <w:rPr>
                <w:rFonts w:ascii="Calibri" w:hAnsi="宋体" w:cs="Arial"/>
                <w:sz w:val="20"/>
                <w:szCs w:val="20"/>
              </w:rPr>
            </w:pPr>
            <w:r w:rsidRPr="0048714D">
              <w:rPr>
                <w:rFonts w:ascii="Calibri" w:hAnsi="宋体" w:cs="Arial"/>
                <w:sz w:val="20"/>
                <w:szCs w:val="20"/>
              </w:rPr>
              <w:t>2</w:t>
            </w:r>
            <w:r w:rsidRPr="0048714D">
              <w:rPr>
                <w:rFonts w:ascii="Calibri" w:hAnsi="宋体" w:cs="Arial" w:hint="eastAsia"/>
                <w:sz w:val="20"/>
                <w:szCs w:val="20"/>
              </w:rPr>
              <w:t>：中国移动与中国电信互联互通；</w:t>
            </w:r>
          </w:p>
          <w:p w14:paraId="2EA66903"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宋体" w:cs="Arial"/>
                <w:sz w:val="20"/>
                <w:szCs w:val="20"/>
              </w:rPr>
              <w:t>3</w:t>
            </w:r>
            <w:r w:rsidRPr="0048714D">
              <w:rPr>
                <w:rFonts w:ascii="Calibri" w:hAnsi="宋体" w:cs="Arial" w:hint="eastAsia"/>
                <w:sz w:val="20"/>
                <w:szCs w:val="20"/>
              </w:rPr>
              <w:t>：中国移动与中国网通互联互通；</w:t>
            </w:r>
          </w:p>
        </w:tc>
      </w:tr>
      <w:tr w:rsidR="00F86938" w:rsidRPr="0048714D" w14:paraId="054656C7" w14:textId="77777777" w:rsidTr="00170FD8">
        <w:trPr>
          <w:cantSplit/>
          <w:trHeight w:val="510"/>
        </w:trPr>
        <w:tc>
          <w:tcPr>
            <w:tcW w:w="710" w:type="dxa"/>
            <w:shd w:val="clear" w:color="auto" w:fill="auto"/>
          </w:tcPr>
          <w:p w14:paraId="390DA511"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5B825E5B"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user_type</w:t>
            </w:r>
          </w:p>
        </w:tc>
        <w:tc>
          <w:tcPr>
            <w:tcW w:w="1559" w:type="dxa"/>
            <w:shd w:val="clear" w:color="auto" w:fill="auto"/>
          </w:tcPr>
          <w:p w14:paraId="336AB974" w14:textId="77777777" w:rsidR="00F86938" w:rsidRPr="0048714D" w:rsidRDefault="00F86938" w:rsidP="00170FD8">
            <w:pPr>
              <w:spacing w:line="300" w:lineRule="auto"/>
              <w:ind w:firstLineChars="0" w:firstLine="0"/>
              <w:jc w:val="center"/>
              <w:rPr>
                <w:rFonts w:ascii="Calibri" w:hAnsi="Calibri" w:cs="Arial"/>
                <w:sz w:val="20"/>
                <w:szCs w:val="20"/>
              </w:rPr>
            </w:pPr>
            <w:r w:rsidRPr="0048714D">
              <w:rPr>
                <w:rFonts w:ascii="Calibri" w:hAnsi="Calibri" w:cs="Arial" w:hint="eastAsia"/>
                <w:sz w:val="20"/>
                <w:szCs w:val="20"/>
              </w:rPr>
              <w:t>计费用户类型</w:t>
            </w:r>
          </w:p>
        </w:tc>
        <w:tc>
          <w:tcPr>
            <w:tcW w:w="1134" w:type="dxa"/>
            <w:shd w:val="clear" w:color="auto" w:fill="auto"/>
          </w:tcPr>
          <w:p w14:paraId="20595C4D"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F050</w:t>
            </w:r>
          </w:p>
        </w:tc>
        <w:tc>
          <w:tcPr>
            <w:tcW w:w="4561" w:type="dxa"/>
            <w:shd w:val="clear" w:color="auto" w:fill="auto"/>
          </w:tcPr>
          <w:p w14:paraId="1F36C28D" w14:textId="77777777" w:rsidR="00F86938" w:rsidRPr="0048714D" w:rsidRDefault="00F86938" w:rsidP="00170FD8">
            <w:pPr>
              <w:spacing w:line="300" w:lineRule="auto"/>
              <w:ind w:right="735" w:firstLineChars="0" w:firstLine="0"/>
              <w:rPr>
                <w:rFonts w:ascii="Calibri" w:hAnsi="Calibri" w:cs="Arial"/>
                <w:sz w:val="20"/>
                <w:szCs w:val="20"/>
              </w:rPr>
            </w:pPr>
            <w:r w:rsidRPr="0048714D">
              <w:rPr>
                <w:rFonts w:ascii="Calibri" w:hAnsi="Calibri" w:cs="Arial" w:hint="eastAsia"/>
                <w:sz w:val="20"/>
                <w:szCs w:val="20"/>
              </w:rPr>
              <w:t>计费用户类型错误，有效值为：</w:t>
            </w:r>
          </w:p>
          <w:p w14:paraId="12D26721"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hint="eastAsia"/>
                <w:sz w:val="20"/>
                <w:szCs w:val="20"/>
              </w:rPr>
              <w:t>“</w:t>
            </w:r>
            <w:r w:rsidRPr="0048714D">
              <w:rPr>
                <w:rFonts w:ascii="Calibri" w:hAnsi="Calibri" w:cs="Arial"/>
                <w:sz w:val="20"/>
                <w:szCs w:val="20"/>
              </w:rPr>
              <w:t>0</w:t>
            </w:r>
            <w:r w:rsidRPr="0048714D">
              <w:rPr>
                <w:rFonts w:ascii="Calibri" w:hAnsi="Calibri" w:cs="Arial" w:hint="eastAsia"/>
                <w:sz w:val="20"/>
                <w:szCs w:val="20"/>
              </w:rPr>
              <w:t>”，“</w:t>
            </w:r>
            <w:r w:rsidRPr="0048714D">
              <w:rPr>
                <w:rFonts w:ascii="Calibri" w:hAnsi="Calibri" w:cs="Arial"/>
                <w:sz w:val="20"/>
                <w:szCs w:val="20"/>
              </w:rPr>
              <w:t>1</w:t>
            </w:r>
            <w:r w:rsidRPr="0048714D">
              <w:rPr>
                <w:rFonts w:ascii="Calibri" w:hAnsi="Calibri" w:cs="Arial" w:hint="eastAsia"/>
                <w:sz w:val="20"/>
                <w:szCs w:val="20"/>
              </w:rPr>
              <w:t>”</w:t>
            </w:r>
          </w:p>
          <w:p w14:paraId="2CCB108A"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hint="eastAsia"/>
                <w:sz w:val="20"/>
                <w:szCs w:val="20"/>
              </w:rPr>
              <w:t>仅对</w:t>
            </w:r>
            <w:r w:rsidRPr="0048714D">
              <w:rPr>
                <w:rFonts w:ascii="Calibri" w:hAnsi="Calibri" w:cs="Arial"/>
                <w:sz w:val="20"/>
                <w:szCs w:val="20"/>
              </w:rPr>
              <w:t>MO</w:t>
            </w:r>
            <w:r w:rsidRPr="0048714D">
              <w:rPr>
                <w:rFonts w:ascii="Calibri" w:hAnsi="Calibri" w:cs="Arial" w:hint="eastAsia"/>
                <w:sz w:val="20"/>
                <w:szCs w:val="20"/>
              </w:rPr>
              <w:t>话单进行该项检错。</w:t>
            </w:r>
          </w:p>
        </w:tc>
      </w:tr>
      <w:tr w:rsidR="00F86938" w:rsidRPr="0048714D" w14:paraId="3101446F" w14:textId="77777777" w:rsidTr="00170FD8">
        <w:trPr>
          <w:cantSplit/>
          <w:trHeight w:val="675"/>
        </w:trPr>
        <w:tc>
          <w:tcPr>
            <w:tcW w:w="710" w:type="dxa"/>
            <w:vMerge w:val="restart"/>
            <w:shd w:val="clear" w:color="auto" w:fill="auto"/>
          </w:tcPr>
          <w:p w14:paraId="767BBF32"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vMerge w:val="restart"/>
            <w:shd w:val="clear" w:color="auto" w:fill="auto"/>
          </w:tcPr>
          <w:p w14:paraId="0462D622"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Charge_dn</w:t>
            </w:r>
          </w:p>
        </w:tc>
        <w:tc>
          <w:tcPr>
            <w:tcW w:w="1559" w:type="dxa"/>
            <w:vMerge w:val="restart"/>
            <w:shd w:val="clear" w:color="auto" w:fill="auto"/>
          </w:tcPr>
          <w:p w14:paraId="5EBD784B" w14:textId="77777777" w:rsidR="00F86938" w:rsidRPr="0048714D" w:rsidRDefault="00F86938" w:rsidP="00170FD8">
            <w:pPr>
              <w:spacing w:line="300" w:lineRule="auto"/>
              <w:ind w:firstLineChars="0" w:firstLine="0"/>
              <w:jc w:val="center"/>
              <w:rPr>
                <w:rFonts w:ascii="Calibri" w:hAnsi="Calibri" w:cs="Arial"/>
                <w:sz w:val="20"/>
                <w:szCs w:val="20"/>
              </w:rPr>
            </w:pPr>
            <w:r w:rsidRPr="0048714D">
              <w:rPr>
                <w:rFonts w:ascii="宋体" w:hAnsi="宋体" w:cs="Arial" w:hint="eastAsia"/>
                <w:sz w:val="20"/>
                <w:szCs w:val="20"/>
              </w:rPr>
              <w:t>计费用户号码</w:t>
            </w:r>
          </w:p>
        </w:tc>
        <w:tc>
          <w:tcPr>
            <w:tcW w:w="1134" w:type="dxa"/>
            <w:shd w:val="clear" w:color="auto" w:fill="auto"/>
          </w:tcPr>
          <w:p w14:paraId="25BCB9F4"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F060</w:t>
            </w:r>
          </w:p>
        </w:tc>
        <w:tc>
          <w:tcPr>
            <w:tcW w:w="4561" w:type="dxa"/>
            <w:shd w:val="clear" w:color="auto" w:fill="auto"/>
          </w:tcPr>
          <w:p w14:paraId="54367DE9" w14:textId="77777777" w:rsidR="00F86938" w:rsidRPr="0048714D" w:rsidRDefault="00F86938" w:rsidP="00170FD8">
            <w:pPr>
              <w:spacing w:line="300" w:lineRule="auto"/>
              <w:ind w:firstLineChars="0" w:firstLine="0"/>
              <w:jc w:val="left"/>
              <w:rPr>
                <w:rFonts w:ascii="Calibri" w:hAnsi="Calibri" w:cs="Arial"/>
                <w:sz w:val="20"/>
                <w:szCs w:val="20"/>
              </w:rPr>
            </w:pPr>
            <w:r w:rsidRPr="0048714D">
              <w:rPr>
                <w:rFonts w:ascii="Arial" w:hAnsi="Arial" w:cs="Arial"/>
                <w:sz w:val="20"/>
                <w:szCs w:val="20"/>
              </w:rPr>
              <w:t>MO</w:t>
            </w:r>
            <w:r w:rsidRPr="0048714D">
              <w:rPr>
                <w:rFonts w:ascii="宋体" w:hAnsi="宋体" w:cs="Arial" w:hint="eastAsia"/>
                <w:sz w:val="20"/>
                <w:szCs w:val="20"/>
              </w:rPr>
              <w:t>话单</w:t>
            </w:r>
            <w:r w:rsidRPr="0048714D">
              <w:rPr>
                <w:rFonts w:ascii="宋体" w:hAnsi="宋体" w:cs="Arial"/>
                <w:sz w:val="20"/>
                <w:szCs w:val="20"/>
              </w:rPr>
              <w:t xml:space="preserve">: </w:t>
            </w:r>
            <w:r w:rsidRPr="0048714D">
              <w:rPr>
                <w:rFonts w:ascii="宋体" w:hAnsi="宋体" w:cs="Arial" w:hint="eastAsia"/>
                <w:sz w:val="20"/>
                <w:szCs w:val="20"/>
              </w:rPr>
              <w:t>计费用户号码为中国移动用户手机号码，号码不符合以下规则：</w:t>
            </w:r>
            <w:r w:rsidRPr="0048714D">
              <w:rPr>
                <w:rFonts w:ascii="Calibri" w:hAnsi="Calibri" w:cs="Arial" w:hint="eastAsia"/>
                <w:sz w:val="20"/>
                <w:szCs w:val="20"/>
              </w:rPr>
              <w:t>号码为</w:t>
            </w:r>
            <w:r w:rsidRPr="0048714D">
              <w:rPr>
                <w:rFonts w:ascii="Calibri" w:hAnsi="Calibri" w:cs="Arial"/>
                <w:sz w:val="20"/>
                <w:szCs w:val="20"/>
              </w:rPr>
              <w:t>11</w:t>
            </w:r>
            <w:r w:rsidRPr="0048714D">
              <w:rPr>
                <w:rFonts w:ascii="Calibri" w:hAnsi="Calibri" w:cs="Arial" w:hint="eastAsia"/>
                <w:sz w:val="20"/>
                <w:szCs w:val="20"/>
              </w:rPr>
              <w:t>位数字，左对齐，右填空。</w:t>
            </w:r>
          </w:p>
          <w:p w14:paraId="49893D4B"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sz w:val="20"/>
                <w:szCs w:val="20"/>
              </w:rPr>
              <w:t>MT</w:t>
            </w:r>
            <w:r w:rsidRPr="0048714D">
              <w:rPr>
                <w:rFonts w:ascii="Calibri" w:hAnsi="Calibri" w:cs="Arial" w:hint="eastAsia"/>
                <w:sz w:val="20"/>
                <w:szCs w:val="20"/>
              </w:rPr>
              <w:t>话单不进行该项检错</w:t>
            </w:r>
          </w:p>
        </w:tc>
      </w:tr>
      <w:tr w:rsidR="00F86938" w:rsidRPr="0048714D" w14:paraId="5AF70728" w14:textId="77777777" w:rsidTr="00170FD8">
        <w:trPr>
          <w:cantSplit/>
          <w:trHeight w:val="645"/>
        </w:trPr>
        <w:tc>
          <w:tcPr>
            <w:tcW w:w="710" w:type="dxa"/>
            <w:vMerge/>
            <w:shd w:val="clear" w:color="auto" w:fill="auto"/>
          </w:tcPr>
          <w:p w14:paraId="18AB162A"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vMerge/>
            <w:shd w:val="clear" w:color="auto" w:fill="auto"/>
          </w:tcPr>
          <w:p w14:paraId="767E19CD" w14:textId="77777777" w:rsidR="00F86938" w:rsidRPr="0048714D" w:rsidRDefault="00F86938" w:rsidP="00170FD8">
            <w:pPr>
              <w:spacing w:line="300" w:lineRule="auto"/>
              <w:ind w:firstLineChars="5" w:firstLine="10"/>
              <w:jc w:val="center"/>
              <w:rPr>
                <w:rFonts w:ascii="宋体" w:hAnsi="宋体" w:cs="Arial"/>
                <w:sz w:val="20"/>
                <w:szCs w:val="20"/>
              </w:rPr>
            </w:pPr>
          </w:p>
        </w:tc>
        <w:tc>
          <w:tcPr>
            <w:tcW w:w="1559" w:type="dxa"/>
            <w:vMerge/>
            <w:shd w:val="clear" w:color="auto" w:fill="auto"/>
          </w:tcPr>
          <w:p w14:paraId="5EB0D7CA" w14:textId="77777777" w:rsidR="00F86938" w:rsidRPr="0048714D" w:rsidRDefault="00F86938" w:rsidP="00170FD8">
            <w:pPr>
              <w:spacing w:line="300" w:lineRule="auto"/>
              <w:ind w:firstLineChars="0" w:firstLine="0"/>
              <w:jc w:val="center"/>
              <w:rPr>
                <w:rFonts w:ascii="宋体" w:hAnsi="宋体" w:cs="Arial"/>
                <w:sz w:val="20"/>
                <w:szCs w:val="20"/>
              </w:rPr>
            </w:pPr>
          </w:p>
        </w:tc>
        <w:tc>
          <w:tcPr>
            <w:tcW w:w="1134" w:type="dxa"/>
            <w:shd w:val="clear" w:color="auto" w:fill="auto"/>
          </w:tcPr>
          <w:p w14:paraId="41534636"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F061</w:t>
            </w:r>
          </w:p>
        </w:tc>
        <w:tc>
          <w:tcPr>
            <w:tcW w:w="4561" w:type="dxa"/>
            <w:shd w:val="clear" w:color="auto" w:fill="auto"/>
          </w:tcPr>
          <w:p w14:paraId="32B959B0"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Arial" w:hAnsi="Arial" w:cs="Arial"/>
                <w:sz w:val="20"/>
                <w:szCs w:val="20"/>
              </w:rPr>
              <w:t>MO</w:t>
            </w:r>
            <w:r w:rsidRPr="0048714D">
              <w:rPr>
                <w:rFonts w:ascii="宋体" w:hAnsi="宋体" w:cs="Arial" w:hint="eastAsia"/>
                <w:sz w:val="20"/>
                <w:szCs w:val="20"/>
              </w:rPr>
              <w:t>话单</w:t>
            </w:r>
            <w:r w:rsidRPr="0048714D">
              <w:rPr>
                <w:rFonts w:ascii="Calibri" w:hAnsi="Calibri" w:cs="Arial" w:hint="eastAsia"/>
                <w:sz w:val="20"/>
                <w:szCs w:val="20"/>
              </w:rPr>
              <w:t>：</w:t>
            </w:r>
            <w:r w:rsidRPr="0048714D">
              <w:rPr>
                <w:rFonts w:ascii="宋体" w:hAnsi="宋体" w:cs="Arial" w:hint="eastAsia"/>
                <w:sz w:val="20"/>
                <w:szCs w:val="20"/>
              </w:rPr>
              <w:t>计费用户号码为中国移动用户手机号码，号码</w:t>
            </w:r>
            <w:r w:rsidRPr="0048714D">
              <w:rPr>
                <w:rFonts w:ascii="Calibri" w:hAnsi="Calibri" w:cs="Arial" w:hint="eastAsia"/>
                <w:sz w:val="20"/>
                <w:szCs w:val="20"/>
              </w:rPr>
              <w:t>未生效或已失效。查找时通过</w:t>
            </w:r>
            <w:r w:rsidRPr="0048714D">
              <w:rPr>
                <w:rFonts w:ascii="宋体" w:hAnsi="宋体" w:cs="Arial"/>
                <w:sz w:val="20"/>
                <w:szCs w:val="20"/>
              </w:rPr>
              <w:t>Send_time</w:t>
            </w:r>
            <w:r w:rsidRPr="0048714D">
              <w:rPr>
                <w:rFonts w:ascii="Calibri" w:hAnsi="Calibri" w:cs="Arial" w:hint="eastAsia"/>
                <w:sz w:val="20"/>
                <w:szCs w:val="20"/>
              </w:rPr>
              <w:t>（发送时间）判断号段是否生效。</w:t>
            </w:r>
          </w:p>
          <w:p w14:paraId="0BB28723"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Calibri" w:hAnsi="Calibri" w:cs="Arial"/>
                <w:sz w:val="20"/>
                <w:szCs w:val="20"/>
              </w:rPr>
              <w:t>MT</w:t>
            </w:r>
            <w:r w:rsidRPr="0048714D">
              <w:rPr>
                <w:rFonts w:ascii="Calibri" w:hAnsi="Calibri" w:cs="Arial" w:hint="eastAsia"/>
                <w:sz w:val="20"/>
                <w:szCs w:val="20"/>
              </w:rPr>
              <w:t>话单不进行该项检错</w:t>
            </w:r>
          </w:p>
        </w:tc>
      </w:tr>
      <w:tr w:rsidR="00F86938" w:rsidRPr="0048714D" w14:paraId="78F9E832" w14:textId="77777777" w:rsidTr="00170FD8">
        <w:trPr>
          <w:cantSplit/>
        </w:trPr>
        <w:tc>
          <w:tcPr>
            <w:tcW w:w="710" w:type="dxa"/>
            <w:shd w:val="clear" w:color="auto" w:fill="auto"/>
          </w:tcPr>
          <w:p w14:paraId="51DA6146"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41D288CE"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Imsi</w:t>
            </w:r>
          </w:p>
        </w:tc>
        <w:tc>
          <w:tcPr>
            <w:tcW w:w="1559" w:type="dxa"/>
            <w:shd w:val="clear" w:color="auto" w:fill="auto"/>
          </w:tcPr>
          <w:p w14:paraId="44D72086"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计费用户</w:t>
            </w:r>
          </w:p>
          <w:p w14:paraId="0C079EC8"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手机</w:t>
            </w:r>
            <w:r w:rsidRPr="0048714D">
              <w:rPr>
                <w:rFonts w:ascii="宋体" w:hAnsi="宋体" w:cs="Arial"/>
                <w:sz w:val="20"/>
                <w:szCs w:val="20"/>
              </w:rPr>
              <w:t>IMSI</w:t>
            </w:r>
            <w:r w:rsidRPr="0048714D">
              <w:rPr>
                <w:rFonts w:ascii="宋体" w:hAnsi="宋体" w:cs="Arial" w:hint="eastAsia"/>
                <w:sz w:val="20"/>
                <w:szCs w:val="20"/>
              </w:rPr>
              <w:t>号</w:t>
            </w:r>
          </w:p>
        </w:tc>
        <w:tc>
          <w:tcPr>
            <w:tcW w:w="1134" w:type="dxa"/>
            <w:shd w:val="clear" w:color="auto" w:fill="auto"/>
          </w:tcPr>
          <w:p w14:paraId="1B6319ED" w14:textId="77777777" w:rsidR="00F86938" w:rsidRPr="0048714D" w:rsidRDefault="00F86938" w:rsidP="00170FD8">
            <w:pPr>
              <w:spacing w:line="300" w:lineRule="auto"/>
              <w:ind w:firstLineChars="0" w:firstLine="0"/>
              <w:jc w:val="center"/>
              <w:rPr>
                <w:rFonts w:ascii="宋体" w:hAnsi="宋体" w:cs="Arial"/>
                <w:sz w:val="20"/>
                <w:szCs w:val="20"/>
              </w:rPr>
            </w:pPr>
          </w:p>
        </w:tc>
        <w:tc>
          <w:tcPr>
            <w:tcW w:w="4561" w:type="dxa"/>
            <w:shd w:val="clear" w:color="auto" w:fill="auto"/>
          </w:tcPr>
          <w:p w14:paraId="43E66693"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宋体" w:hAnsi="宋体" w:cs="Arial" w:hint="eastAsia"/>
                <w:sz w:val="20"/>
                <w:szCs w:val="20"/>
              </w:rPr>
              <w:t>暂不对该字段进行检错</w:t>
            </w:r>
          </w:p>
        </w:tc>
      </w:tr>
      <w:tr w:rsidR="00F86938" w:rsidRPr="0048714D" w14:paraId="648370B8" w14:textId="77777777" w:rsidTr="00170FD8">
        <w:trPr>
          <w:cantSplit/>
        </w:trPr>
        <w:tc>
          <w:tcPr>
            <w:tcW w:w="710" w:type="dxa"/>
            <w:shd w:val="clear" w:color="auto" w:fill="auto"/>
          </w:tcPr>
          <w:p w14:paraId="264DBB5B"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0F1948D6"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Visit_prov</w:t>
            </w:r>
          </w:p>
        </w:tc>
        <w:tc>
          <w:tcPr>
            <w:tcW w:w="1559" w:type="dxa"/>
            <w:shd w:val="clear" w:color="auto" w:fill="auto"/>
          </w:tcPr>
          <w:p w14:paraId="580BE4C0"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Calibri" w:hAnsi="宋体" w:cs="Arial" w:hint="eastAsia"/>
                <w:sz w:val="20"/>
                <w:szCs w:val="20"/>
              </w:rPr>
              <w:t>用户接入地省代码</w:t>
            </w:r>
          </w:p>
        </w:tc>
        <w:tc>
          <w:tcPr>
            <w:tcW w:w="1134" w:type="dxa"/>
            <w:shd w:val="clear" w:color="auto" w:fill="auto"/>
          </w:tcPr>
          <w:p w14:paraId="5B537DA1"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F080</w:t>
            </w:r>
          </w:p>
        </w:tc>
        <w:tc>
          <w:tcPr>
            <w:tcW w:w="4561" w:type="dxa"/>
            <w:shd w:val="clear" w:color="auto" w:fill="auto"/>
          </w:tcPr>
          <w:p w14:paraId="2D076833"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sz w:val="20"/>
                <w:szCs w:val="20"/>
              </w:rPr>
              <w:t>MO</w:t>
            </w:r>
            <w:r w:rsidRPr="0048714D">
              <w:rPr>
                <w:rFonts w:ascii="Calibri" w:hAnsi="Calibri" w:cs="Arial" w:hint="eastAsia"/>
                <w:sz w:val="20"/>
                <w:szCs w:val="20"/>
              </w:rPr>
              <w:t>话单必须填写合法的省代码</w:t>
            </w:r>
          </w:p>
          <w:p w14:paraId="103536C9"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Calibri" w:hAnsi="Calibri" w:cs="Arial"/>
                <w:sz w:val="20"/>
                <w:szCs w:val="20"/>
              </w:rPr>
              <w:t>MT</w:t>
            </w:r>
            <w:r w:rsidRPr="0048714D">
              <w:rPr>
                <w:rFonts w:ascii="Calibri" w:hAnsi="Calibri" w:cs="Arial" w:hint="eastAsia"/>
                <w:sz w:val="20"/>
                <w:szCs w:val="20"/>
              </w:rPr>
              <w:t>话单不进行该项检错</w:t>
            </w:r>
          </w:p>
        </w:tc>
      </w:tr>
      <w:tr w:rsidR="00F86938" w:rsidRPr="0048714D" w14:paraId="4D8FDF00" w14:textId="77777777" w:rsidTr="00170FD8">
        <w:trPr>
          <w:cantSplit/>
          <w:trHeight w:val="210"/>
        </w:trPr>
        <w:tc>
          <w:tcPr>
            <w:tcW w:w="710" w:type="dxa"/>
            <w:shd w:val="clear" w:color="auto" w:fill="auto"/>
          </w:tcPr>
          <w:p w14:paraId="2188296C"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7FA9E142"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Send_address</w:t>
            </w:r>
          </w:p>
        </w:tc>
        <w:tc>
          <w:tcPr>
            <w:tcW w:w="1559" w:type="dxa"/>
            <w:shd w:val="clear" w:color="auto" w:fill="auto"/>
          </w:tcPr>
          <w:p w14:paraId="333396B1"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发送方地址</w:t>
            </w:r>
          </w:p>
        </w:tc>
        <w:tc>
          <w:tcPr>
            <w:tcW w:w="1134" w:type="dxa"/>
            <w:shd w:val="clear" w:color="auto" w:fill="auto"/>
          </w:tcPr>
          <w:p w14:paraId="5D28C590"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F090</w:t>
            </w:r>
          </w:p>
        </w:tc>
        <w:tc>
          <w:tcPr>
            <w:tcW w:w="4561" w:type="dxa"/>
            <w:shd w:val="clear" w:color="auto" w:fill="auto"/>
          </w:tcPr>
          <w:p w14:paraId="0030072C"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Arial" w:hAnsi="Arial" w:cs="Arial" w:hint="eastAsia"/>
                <w:sz w:val="20"/>
                <w:szCs w:val="20"/>
              </w:rPr>
              <w:t>发送方地址与计费用户号码应相同</w:t>
            </w:r>
          </w:p>
        </w:tc>
      </w:tr>
      <w:tr w:rsidR="00F86938" w:rsidRPr="0048714D" w14:paraId="62DEC83F" w14:textId="77777777" w:rsidTr="00170FD8">
        <w:trPr>
          <w:cantSplit/>
          <w:trHeight w:val="720"/>
        </w:trPr>
        <w:tc>
          <w:tcPr>
            <w:tcW w:w="710" w:type="dxa"/>
            <w:vMerge w:val="restart"/>
            <w:shd w:val="clear" w:color="auto" w:fill="auto"/>
          </w:tcPr>
          <w:p w14:paraId="236AEFCD"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vMerge w:val="restart"/>
            <w:shd w:val="clear" w:color="auto" w:fill="auto"/>
          </w:tcPr>
          <w:p w14:paraId="587E4371"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Receive_address</w:t>
            </w:r>
          </w:p>
        </w:tc>
        <w:tc>
          <w:tcPr>
            <w:tcW w:w="1559" w:type="dxa"/>
            <w:vMerge w:val="restart"/>
            <w:shd w:val="clear" w:color="auto" w:fill="auto"/>
          </w:tcPr>
          <w:p w14:paraId="7EEE3A30"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接收方地址</w:t>
            </w:r>
          </w:p>
        </w:tc>
        <w:tc>
          <w:tcPr>
            <w:tcW w:w="1134" w:type="dxa"/>
            <w:shd w:val="clear" w:color="auto" w:fill="auto"/>
          </w:tcPr>
          <w:p w14:paraId="143B321C"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F100</w:t>
            </w:r>
          </w:p>
        </w:tc>
        <w:tc>
          <w:tcPr>
            <w:tcW w:w="4561" w:type="dxa"/>
            <w:shd w:val="clear" w:color="auto" w:fill="auto"/>
          </w:tcPr>
          <w:p w14:paraId="3DFE1A96"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sz w:val="20"/>
                <w:szCs w:val="20"/>
              </w:rPr>
              <w:t>MT</w:t>
            </w:r>
            <w:r w:rsidRPr="0048714D">
              <w:rPr>
                <w:rFonts w:ascii="Calibri" w:hAnsi="Calibri" w:cs="Arial" w:hint="eastAsia"/>
                <w:sz w:val="20"/>
                <w:szCs w:val="20"/>
              </w:rPr>
              <w:t>话单：</w:t>
            </w:r>
            <w:r w:rsidRPr="0048714D">
              <w:rPr>
                <w:rFonts w:ascii="宋体" w:hAnsi="宋体" w:cs="Arial" w:hint="eastAsia"/>
                <w:sz w:val="20"/>
                <w:szCs w:val="20"/>
              </w:rPr>
              <w:t>接收方地址为中国移动用户手机号码，号码不符合以下规则：</w:t>
            </w:r>
            <w:r w:rsidRPr="0048714D">
              <w:rPr>
                <w:rFonts w:ascii="Calibri" w:hAnsi="Calibri" w:cs="Arial" w:hint="eastAsia"/>
                <w:sz w:val="20"/>
                <w:szCs w:val="20"/>
              </w:rPr>
              <w:t>号码为</w:t>
            </w:r>
            <w:r w:rsidRPr="0048714D">
              <w:rPr>
                <w:rFonts w:ascii="Calibri" w:hAnsi="Calibri" w:cs="Arial"/>
                <w:sz w:val="20"/>
                <w:szCs w:val="20"/>
              </w:rPr>
              <w:t>11</w:t>
            </w:r>
            <w:r w:rsidRPr="0048714D">
              <w:rPr>
                <w:rFonts w:ascii="Calibri" w:hAnsi="Calibri" w:cs="Arial" w:hint="eastAsia"/>
                <w:sz w:val="20"/>
                <w:szCs w:val="20"/>
              </w:rPr>
              <w:t>全数字，左对齐，右填空。</w:t>
            </w:r>
          </w:p>
          <w:p w14:paraId="584ED218"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Calibri" w:hAnsi="Calibri" w:cs="Arial"/>
                <w:sz w:val="20"/>
                <w:szCs w:val="20"/>
              </w:rPr>
              <w:t>MO</w:t>
            </w:r>
            <w:r w:rsidRPr="0048714D">
              <w:rPr>
                <w:rFonts w:ascii="Calibri" w:hAnsi="Calibri" w:cs="Arial" w:hint="eastAsia"/>
                <w:sz w:val="20"/>
                <w:szCs w:val="20"/>
              </w:rPr>
              <w:t>话单不进行该项检错</w:t>
            </w:r>
          </w:p>
        </w:tc>
      </w:tr>
      <w:tr w:rsidR="00F86938" w:rsidRPr="0048714D" w14:paraId="1E732625" w14:textId="77777777" w:rsidTr="00170FD8">
        <w:trPr>
          <w:cantSplit/>
          <w:trHeight w:val="315"/>
        </w:trPr>
        <w:tc>
          <w:tcPr>
            <w:tcW w:w="710" w:type="dxa"/>
            <w:vMerge/>
            <w:shd w:val="clear" w:color="auto" w:fill="auto"/>
          </w:tcPr>
          <w:p w14:paraId="17B4F773"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vMerge/>
            <w:shd w:val="clear" w:color="auto" w:fill="auto"/>
          </w:tcPr>
          <w:p w14:paraId="1485B319" w14:textId="77777777" w:rsidR="00F86938" w:rsidRPr="0048714D" w:rsidRDefault="00F86938" w:rsidP="00170FD8">
            <w:pPr>
              <w:spacing w:line="300" w:lineRule="auto"/>
              <w:ind w:firstLineChars="5" w:firstLine="10"/>
              <w:jc w:val="center"/>
              <w:rPr>
                <w:rFonts w:ascii="宋体" w:hAnsi="宋体" w:cs="Arial"/>
                <w:sz w:val="20"/>
                <w:szCs w:val="20"/>
              </w:rPr>
            </w:pPr>
          </w:p>
        </w:tc>
        <w:tc>
          <w:tcPr>
            <w:tcW w:w="1559" w:type="dxa"/>
            <w:vMerge/>
            <w:shd w:val="clear" w:color="auto" w:fill="auto"/>
          </w:tcPr>
          <w:p w14:paraId="68348206" w14:textId="77777777" w:rsidR="00F86938" w:rsidRPr="0048714D" w:rsidRDefault="00F86938" w:rsidP="00170FD8">
            <w:pPr>
              <w:spacing w:line="300" w:lineRule="auto"/>
              <w:ind w:firstLineChars="0" w:firstLine="0"/>
              <w:jc w:val="center"/>
              <w:rPr>
                <w:rFonts w:ascii="宋体" w:hAnsi="宋体" w:cs="Arial"/>
                <w:sz w:val="20"/>
                <w:szCs w:val="20"/>
              </w:rPr>
            </w:pPr>
          </w:p>
        </w:tc>
        <w:tc>
          <w:tcPr>
            <w:tcW w:w="1134" w:type="dxa"/>
            <w:shd w:val="clear" w:color="auto" w:fill="auto"/>
          </w:tcPr>
          <w:p w14:paraId="416D0602"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F101</w:t>
            </w:r>
          </w:p>
        </w:tc>
        <w:tc>
          <w:tcPr>
            <w:tcW w:w="4561" w:type="dxa"/>
            <w:shd w:val="clear" w:color="auto" w:fill="auto"/>
          </w:tcPr>
          <w:p w14:paraId="0E8C4ECD"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sz w:val="20"/>
                <w:szCs w:val="20"/>
              </w:rPr>
              <w:t>MT</w:t>
            </w:r>
            <w:r w:rsidRPr="0048714D">
              <w:rPr>
                <w:rFonts w:ascii="Calibri" w:hAnsi="Calibri" w:cs="Arial" w:hint="eastAsia"/>
                <w:sz w:val="20"/>
                <w:szCs w:val="20"/>
              </w:rPr>
              <w:t>话单：接收</w:t>
            </w:r>
            <w:r w:rsidRPr="0048714D">
              <w:rPr>
                <w:rFonts w:ascii="宋体" w:hAnsi="宋体" w:cs="Arial" w:hint="eastAsia"/>
                <w:sz w:val="20"/>
                <w:szCs w:val="20"/>
              </w:rPr>
              <w:t>方地址为中国移动</w:t>
            </w:r>
            <w:r w:rsidRPr="0048714D">
              <w:rPr>
                <w:rFonts w:ascii="Calibri" w:hAnsi="Calibri" w:cs="Arial" w:hint="eastAsia"/>
                <w:sz w:val="20"/>
                <w:szCs w:val="20"/>
              </w:rPr>
              <w:t>用户手机号码</w:t>
            </w:r>
            <w:r w:rsidRPr="0048714D">
              <w:rPr>
                <w:rFonts w:ascii="Calibri" w:hAnsi="Calibri" w:cs="Arial"/>
                <w:sz w:val="20"/>
                <w:szCs w:val="20"/>
              </w:rPr>
              <w:t xml:space="preserve">, </w:t>
            </w:r>
            <w:r w:rsidRPr="0048714D">
              <w:rPr>
                <w:rFonts w:ascii="Calibri" w:hAnsi="Calibri" w:cs="Arial" w:hint="eastAsia"/>
                <w:sz w:val="20"/>
                <w:szCs w:val="20"/>
              </w:rPr>
              <w:t>号码未生效或已失效。查找时通过</w:t>
            </w:r>
            <w:r w:rsidRPr="0048714D">
              <w:rPr>
                <w:rFonts w:ascii="宋体" w:hAnsi="宋体" w:cs="Arial"/>
                <w:sz w:val="20"/>
                <w:szCs w:val="20"/>
              </w:rPr>
              <w:t>Send_time</w:t>
            </w:r>
            <w:r w:rsidRPr="0048714D">
              <w:rPr>
                <w:rFonts w:ascii="Calibri" w:hAnsi="Calibri" w:cs="Arial" w:hint="eastAsia"/>
                <w:sz w:val="20"/>
                <w:szCs w:val="20"/>
              </w:rPr>
              <w:t>（发送时间）判断号段是否生效。</w:t>
            </w:r>
          </w:p>
          <w:p w14:paraId="37B7BA4E" w14:textId="77777777" w:rsidR="00F86938" w:rsidRPr="0048714D" w:rsidRDefault="00F86938" w:rsidP="00170FD8">
            <w:pPr>
              <w:spacing w:line="300" w:lineRule="auto"/>
              <w:ind w:firstLineChars="0" w:firstLine="0"/>
              <w:rPr>
                <w:rFonts w:ascii="Calibri" w:hAnsi="Calibri" w:cs="Arial"/>
                <w:color w:val="FF0000"/>
                <w:sz w:val="20"/>
                <w:szCs w:val="20"/>
              </w:rPr>
            </w:pPr>
            <w:r w:rsidRPr="0048714D">
              <w:rPr>
                <w:rFonts w:ascii="Calibri" w:hAnsi="Calibri" w:cs="Arial"/>
                <w:sz w:val="20"/>
                <w:szCs w:val="20"/>
              </w:rPr>
              <w:t>MO</w:t>
            </w:r>
            <w:r w:rsidRPr="0048714D">
              <w:rPr>
                <w:rFonts w:ascii="Calibri" w:hAnsi="Calibri" w:cs="Arial" w:hint="eastAsia"/>
                <w:sz w:val="20"/>
                <w:szCs w:val="20"/>
              </w:rPr>
              <w:t>话单不进行该项检错</w:t>
            </w:r>
          </w:p>
        </w:tc>
      </w:tr>
      <w:tr w:rsidR="00F86938" w:rsidRPr="0048714D" w14:paraId="0B649714" w14:textId="77777777" w:rsidTr="00170FD8">
        <w:trPr>
          <w:cantSplit/>
          <w:trHeight w:val="1050"/>
        </w:trPr>
        <w:tc>
          <w:tcPr>
            <w:tcW w:w="710" w:type="dxa"/>
            <w:shd w:val="clear" w:color="auto" w:fill="auto"/>
          </w:tcPr>
          <w:p w14:paraId="428B0AD2"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6B2AE8A9"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Transmit_dn</w:t>
            </w:r>
          </w:p>
        </w:tc>
        <w:tc>
          <w:tcPr>
            <w:tcW w:w="1559" w:type="dxa"/>
            <w:shd w:val="clear" w:color="auto" w:fill="auto"/>
          </w:tcPr>
          <w:p w14:paraId="682C9B72"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转发的手机号码</w:t>
            </w:r>
          </w:p>
        </w:tc>
        <w:tc>
          <w:tcPr>
            <w:tcW w:w="1134" w:type="dxa"/>
            <w:shd w:val="clear" w:color="auto" w:fill="auto"/>
          </w:tcPr>
          <w:p w14:paraId="12544E97"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F110</w:t>
            </w:r>
          </w:p>
        </w:tc>
        <w:tc>
          <w:tcPr>
            <w:tcW w:w="4561" w:type="dxa"/>
            <w:shd w:val="clear" w:color="auto" w:fill="auto"/>
          </w:tcPr>
          <w:p w14:paraId="4757B918"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宋体" w:hAnsi="宋体" w:cs="Arial" w:hint="eastAsia"/>
                <w:sz w:val="20"/>
                <w:szCs w:val="20"/>
              </w:rPr>
              <w:t>如果该字段不为空必须为全数字</w:t>
            </w:r>
          </w:p>
        </w:tc>
      </w:tr>
      <w:tr w:rsidR="00F86938" w:rsidRPr="0048714D" w14:paraId="4C41733B" w14:textId="77777777" w:rsidTr="00170FD8">
        <w:trPr>
          <w:cantSplit/>
        </w:trPr>
        <w:tc>
          <w:tcPr>
            <w:tcW w:w="710" w:type="dxa"/>
            <w:shd w:val="clear" w:color="auto" w:fill="auto"/>
          </w:tcPr>
          <w:p w14:paraId="2D048713"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21BEAF35"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Send_time</w:t>
            </w:r>
          </w:p>
        </w:tc>
        <w:tc>
          <w:tcPr>
            <w:tcW w:w="1559" w:type="dxa"/>
            <w:shd w:val="clear" w:color="auto" w:fill="auto"/>
          </w:tcPr>
          <w:p w14:paraId="2B544CC9"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发送时间</w:t>
            </w:r>
          </w:p>
        </w:tc>
        <w:tc>
          <w:tcPr>
            <w:tcW w:w="1134" w:type="dxa"/>
            <w:shd w:val="clear" w:color="auto" w:fill="auto"/>
          </w:tcPr>
          <w:p w14:paraId="5C128E43"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F120</w:t>
            </w:r>
          </w:p>
        </w:tc>
        <w:tc>
          <w:tcPr>
            <w:tcW w:w="4561" w:type="dxa"/>
            <w:shd w:val="clear" w:color="auto" w:fill="auto"/>
          </w:tcPr>
          <w:p w14:paraId="4EE898F9"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宋体" w:hAnsi="宋体" w:cs="Arial" w:hint="eastAsia"/>
                <w:sz w:val="20"/>
                <w:szCs w:val="20"/>
              </w:rPr>
              <w:t>发送时间格式错误，正确填写格式为“</w:t>
            </w:r>
            <w:r w:rsidRPr="0048714D">
              <w:rPr>
                <w:rFonts w:ascii="宋体" w:hAnsi="宋体" w:cs="Arial"/>
                <w:sz w:val="20"/>
                <w:szCs w:val="20"/>
              </w:rPr>
              <w:t>YYYYMMDDHHMISS”</w:t>
            </w:r>
          </w:p>
        </w:tc>
      </w:tr>
      <w:tr w:rsidR="00F86938" w:rsidRPr="0048714D" w14:paraId="07E10494" w14:textId="77777777" w:rsidTr="00170FD8">
        <w:trPr>
          <w:cantSplit/>
        </w:trPr>
        <w:tc>
          <w:tcPr>
            <w:tcW w:w="710" w:type="dxa"/>
            <w:shd w:val="clear" w:color="auto" w:fill="auto"/>
          </w:tcPr>
          <w:p w14:paraId="05EE720F"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279A51D6"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Receive_time</w:t>
            </w:r>
          </w:p>
        </w:tc>
        <w:tc>
          <w:tcPr>
            <w:tcW w:w="1559" w:type="dxa"/>
            <w:shd w:val="clear" w:color="auto" w:fill="auto"/>
          </w:tcPr>
          <w:p w14:paraId="664254E8"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接收时间</w:t>
            </w:r>
          </w:p>
        </w:tc>
        <w:tc>
          <w:tcPr>
            <w:tcW w:w="1134" w:type="dxa"/>
            <w:shd w:val="clear" w:color="auto" w:fill="auto"/>
          </w:tcPr>
          <w:p w14:paraId="19C04424"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F130</w:t>
            </w:r>
          </w:p>
        </w:tc>
        <w:tc>
          <w:tcPr>
            <w:tcW w:w="4561" w:type="dxa"/>
            <w:shd w:val="clear" w:color="auto" w:fill="auto"/>
          </w:tcPr>
          <w:p w14:paraId="0002D639"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宋体" w:hAnsi="宋体" w:cs="Arial" w:hint="eastAsia"/>
                <w:sz w:val="20"/>
                <w:szCs w:val="20"/>
              </w:rPr>
              <w:t>发送时间格式错误，正确填写格式为“</w:t>
            </w:r>
            <w:r w:rsidRPr="0048714D">
              <w:rPr>
                <w:rFonts w:ascii="宋体" w:hAnsi="宋体" w:cs="Arial"/>
                <w:sz w:val="20"/>
                <w:szCs w:val="20"/>
              </w:rPr>
              <w:t>YYYYMMDDHHMISS”</w:t>
            </w:r>
          </w:p>
        </w:tc>
      </w:tr>
      <w:tr w:rsidR="00F86938" w:rsidRPr="0048714D" w14:paraId="43138664" w14:textId="77777777" w:rsidTr="00170FD8">
        <w:trPr>
          <w:cantSplit/>
        </w:trPr>
        <w:tc>
          <w:tcPr>
            <w:tcW w:w="710" w:type="dxa"/>
            <w:shd w:val="clear" w:color="auto" w:fill="auto"/>
          </w:tcPr>
          <w:p w14:paraId="5E795A43"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7088A25D"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Set_time</w:t>
            </w:r>
          </w:p>
        </w:tc>
        <w:tc>
          <w:tcPr>
            <w:tcW w:w="1559" w:type="dxa"/>
            <w:shd w:val="clear" w:color="auto" w:fill="auto"/>
          </w:tcPr>
          <w:p w14:paraId="44C9AB58"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最早发送时间</w:t>
            </w:r>
          </w:p>
        </w:tc>
        <w:tc>
          <w:tcPr>
            <w:tcW w:w="1134" w:type="dxa"/>
            <w:shd w:val="clear" w:color="auto" w:fill="auto"/>
          </w:tcPr>
          <w:p w14:paraId="07BF15A1"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F140</w:t>
            </w:r>
          </w:p>
        </w:tc>
        <w:tc>
          <w:tcPr>
            <w:tcW w:w="4561" w:type="dxa"/>
            <w:shd w:val="clear" w:color="auto" w:fill="auto"/>
          </w:tcPr>
          <w:p w14:paraId="48AD7FFA"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宋体" w:hAnsi="宋体" w:cs="Arial" w:hint="eastAsia"/>
                <w:sz w:val="20"/>
                <w:szCs w:val="20"/>
              </w:rPr>
              <w:t>最早发送时间格式错误，该字段可以为空，当不为空时正确填写格式为“</w:t>
            </w:r>
            <w:r w:rsidRPr="0048714D">
              <w:rPr>
                <w:rFonts w:ascii="宋体" w:hAnsi="宋体" w:cs="Arial"/>
                <w:sz w:val="20"/>
                <w:szCs w:val="20"/>
              </w:rPr>
              <w:t>YYYYMMDDHHMISS”</w:t>
            </w:r>
          </w:p>
        </w:tc>
      </w:tr>
      <w:tr w:rsidR="00F86938" w:rsidRPr="0048714D" w14:paraId="7BC34A5C" w14:textId="77777777" w:rsidTr="00170FD8">
        <w:trPr>
          <w:cantSplit/>
        </w:trPr>
        <w:tc>
          <w:tcPr>
            <w:tcW w:w="710" w:type="dxa"/>
            <w:shd w:val="clear" w:color="auto" w:fill="auto"/>
          </w:tcPr>
          <w:p w14:paraId="5F178BBC"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25588A3C"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Store_time</w:t>
            </w:r>
          </w:p>
        </w:tc>
        <w:tc>
          <w:tcPr>
            <w:tcW w:w="1559" w:type="dxa"/>
            <w:shd w:val="clear" w:color="auto" w:fill="auto"/>
          </w:tcPr>
          <w:p w14:paraId="50BBD898"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存储时间</w:t>
            </w:r>
          </w:p>
        </w:tc>
        <w:tc>
          <w:tcPr>
            <w:tcW w:w="1134" w:type="dxa"/>
            <w:shd w:val="clear" w:color="auto" w:fill="auto"/>
          </w:tcPr>
          <w:p w14:paraId="51710CEB"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F150</w:t>
            </w:r>
          </w:p>
        </w:tc>
        <w:tc>
          <w:tcPr>
            <w:tcW w:w="4561" w:type="dxa"/>
            <w:shd w:val="clear" w:color="auto" w:fill="auto"/>
          </w:tcPr>
          <w:p w14:paraId="79097B12"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hint="eastAsia"/>
                <w:sz w:val="20"/>
                <w:szCs w:val="20"/>
              </w:rPr>
              <w:t>存储时间格式错误，不是全数字</w:t>
            </w:r>
          </w:p>
        </w:tc>
      </w:tr>
      <w:tr w:rsidR="0080593E" w:rsidRPr="0048714D" w14:paraId="5B51B1AA" w14:textId="77777777" w:rsidTr="00170FD8">
        <w:trPr>
          <w:cantSplit/>
        </w:trPr>
        <w:tc>
          <w:tcPr>
            <w:tcW w:w="710" w:type="dxa"/>
            <w:shd w:val="clear" w:color="auto" w:fill="auto"/>
          </w:tcPr>
          <w:p w14:paraId="0E08B020"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7E59631C"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info_type</w:t>
            </w:r>
          </w:p>
        </w:tc>
        <w:tc>
          <w:tcPr>
            <w:tcW w:w="1559" w:type="dxa"/>
            <w:shd w:val="clear" w:color="auto" w:fill="auto"/>
          </w:tcPr>
          <w:p w14:paraId="463C1ECF"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信息类型</w:t>
            </w:r>
          </w:p>
        </w:tc>
        <w:tc>
          <w:tcPr>
            <w:tcW w:w="1134" w:type="dxa"/>
            <w:shd w:val="clear" w:color="auto" w:fill="auto"/>
          </w:tcPr>
          <w:p w14:paraId="0B76CBEF"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677A5668" w14:textId="77777777" w:rsidR="0080593E" w:rsidRPr="0048714D" w:rsidRDefault="0080593E" w:rsidP="0080593E">
            <w:pPr>
              <w:spacing w:line="300" w:lineRule="auto"/>
              <w:ind w:firstLineChars="0" w:firstLine="0"/>
              <w:rPr>
                <w:rFonts w:ascii="宋体" w:hAnsi="宋体" w:cs="Arial"/>
                <w:sz w:val="20"/>
                <w:szCs w:val="20"/>
              </w:rPr>
            </w:pPr>
            <w:r w:rsidRPr="0048714D">
              <w:rPr>
                <w:rFonts w:ascii="Calibri" w:hAnsi="Calibri" w:cs="Arial" w:hint="eastAsia"/>
                <w:sz w:val="20"/>
                <w:szCs w:val="20"/>
              </w:rPr>
              <w:t>不校验</w:t>
            </w:r>
          </w:p>
        </w:tc>
      </w:tr>
      <w:tr w:rsidR="0080593E" w:rsidRPr="0048714D" w14:paraId="51D9B51D" w14:textId="77777777" w:rsidTr="00170FD8">
        <w:trPr>
          <w:cantSplit/>
        </w:trPr>
        <w:tc>
          <w:tcPr>
            <w:tcW w:w="710" w:type="dxa"/>
            <w:shd w:val="clear" w:color="auto" w:fill="auto"/>
          </w:tcPr>
          <w:p w14:paraId="6819B773"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3D9F97CF"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App_type</w:t>
            </w:r>
          </w:p>
        </w:tc>
        <w:tc>
          <w:tcPr>
            <w:tcW w:w="1559" w:type="dxa"/>
            <w:shd w:val="clear" w:color="auto" w:fill="auto"/>
          </w:tcPr>
          <w:p w14:paraId="2E8FC2A8"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应用类型</w:t>
            </w:r>
          </w:p>
        </w:tc>
        <w:tc>
          <w:tcPr>
            <w:tcW w:w="1134" w:type="dxa"/>
            <w:shd w:val="clear" w:color="auto" w:fill="auto"/>
          </w:tcPr>
          <w:p w14:paraId="5C2B746E"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0A1E9228" w14:textId="77777777" w:rsidR="0080593E" w:rsidRPr="0048714D" w:rsidRDefault="0080593E" w:rsidP="0080593E">
            <w:pPr>
              <w:spacing w:line="300" w:lineRule="auto"/>
              <w:ind w:firstLineChars="0" w:firstLine="0"/>
              <w:rPr>
                <w:rFonts w:ascii="宋体" w:hAnsi="宋体" w:cs="Arial"/>
                <w:color w:val="FF0000"/>
                <w:sz w:val="20"/>
                <w:szCs w:val="20"/>
              </w:rPr>
            </w:pPr>
            <w:r w:rsidRPr="0048714D">
              <w:rPr>
                <w:rFonts w:ascii="Calibri" w:hAnsi="Calibri" w:cs="Arial" w:hint="eastAsia"/>
                <w:sz w:val="20"/>
                <w:szCs w:val="20"/>
              </w:rPr>
              <w:t>不校验</w:t>
            </w:r>
          </w:p>
        </w:tc>
      </w:tr>
      <w:tr w:rsidR="0080593E" w:rsidRPr="0048714D" w14:paraId="1C6CF63C" w14:textId="77777777" w:rsidTr="00170FD8">
        <w:trPr>
          <w:cantSplit/>
        </w:trPr>
        <w:tc>
          <w:tcPr>
            <w:tcW w:w="710" w:type="dxa"/>
            <w:shd w:val="clear" w:color="auto" w:fill="auto"/>
          </w:tcPr>
          <w:p w14:paraId="2805F64C"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07C69682"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Transmit_type</w:t>
            </w:r>
          </w:p>
        </w:tc>
        <w:tc>
          <w:tcPr>
            <w:tcW w:w="1559" w:type="dxa"/>
            <w:shd w:val="clear" w:color="auto" w:fill="auto"/>
          </w:tcPr>
          <w:p w14:paraId="6888A4FC"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转发复制类型</w:t>
            </w:r>
          </w:p>
        </w:tc>
        <w:tc>
          <w:tcPr>
            <w:tcW w:w="1134" w:type="dxa"/>
            <w:shd w:val="clear" w:color="auto" w:fill="auto"/>
          </w:tcPr>
          <w:p w14:paraId="5D2E3462"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509C6F77" w14:textId="77777777" w:rsidR="0080593E" w:rsidRPr="0048714D" w:rsidRDefault="0080593E" w:rsidP="0080593E">
            <w:pPr>
              <w:spacing w:line="300" w:lineRule="auto"/>
              <w:ind w:firstLineChars="0" w:firstLine="0"/>
              <w:rPr>
                <w:rFonts w:ascii="Calibri" w:hAnsi="Calibri" w:cs="Arial"/>
                <w:color w:val="FF0000"/>
                <w:sz w:val="20"/>
                <w:szCs w:val="20"/>
              </w:rPr>
            </w:pPr>
            <w:r w:rsidRPr="0048714D">
              <w:rPr>
                <w:rFonts w:ascii="Calibri" w:hAnsi="Calibri" w:cs="Arial" w:hint="eastAsia"/>
                <w:sz w:val="20"/>
                <w:szCs w:val="20"/>
              </w:rPr>
              <w:t>不校验</w:t>
            </w:r>
          </w:p>
        </w:tc>
      </w:tr>
      <w:tr w:rsidR="00F86938" w:rsidRPr="0048714D" w14:paraId="7070CD6F" w14:textId="77777777" w:rsidTr="00170FD8">
        <w:trPr>
          <w:cantSplit/>
          <w:trHeight w:val="690"/>
        </w:trPr>
        <w:tc>
          <w:tcPr>
            <w:tcW w:w="710" w:type="dxa"/>
            <w:shd w:val="clear" w:color="auto" w:fill="auto"/>
          </w:tcPr>
          <w:p w14:paraId="1B2F12A6"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77EB1C47"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Charge_type</w:t>
            </w:r>
          </w:p>
        </w:tc>
        <w:tc>
          <w:tcPr>
            <w:tcW w:w="1559" w:type="dxa"/>
            <w:shd w:val="clear" w:color="auto" w:fill="auto"/>
          </w:tcPr>
          <w:p w14:paraId="11A8D5EB"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计费类型</w:t>
            </w:r>
          </w:p>
        </w:tc>
        <w:tc>
          <w:tcPr>
            <w:tcW w:w="1134" w:type="dxa"/>
            <w:shd w:val="clear" w:color="auto" w:fill="auto"/>
          </w:tcPr>
          <w:p w14:paraId="1523513F"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F190</w:t>
            </w:r>
          </w:p>
        </w:tc>
        <w:tc>
          <w:tcPr>
            <w:tcW w:w="4561" w:type="dxa"/>
            <w:shd w:val="clear" w:color="auto" w:fill="auto"/>
          </w:tcPr>
          <w:p w14:paraId="06F08C32"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hint="eastAsia"/>
                <w:sz w:val="20"/>
                <w:szCs w:val="20"/>
              </w:rPr>
              <w:t>计费类型错误，有效值为：</w:t>
            </w:r>
          </w:p>
          <w:p w14:paraId="553F1761"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Calibri" w:hAnsi="Calibri" w:cs="Arial"/>
                <w:sz w:val="20"/>
                <w:szCs w:val="20"/>
              </w:rPr>
              <w:t>00</w:t>
            </w:r>
            <w:r w:rsidRPr="0048714D">
              <w:rPr>
                <w:rFonts w:ascii="Calibri" w:hAnsi="Calibri" w:cs="Arial" w:hint="eastAsia"/>
                <w:sz w:val="20"/>
                <w:szCs w:val="20"/>
              </w:rPr>
              <w:t>：免费</w:t>
            </w:r>
          </w:p>
        </w:tc>
      </w:tr>
      <w:tr w:rsidR="00F86938" w:rsidRPr="0048714D" w14:paraId="07E88F3C" w14:textId="77777777" w:rsidTr="00170FD8">
        <w:trPr>
          <w:cantSplit/>
          <w:trHeight w:val="345"/>
        </w:trPr>
        <w:tc>
          <w:tcPr>
            <w:tcW w:w="710" w:type="dxa"/>
            <w:shd w:val="clear" w:color="auto" w:fill="auto"/>
          </w:tcPr>
          <w:p w14:paraId="32861C6D"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5DFD5A3C"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basic_fee</w:t>
            </w:r>
          </w:p>
        </w:tc>
        <w:tc>
          <w:tcPr>
            <w:tcW w:w="1559" w:type="dxa"/>
            <w:shd w:val="clear" w:color="auto" w:fill="auto"/>
          </w:tcPr>
          <w:p w14:paraId="5B7BAB6D"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通信费</w:t>
            </w:r>
          </w:p>
        </w:tc>
        <w:tc>
          <w:tcPr>
            <w:tcW w:w="1134" w:type="dxa"/>
            <w:shd w:val="clear" w:color="auto" w:fill="auto"/>
          </w:tcPr>
          <w:p w14:paraId="326C6990"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宋体" w:hAnsi="宋体" w:cs="Arial"/>
                <w:sz w:val="20"/>
                <w:szCs w:val="20"/>
              </w:rPr>
              <w:t>F220</w:t>
            </w:r>
          </w:p>
        </w:tc>
        <w:tc>
          <w:tcPr>
            <w:tcW w:w="4561" w:type="dxa"/>
            <w:shd w:val="clear" w:color="auto" w:fill="auto"/>
          </w:tcPr>
          <w:p w14:paraId="041A818C" w14:textId="77777777" w:rsidR="00F86938" w:rsidRPr="0048714D" w:rsidRDefault="00F86938" w:rsidP="00170FD8">
            <w:pPr>
              <w:spacing w:line="300" w:lineRule="auto"/>
              <w:ind w:firstLineChars="0" w:firstLine="0"/>
              <w:rPr>
                <w:rFonts w:ascii="Calibri" w:hAnsi="Calibri" w:cs="Arial"/>
                <w:sz w:val="20"/>
                <w:szCs w:val="20"/>
              </w:rPr>
            </w:pPr>
            <w:r w:rsidRPr="0048714D">
              <w:rPr>
                <w:rFonts w:ascii="Calibri" w:hAnsi="Calibri" w:cs="Arial" w:hint="eastAsia"/>
                <w:sz w:val="20"/>
                <w:szCs w:val="20"/>
              </w:rPr>
              <w:t>通信费不是全数字</w:t>
            </w:r>
          </w:p>
        </w:tc>
      </w:tr>
      <w:tr w:rsidR="0080593E" w:rsidRPr="0048714D" w14:paraId="51EFDBE1" w14:textId="77777777" w:rsidTr="00170FD8">
        <w:trPr>
          <w:cantSplit/>
          <w:trHeight w:val="493"/>
        </w:trPr>
        <w:tc>
          <w:tcPr>
            <w:tcW w:w="710" w:type="dxa"/>
            <w:shd w:val="clear" w:color="auto" w:fill="auto"/>
          </w:tcPr>
          <w:p w14:paraId="7FCBAD2F"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43BFF3B6"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Info_fee</w:t>
            </w:r>
          </w:p>
        </w:tc>
        <w:tc>
          <w:tcPr>
            <w:tcW w:w="1559" w:type="dxa"/>
            <w:shd w:val="clear" w:color="auto" w:fill="auto"/>
          </w:tcPr>
          <w:p w14:paraId="35F56EE6"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信息费</w:t>
            </w:r>
          </w:p>
        </w:tc>
        <w:tc>
          <w:tcPr>
            <w:tcW w:w="1134" w:type="dxa"/>
            <w:shd w:val="clear" w:color="auto" w:fill="auto"/>
          </w:tcPr>
          <w:p w14:paraId="23AC48F8" w14:textId="77777777" w:rsidR="0080593E" w:rsidRPr="0048714D" w:rsidRDefault="0080593E" w:rsidP="0080593E">
            <w:pPr>
              <w:spacing w:line="300" w:lineRule="auto"/>
              <w:ind w:firstLineChars="0" w:firstLine="0"/>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23781CA6" w14:textId="77777777" w:rsidR="0080593E" w:rsidRPr="0048714D" w:rsidRDefault="0080593E" w:rsidP="0080593E">
            <w:pPr>
              <w:spacing w:line="300" w:lineRule="auto"/>
              <w:ind w:firstLineChars="0" w:firstLine="0"/>
              <w:rPr>
                <w:rFonts w:ascii="Calibri" w:hAnsi="Calibri" w:cs="Arial"/>
                <w:sz w:val="20"/>
                <w:szCs w:val="20"/>
              </w:rPr>
            </w:pPr>
            <w:r w:rsidRPr="0048714D">
              <w:rPr>
                <w:rFonts w:ascii="Calibri" w:hAnsi="Calibri" w:cs="Arial" w:hint="eastAsia"/>
                <w:sz w:val="20"/>
                <w:szCs w:val="20"/>
              </w:rPr>
              <w:t>不校验</w:t>
            </w:r>
          </w:p>
        </w:tc>
      </w:tr>
      <w:tr w:rsidR="0080593E" w:rsidRPr="0048714D" w14:paraId="465CBCB3" w14:textId="77777777" w:rsidTr="00170FD8">
        <w:trPr>
          <w:cantSplit/>
          <w:trHeight w:val="457"/>
        </w:trPr>
        <w:tc>
          <w:tcPr>
            <w:tcW w:w="710" w:type="dxa"/>
            <w:shd w:val="clear" w:color="auto" w:fill="auto"/>
          </w:tcPr>
          <w:p w14:paraId="79D31CD4"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3305E5E8" w14:textId="77777777" w:rsidR="0080593E" w:rsidRPr="0048714D" w:rsidRDefault="0080593E" w:rsidP="0080593E">
            <w:pPr>
              <w:spacing w:line="300" w:lineRule="auto"/>
              <w:ind w:firstLineChars="5" w:firstLine="10"/>
              <w:jc w:val="center"/>
              <w:rPr>
                <w:rFonts w:ascii="Calibri" w:hAnsi="Calibri" w:cs="Arial"/>
                <w:sz w:val="20"/>
                <w:szCs w:val="20"/>
              </w:rPr>
            </w:pPr>
            <w:r w:rsidRPr="0048714D">
              <w:rPr>
                <w:rFonts w:ascii="Calibri" w:hAnsi="Calibri" w:cs="Arial"/>
                <w:sz w:val="20"/>
                <w:szCs w:val="20"/>
              </w:rPr>
              <w:t>Dis_info_fee</w:t>
            </w:r>
          </w:p>
        </w:tc>
        <w:tc>
          <w:tcPr>
            <w:tcW w:w="1559" w:type="dxa"/>
            <w:shd w:val="clear" w:color="auto" w:fill="auto"/>
          </w:tcPr>
          <w:p w14:paraId="0451B68C" w14:textId="77777777" w:rsidR="0080593E" w:rsidRPr="0048714D" w:rsidRDefault="0080593E" w:rsidP="0080593E">
            <w:pPr>
              <w:spacing w:line="300" w:lineRule="auto"/>
              <w:ind w:firstLineChars="0" w:firstLine="0"/>
              <w:jc w:val="center"/>
              <w:rPr>
                <w:rFonts w:ascii="Calibri" w:hAnsi="Calibri" w:cs="Arial"/>
                <w:sz w:val="20"/>
                <w:szCs w:val="20"/>
              </w:rPr>
            </w:pPr>
            <w:r w:rsidRPr="0048714D">
              <w:rPr>
                <w:rFonts w:ascii="Calibri" w:hAnsi="Calibri" w:cs="Arial" w:hint="eastAsia"/>
                <w:sz w:val="20"/>
                <w:szCs w:val="20"/>
              </w:rPr>
              <w:t>优惠后信息费</w:t>
            </w:r>
          </w:p>
        </w:tc>
        <w:tc>
          <w:tcPr>
            <w:tcW w:w="1134" w:type="dxa"/>
            <w:shd w:val="clear" w:color="auto" w:fill="auto"/>
          </w:tcPr>
          <w:p w14:paraId="4DD4D45A" w14:textId="77777777" w:rsidR="0080593E" w:rsidRPr="0048714D" w:rsidRDefault="0080593E" w:rsidP="0080593E">
            <w:pPr>
              <w:spacing w:line="300" w:lineRule="auto"/>
              <w:ind w:firstLineChars="0" w:firstLine="0"/>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78E36313" w14:textId="77777777" w:rsidR="0080593E" w:rsidRPr="0048714D" w:rsidRDefault="0080593E" w:rsidP="0080593E">
            <w:pPr>
              <w:spacing w:line="300" w:lineRule="auto"/>
              <w:ind w:firstLineChars="0" w:firstLine="0"/>
              <w:rPr>
                <w:rFonts w:ascii="Calibri" w:hAnsi="Calibri" w:cs="Arial"/>
                <w:sz w:val="20"/>
                <w:szCs w:val="20"/>
              </w:rPr>
            </w:pPr>
            <w:r w:rsidRPr="0048714D">
              <w:rPr>
                <w:rFonts w:ascii="Calibri" w:hAnsi="Calibri" w:cs="Arial" w:hint="eastAsia"/>
                <w:sz w:val="20"/>
                <w:szCs w:val="20"/>
              </w:rPr>
              <w:t>不校验</w:t>
            </w:r>
          </w:p>
        </w:tc>
      </w:tr>
      <w:tr w:rsidR="00F86938" w:rsidRPr="0048714D" w14:paraId="169A8349" w14:textId="77777777" w:rsidTr="00170FD8">
        <w:trPr>
          <w:cantSplit/>
        </w:trPr>
        <w:tc>
          <w:tcPr>
            <w:tcW w:w="710" w:type="dxa"/>
            <w:shd w:val="clear" w:color="auto" w:fill="auto"/>
          </w:tcPr>
          <w:p w14:paraId="6EBFEEF9"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543FBF64"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mm_length</w:t>
            </w:r>
          </w:p>
        </w:tc>
        <w:tc>
          <w:tcPr>
            <w:tcW w:w="1559" w:type="dxa"/>
            <w:shd w:val="clear" w:color="auto" w:fill="auto"/>
          </w:tcPr>
          <w:p w14:paraId="2C9E3FC3"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MM长度</w:t>
            </w:r>
          </w:p>
        </w:tc>
        <w:tc>
          <w:tcPr>
            <w:tcW w:w="1134" w:type="dxa"/>
            <w:shd w:val="clear" w:color="auto" w:fill="auto"/>
          </w:tcPr>
          <w:p w14:paraId="4E00ECE9"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F230</w:t>
            </w:r>
          </w:p>
        </w:tc>
        <w:tc>
          <w:tcPr>
            <w:tcW w:w="4561" w:type="dxa"/>
            <w:shd w:val="clear" w:color="auto" w:fill="auto"/>
          </w:tcPr>
          <w:p w14:paraId="148D9504" w14:textId="77777777" w:rsidR="00F86938" w:rsidRPr="0048714D" w:rsidRDefault="00F86938" w:rsidP="00170FD8">
            <w:pPr>
              <w:spacing w:line="300" w:lineRule="auto"/>
              <w:ind w:firstLineChars="0" w:firstLine="0"/>
              <w:rPr>
                <w:rFonts w:ascii="宋体" w:hAnsi="宋体" w:cs="Arial"/>
                <w:sz w:val="20"/>
                <w:szCs w:val="20"/>
              </w:rPr>
            </w:pPr>
            <w:r w:rsidRPr="0048714D">
              <w:rPr>
                <w:rFonts w:ascii="宋体" w:hAnsi="宋体" w:cs="Arial"/>
                <w:sz w:val="20"/>
                <w:szCs w:val="20"/>
              </w:rPr>
              <w:t>MM长度格式错误，</w:t>
            </w:r>
            <w:r w:rsidRPr="0048714D">
              <w:rPr>
                <w:rFonts w:ascii="Calibri" w:hAnsi="Calibri" w:cs="Arial" w:hint="eastAsia"/>
                <w:sz w:val="20"/>
                <w:szCs w:val="20"/>
              </w:rPr>
              <w:t>不为全数字</w:t>
            </w:r>
            <w:r w:rsidRPr="0048714D">
              <w:rPr>
                <w:rFonts w:ascii="Calibri" w:hAnsi="Calibri" w:cs="Arial"/>
                <w:sz w:val="20"/>
                <w:szCs w:val="20"/>
              </w:rPr>
              <w:t xml:space="preserve"> </w:t>
            </w:r>
            <w:r w:rsidRPr="0048714D">
              <w:rPr>
                <w:rFonts w:ascii="Calibri" w:hAnsi="Calibri" w:cs="Arial" w:hint="eastAsia"/>
                <w:sz w:val="20"/>
                <w:szCs w:val="20"/>
              </w:rPr>
              <w:t>。</w:t>
            </w:r>
          </w:p>
        </w:tc>
      </w:tr>
      <w:tr w:rsidR="00F86938" w:rsidRPr="0048714D" w14:paraId="24F91083" w14:textId="77777777" w:rsidTr="00170FD8">
        <w:trPr>
          <w:cantSplit/>
        </w:trPr>
        <w:tc>
          <w:tcPr>
            <w:tcW w:w="710" w:type="dxa"/>
            <w:shd w:val="clear" w:color="auto" w:fill="auto"/>
          </w:tcPr>
          <w:p w14:paraId="40AB5046"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07337595"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Carry_type</w:t>
            </w:r>
          </w:p>
        </w:tc>
        <w:tc>
          <w:tcPr>
            <w:tcW w:w="1559" w:type="dxa"/>
            <w:shd w:val="clear" w:color="auto" w:fill="auto"/>
          </w:tcPr>
          <w:p w14:paraId="5C329B09"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承载方式</w:t>
            </w:r>
          </w:p>
        </w:tc>
        <w:tc>
          <w:tcPr>
            <w:tcW w:w="1134" w:type="dxa"/>
            <w:shd w:val="clear" w:color="auto" w:fill="auto"/>
          </w:tcPr>
          <w:p w14:paraId="1C72942B" w14:textId="77777777" w:rsidR="00F86938" w:rsidRPr="0048714D" w:rsidRDefault="0080593E"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72AAFEAC" w14:textId="77777777" w:rsidR="00F86938" w:rsidRPr="0048714D" w:rsidRDefault="0080593E" w:rsidP="00170FD8">
            <w:pPr>
              <w:spacing w:line="300" w:lineRule="auto"/>
              <w:ind w:firstLineChars="0" w:firstLine="0"/>
              <w:rPr>
                <w:rFonts w:ascii="宋体" w:hAnsi="宋体" w:cs="Arial"/>
                <w:sz w:val="20"/>
                <w:szCs w:val="20"/>
              </w:rPr>
            </w:pPr>
            <w:r w:rsidRPr="0048714D">
              <w:rPr>
                <w:rFonts w:ascii="宋体" w:hAnsi="宋体" w:cs="Arial" w:hint="eastAsia"/>
                <w:sz w:val="20"/>
                <w:szCs w:val="20"/>
              </w:rPr>
              <w:t>不校验</w:t>
            </w:r>
          </w:p>
        </w:tc>
      </w:tr>
      <w:tr w:rsidR="00F86938" w:rsidRPr="0048714D" w14:paraId="4E440F8E" w14:textId="77777777" w:rsidTr="00170FD8">
        <w:trPr>
          <w:cantSplit/>
          <w:trHeight w:val="2655"/>
        </w:trPr>
        <w:tc>
          <w:tcPr>
            <w:tcW w:w="710" w:type="dxa"/>
            <w:shd w:val="clear" w:color="auto" w:fill="auto"/>
          </w:tcPr>
          <w:p w14:paraId="01FB272B" w14:textId="77777777" w:rsidR="00F86938" w:rsidRPr="0048714D" w:rsidRDefault="00F86938"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1B1A4B3B" w14:textId="77777777" w:rsidR="00F86938" w:rsidRPr="0048714D" w:rsidRDefault="00F86938"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Send_status</w:t>
            </w:r>
          </w:p>
        </w:tc>
        <w:tc>
          <w:tcPr>
            <w:tcW w:w="1559" w:type="dxa"/>
            <w:shd w:val="clear" w:color="auto" w:fill="auto"/>
          </w:tcPr>
          <w:p w14:paraId="5AC4C929" w14:textId="77777777" w:rsidR="00F86938" w:rsidRPr="0048714D" w:rsidRDefault="00F86938" w:rsidP="00170FD8">
            <w:pPr>
              <w:spacing w:line="300" w:lineRule="auto"/>
              <w:ind w:firstLineChars="0" w:firstLine="0"/>
              <w:jc w:val="center"/>
              <w:rPr>
                <w:rFonts w:ascii="宋体" w:hAnsi="宋体" w:cs="Arial"/>
                <w:sz w:val="20"/>
                <w:szCs w:val="20"/>
              </w:rPr>
            </w:pPr>
            <w:r w:rsidRPr="0048714D">
              <w:rPr>
                <w:rFonts w:ascii="宋体" w:hAnsi="宋体" w:cs="Arial"/>
                <w:sz w:val="20"/>
                <w:szCs w:val="20"/>
              </w:rPr>
              <w:t>MM发送状态</w:t>
            </w:r>
          </w:p>
        </w:tc>
        <w:tc>
          <w:tcPr>
            <w:tcW w:w="1134" w:type="dxa"/>
            <w:shd w:val="clear" w:color="auto" w:fill="auto"/>
          </w:tcPr>
          <w:p w14:paraId="4A66199D" w14:textId="77777777" w:rsidR="00F86938" w:rsidRPr="0048714D" w:rsidRDefault="0080593E"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49F16F35" w14:textId="77777777" w:rsidR="00F86938" w:rsidRPr="0048714D" w:rsidRDefault="0080593E" w:rsidP="00170FD8">
            <w:pPr>
              <w:spacing w:line="300" w:lineRule="auto"/>
              <w:ind w:firstLineChars="0" w:firstLine="0"/>
              <w:rPr>
                <w:rFonts w:ascii="宋体" w:hAnsi="宋体" w:cs="Arial"/>
                <w:sz w:val="20"/>
                <w:szCs w:val="20"/>
              </w:rPr>
            </w:pPr>
            <w:r w:rsidRPr="0048714D">
              <w:rPr>
                <w:rFonts w:ascii="Calibri" w:hAnsi="Calibri" w:cs="Arial" w:hint="eastAsia"/>
                <w:sz w:val="20"/>
                <w:szCs w:val="20"/>
              </w:rPr>
              <w:t>不校验</w:t>
            </w:r>
          </w:p>
        </w:tc>
      </w:tr>
      <w:tr w:rsidR="0080593E" w:rsidRPr="0048714D" w14:paraId="0238C57D" w14:textId="77777777" w:rsidTr="00E92574">
        <w:trPr>
          <w:cantSplit/>
          <w:trHeight w:val="1310"/>
        </w:trPr>
        <w:tc>
          <w:tcPr>
            <w:tcW w:w="710" w:type="dxa"/>
            <w:shd w:val="clear" w:color="auto" w:fill="auto"/>
          </w:tcPr>
          <w:p w14:paraId="2415A97B" w14:textId="77777777" w:rsidR="0080593E" w:rsidRPr="0048714D" w:rsidRDefault="0080593E"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6E13A6ED" w14:textId="77777777" w:rsidR="0080593E" w:rsidRPr="0048714D" w:rsidRDefault="0080593E"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Send_MMSIG_id</w:t>
            </w:r>
          </w:p>
        </w:tc>
        <w:tc>
          <w:tcPr>
            <w:tcW w:w="1559" w:type="dxa"/>
            <w:shd w:val="clear" w:color="auto" w:fill="auto"/>
          </w:tcPr>
          <w:p w14:paraId="02F7CABC" w14:textId="77777777" w:rsidR="0080593E" w:rsidRPr="0048714D" w:rsidRDefault="0080593E"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发起方</w:t>
            </w:r>
            <w:r w:rsidRPr="0048714D">
              <w:rPr>
                <w:rFonts w:ascii="宋体" w:hAnsi="宋体" w:cs="Arial"/>
                <w:sz w:val="20"/>
                <w:szCs w:val="20"/>
              </w:rPr>
              <w:t>MMSIG_ID</w:t>
            </w:r>
          </w:p>
        </w:tc>
        <w:tc>
          <w:tcPr>
            <w:tcW w:w="1134" w:type="dxa"/>
            <w:shd w:val="clear" w:color="auto" w:fill="auto"/>
          </w:tcPr>
          <w:p w14:paraId="772952DA" w14:textId="77777777" w:rsidR="0080593E" w:rsidRPr="0048714D" w:rsidRDefault="0080593E" w:rsidP="00170FD8">
            <w:pPr>
              <w:spacing w:line="300" w:lineRule="auto"/>
              <w:ind w:firstLine="40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075C7D1F" w14:textId="77777777" w:rsidR="0080593E" w:rsidRPr="0048714D" w:rsidRDefault="0080593E" w:rsidP="00170FD8">
            <w:pPr>
              <w:spacing w:line="300" w:lineRule="auto"/>
              <w:ind w:firstLine="400"/>
              <w:rPr>
                <w:rFonts w:ascii="宋体" w:hAnsi="宋体" w:cs="Arial"/>
                <w:sz w:val="20"/>
                <w:szCs w:val="20"/>
              </w:rPr>
            </w:pPr>
            <w:r w:rsidRPr="0048714D">
              <w:rPr>
                <w:rFonts w:ascii="Calibri" w:hAnsi="Calibri" w:cs="Arial" w:hint="eastAsia"/>
                <w:sz w:val="20"/>
                <w:szCs w:val="20"/>
              </w:rPr>
              <w:t>不校验</w:t>
            </w:r>
          </w:p>
        </w:tc>
      </w:tr>
      <w:tr w:rsidR="0080593E" w:rsidRPr="0048714D" w14:paraId="428A39AD" w14:textId="77777777" w:rsidTr="00E92574">
        <w:trPr>
          <w:cantSplit/>
          <w:trHeight w:val="1237"/>
        </w:trPr>
        <w:tc>
          <w:tcPr>
            <w:tcW w:w="710" w:type="dxa"/>
            <w:shd w:val="clear" w:color="auto" w:fill="auto"/>
          </w:tcPr>
          <w:p w14:paraId="56FCFADD" w14:textId="77777777" w:rsidR="0080593E" w:rsidRPr="0048714D" w:rsidRDefault="0080593E" w:rsidP="00F86938">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4230E1CE" w14:textId="77777777" w:rsidR="0080593E" w:rsidRPr="0048714D" w:rsidRDefault="0080593E" w:rsidP="00170FD8">
            <w:pPr>
              <w:spacing w:line="300" w:lineRule="auto"/>
              <w:ind w:firstLineChars="5" w:firstLine="10"/>
              <w:jc w:val="center"/>
              <w:rPr>
                <w:rFonts w:ascii="宋体" w:hAnsi="宋体" w:cs="Arial"/>
                <w:sz w:val="20"/>
                <w:szCs w:val="20"/>
              </w:rPr>
            </w:pPr>
            <w:r w:rsidRPr="0048714D">
              <w:rPr>
                <w:rFonts w:ascii="宋体" w:hAnsi="宋体" w:cs="Arial"/>
                <w:sz w:val="20"/>
                <w:szCs w:val="20"/>
              </w:rPr>
              <w:t>Receive_MMSIG_id</w:t>
            </w:r>
          </w:p>
        </w:tc>
        <w:tc>
          <w:tcPr>
            <w:tcW w:w="1559" w:type="dxa"/>
            <w:shd w:val="clear" w:color="auto" w:fill="auto"/>
          </w:tcPr>
          <w:p w14:paraId="68536D6E" w14:textId="77777777" w:rsidR="0080593E" w:rsidRPr="0048714D" w:rsidRDefault="0080593E" w:rsidP="00170FD8">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接收方</w:t>
            </w:r>
            <w:r w:rsidRPr="0048714D">
              <w:rPr>
                <w:rFonts w:ascii="宋体" w:hAnsi="宋体" w:cs="Arial"/>
                <w:sz w:val="20"/>
                <w:szCs w:val="20"/>
              </w:rPr>
              <w:t>MMSIG_ID</w:t>
            </w:r>
          </w:p>
        </w:tc>
        <w:tc>
          <w:tcPr>
            <w:tcW w:w="1134" w:type="dxa"/>
            <w:shd w:val="clear" w:color="auto" w:fill="auto"/>
          </w:tcPr>
          <w:p w14:paraId="639A0DBE" w14:textId="77777777" w:rsidR="0080593E" w:rsidRPr="0048714D" w:rsidRDefault="0080593E" w:rsidP="00170FD8">
            <w:pPr>
              <w:spacing w:line="300" w:lineRule="auto"/>
              <w:ind w:firstLine="40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280E2ABC" w14:textId="77777777" w:rsidR="0080593E" w:rsidRPr="0048714D" w:rsidRDefault="0080593E" w:rsidP="00170FD8">
            <w:pPr>
              <w:spacing w:line="300" w:lineRule="auto"/>
              <w:ind w:firstLine="400"/>
              <w:rPr>
                <w:rFonts w:ascii="宋体" w:hAnsi="宋体" w:cs="Arial"/>
                <w:sz w:val="20"/>
                <w:szCs w:val="20"/>
              </w:rPr>
            </w:pPr>
            <w:r w:rsidRPr="0048714D">
              <w:rPr>
                <w:rFonts w:ascii="Calibri" w:hAnsi="Calibri" w:cs="Arial" w:hint="eastAsia"/>
                <w:sz w:val="20"/>
                <w:szCs w:val="20"/>
              </w:rPr>
              <w:t>不校验</w:t>
            </w:r>
          </w:p>
        </w:tc>
      </w:tr>
      <w:tr w:rsidR="0080593E" w:rsidRPr="0048714D" w14:paraId="197AA5EE" w14:textId="77777777" w:rsidTr="00170FD8">
        <w:trPr>
          <w:cantSplit/>
          <w:trHeight w:val="1065"/>
        </w:trPr>
        <w:tc>
          <w:tcPr>
            <w:tcW w:w="710" w:type="dxa"/>
            <w:shd w:val="clear" w:color="auto" w:fill="auto"/>
          </w:tcPr>
          <w:p w14:paraId="4BD37159"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09B03276"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Sp_code</w:t>
            </w:r>
          </w:p>
        </w:tc>
        <w:tc>
          <w:tcPr>
            <w:tcW w:w="1559" w:type="dxa"/>
            <w:shd w:val="clear" w:color="auto" w:fill="auto"/>
          </w:tcPr>
          <w:p w14:paraId="478C8526"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sz w:val="20"/>
                <w:szCs w:val="20"/>
              </w:rPr>
              <w:t>SP企业代码（为区分SP所定义的代码）</w:t>
            </w:r>
          </w:p>
        </w:tc>
        <w:tc>
          <w:tcPr>
            <w:tcW w:w="1134" w:type="dxa"/>
            <w:shd w:val="clear" w:color="auto" w:fill="auto"/>
          </w:tcPr>
          <w:p w14:paraId="74DCEA0E" w14:textId="77777777" w:rsidR="0080593E" w:rsidRPr="0048714D" w:rsidRDefault="0080593E" w:rsidP="0080593E">
            <w:pPr>
              <w:spacing w:line="300" w:lineRule="auto"/>
              <w:ind w:firstLineChars="0" w:firstLine="0"/>
              <w:jc w:val="center"/>
              <w:rPr>
                <w:rFonts w:ascii="Calibri" w:hAnsi="Calibri" w:cs="Arial"/>
                <w:sz w:val="20"/>
                <w:szCs w:val="20"/>
              </w:rPr>
            </w:pPr>
            <w:r w:rsidRPr="0048714D">
              <w:rPr>
                <w:rFonts w:ascii="宋体" w:hAnsi="宋体" w:cs="Arial" w:hint="eastAsia"/>
                <w:sz w:val="20"/>
                <w:szCs w:val="20"/>
              </w:rPr>
              <w:t>——</w:t>
            </w:r>
          </w:p>
        </w:tc>
        <w:tc>
          <w:tcPr>
            <w:tcW w:w="4561" w:type="dxa"/>
            <w:shd w:val="clear" w:color="auto" w:fill="auto"/>
          </w:tcPr>
          <w:p w14:paraId="5A0C0076" w14:textId="77777777" w:rsidR="0080593E" w:rsidRPr="0048714D" w:rsidRDefault="0080593E" w:rsidP="0080593E">
            <w:pPr>
              <w:spacing w:line="300" w:lineRule="auto"/>
              <w:ind w:firstLineChars="0" w:firstLine="0"/>
              <w:rPr>
                <w:rFonts w:ascii="Calibri" w:hAnsi="Calibri" w:cs="Arial"/>
                <w:sz w:val="20"/>
                <w:szCs w:val="20"/>
              </w:rPr>
            </w:pPr>
            <w:r w:rsidRPr="0048714D">
              <w:rPr>
                <w:rFonts w:ascii="Calibri" w:hAnsi="Calibri" w:cs="Arial" w:hint="eastAsia"/>
                <w:sz w:val="20"/>
                <w:szCs w:val="20"/>
              </w:rPr>
              <w:t>不校验</w:t>
            </w:r>
          </w:p>
        </w:tc>
      </w:tr>
      <w:tr w:rsidR="0080593E" w:rsidRPr="0048714D" w14:paraId="7B832E28" w14:textId="77777777" w:rsidTr="00170FD8">
        <w:trPr>
          <w:cantSplit/>
          <w:trHeight w:val="1260"/>
        </w:trPr>
        <w:tc>
          <w:tcPr>
            <w:tcW w:w="710" w:type="dxa"/>
            <w:shd w:val="clear" w:color="auto" w:fill="auto"/>
          </w:tcPr>
          <w:p w14:paraId="113C66FE"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5547D558"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Ser_code</w:t>
            </w:r>
          </w:p>
        </w:tc>
        <w:tc>
          <w:tcPr>
            <w:tcW w:w="1559" w:type="dxa"/>
            <w:shd w:val="clear" w:color="auto" w:fill="auto"/>
          </w:tcPr>
          <w:p w14:paraId="3FD07E37"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服务代码</w:t>
            </w:r>
          </w:p>
        </w:tc>
        <w:tc>
          <w:tcPr>
            <w:tcW w:w="1134" w:type="dxa"/>
            <w:shd w:val="clear" w:color="auto" w:fill="auto"/>
          </w:tcPr>
          <w:p w14:paraId="3C86D760"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1C015E16" w14:textId="77777777" w:rsidR="0080593E" w:rsidRPr="0048714D" w:rsidRDefault="0080593E" w:rsidP="0080593E">
            <w:pPr>
              <w:spacing w:line="300" w:lineRule="auto"/>
              <w:ind w:firstLineChars="0" w:firstLine="0"/>
              <w:rPr>
                <w:rFonts w:ascii="宋体" w:hAnsi="宋体" w:cs="Arial"/>
                <w:sz w:val="20"/>
                <w:szCs w:val="20"/>
              </w:rPr>
            </w:pPr>
            <w:r w:rsidRPr="0048714D">
              <w:rPr>
                <w:rFonts w:ascii="Calibri" w:hAnsi="Calibri" w:cs="Arial" w:hint="eastAsia"/>
                <w:sz w:val="20"/>
                <w:szCs w:val="20"/>
              </w:rPr>
              <w:t>不校验</w:t>
            </w:r>
          </w:p>
        </w:tc>
      </w:tr>
      <w:tr w:rsidR="0080593E" w:rsidRPr="0048714D" w14:paraId="376041D3" w14:textId="77777777" w:rsidTr="00170FD8">
        <w:trPr>
          <w:cantSplit/>
          <w:trHeight w:val="2235"/>
        </w:trPr>
        <w:tc>
          <w:tcPr>
            <w:tcW w:w="710" w:type="dxa"/>
            <w:shd w:val="clear" w:color="auto" w:fill="auto"/>
          </w:tcPr>
          <w:p w14:paraId="728EAF43"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66E68B8F"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Oper_code</w:t>
            </w:r>
          </w:p>
        </w:tc>
        <w:tc>
          <w:tcPr>
            <w:tcW w:w="1559" w:type="dxa"/>
            <w:shd w:val="clear" w:color="auto" w:fill="auto"/>
          </w:tcPr>
          <w:p w14:paraId="3584CE48"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业务代码</w:t>
            </w:r>
          </w:p>
        </w:tc>
        <w:tc>
          <w:tcPr>
            <w:tcW w:w="1134" w:type="dxa"/>
            <w:shd w:val="clear" w:color="auto" w:fill="auto"/>
          </w:tcPr>
          <w:p w14:paraId="42EA781F"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380F208B" w14:textId="77777777" w:rsidR="0080593E" w:rsidRPr="0048714D" w:rsidRDefault="0080593E" w:rsidP="0080593E">
            <w:pPr>
              <w:spacing w:line="300" w:lineRule="auto"/>
              <w:ind w:firstLineChars="0" w:firstLine="0"/>
              <w:rPr>
                <w:rFonts w:ascii="宋体" w:hAnsi="宋体" w:cs="Arial"/>
                <w:color w:val="FF0000"/>
                <w:sz w:val="20"/>
                <w:szCs w:val="20"/>
              </w:rPr>
            </w:pPr>
            <w:r w:rsidRPr="0048714D">
              <w:rPr>
                <w:rFonts w:ascii="Calibri" w:hAnsi="Calibri" w:cs="Arial" w:hint="eastAsia"/>
                <w:sz w:val="20"/>
                <w:szCs w:val="20"/>
              </w:rPr>
              <w:t>不校验</w:t>
            </w:r>
          </w:p>
        </w:tc>
      </w:tr>
      <w:tr w:rsidR="0080593E" w:rsidRPr="0048714D" w14:paraId="0276314A" w14:textId="77777777" w:rsidTr="00170FD8">
        <w:trPr>
          <w:cantSplit/>
        </w:trPr>
        <w:tc>
          <w:tcPr>
            <w:tcW w:w="710" w:type="dxa"/>
            <w:shd w:val="clear" w:color="auto" w:fill="auto"/>
          </w:tcPr>
          <w:p w14:paraId="02CA0084"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1A8278A9"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Content_type</w:t>
            </w:r>
          </w:p>
        </w:tc>
        <w:tc>
          <w:tcPr>
            <w:tcW w:w="1559" w:type="dxa"/>
            <w:shd w:val="clear" w:color="auto" w:fill="auto"/>
          </w:tcPr>
          <w:p w14:paraId="1A5BA16C"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sz w:val="20"/>
                <w:szCs w:val="20"/>
              </w:rPr>
              <w:t>MM内容类型</w:t>
            </w:r>
          </w:p>
        </w:tc>
        <w:tc>
          <w:tcPr>
            <w:tcW w:w="1134" w:type="dxa"/>
            <w:shd w:val="clear" w:color="auto" w:fill="auto"/>
          </w:tcPr>
          <w:p w14:paraId="484C754A"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383C758B" w14:textId="77777777" w:rsidR="0080593E" w:rsidRPr="0048714D" w:rsidRDefault="0080593E" w:rsidP="0080593E">
            <w:pPr>
              <w:spacing w:line="300" w:lineRule="auto"/>
              <w:ind w:firstLineChars="0" w:firstLine="0"/>
              <w:rPr>
                <w:rFonts w:ascii="宋体" w:hAnsi="宋体" w:cs="Arial"/>
                <w:sz w:val="20"/>
                <w:szCs w:val="20"/>
              </w:rPr>
            </w:pPr>
            <w:r w:rsidRPr="0048714D">
              <w:rPr>
                <w:rFonts w:ascii="Calibri" w:hAnsi="Calibri" w:cs="Arial" w:hint="eastAsia"/>
                <w:sz w:val="20"/>
                <w:szCs w:val="20"/>
              </w:rPr>
              <w:t>不校验</w:t>
            </w:r>
          </w:p>
        </w:tc>
      </w:tr>
      <w:tr w:rsidR="0080593E" w:rsidRPr="0048714D" w14:paraId="0A5D482E" w14:textId="77777777" w:rsidTr="00170FD8">
        <w:trPr>
          <w:cantSplit/>
        </w:trPr>
        <w:tc>
          <w:tcPr>
            <w:tcW w:w="710" w:type="dxa"/>
            <w:shd w:val="clear" w:color="auto" w:fill="auto"/>
          </w:tcPr>
          <w:p w14:paraId="0B4D848E"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37E2F68F"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Mm_class</w:t>
            </w:r>
          </w:p>
        </w:tc>
        <w:tc>
          <w:tcPr>
            <w:tcW w:w="1559" w:type="dxa"/>
            <w:shd w:val="clear" w:color="auto" w:fill="auto"/>
          </w:tcPr>
          <w:p w14:paraId="1919948C"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sz w:val="20"/>
                <w:szCs w:val="20"/>
              </w:rPr>
              <w:t>MM种类</w:t>
            </w:r>
          </w:p>
        </w:tc>
        <w:tc>
          <w:tcPr>
            <w:tcW w:w="1134" w:type="dxa"/>
            <w:shd w:val="clear" w:color="auto" w:fill="auto"/>
          </w:tcPr>
          <w:p w14:paraId="056489CB"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7D06D66E" w14:textId="77777777" w:rsidR="0080593E" w:rsidRPr="0048714D" w:rsidRDefault="0080593E" w:rsidP="0080593E">
            <w:pPr>
              <w:spacing w:line="300" w:lineRule="auto"/>
              <w:ind w:firstLineChars="0" w:firstLine="0"/>
              <w:rPr>
                <w:rFonts w:ascii="宋体" w:hAnsi="宋体" w:cs="Arial"/>
                <w:sz w:val="20"/>
                <w:szCs w:val="20"/>
              </w:rPr>
            </w:pPr>
            <w:r w:rsidRPr="0048714D">
              <w:rPr>
                <w:rFonts w:ascii="Calibri" w:hAnsi="Calibri" w:cs="Arial" w:hint="eastAsia"/>
                <w:sz w:val="20"/>
                <w:szCs w:val="20"/>
              </w:rPr>
              <w:t>不校验</w:t>
            </w:r>
          </w:p>
        </w:tc>
      </w:tr>
      <w:tr w:rsidR="0080593E" w:rsidRPr="0048714D" w14:paraId="16F6B90C" w14:textId="77777777" w:rsidTr="00170FD8">
        <w:trPr>
          <w:cantSplit/>
        </w:trPr>
        <w:tc>
          <w:tcPr>
            <w:tcW w:w="710" w:type="dxa"/>
            <w:shd w:val="clear" w:color="auto" w:fill="auto"/>
          </w:tcPr>
          <w:p w14:paraId="37A6B6E5"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11C35326"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Report_type</w:t>
            </w:r>
          </w:p>
        </w:tc>
        <w:tc>
          <w:tcPr>
            <w:tcW w:w="1559" w:type="dxa"/>
            <w:shd w:val="clear" w:color="auto" w:fill="auto"/>
          </w:tcPr>
          <w:p w14:paraId="0D59981F"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报告请求情况</w:t>
            </w:r>
          </w:p>
        </w:tc>
        <w:tc>
          <w:tcPr>
            <w:tcW w:w="1134" w:type="dxa"/>
            <w:shd w:val="clear" w:color="auto" w:fill="auto"/>
          </w:tcPr>
          <w:p w14:paraId="412DA365"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0EE23422" w14:textId="77777777" w:rsidR="0080593E" w:rsidRPr="0048714D" w:rsidRDefault="0080593E" w:rsidP="0080593E">
            <w:pPr>
              <w:spacing w:line="300" w:lineRule="auto"/>
              <w:ind w:firstLineChars="0" w:firstLine="0"/>
              <w:rPr>
                <w:rFonts w:ascii="宋体" w:hAnsi="宋体" w:cs="Arial"/>
                <w:sz w:val="20"/>
                <w:szCs w:val="20"/>
              </w:rPr>
            </w:pPr>
            <w:r w:rsidRPr="0048714D">
              <w:rPr>
                <w:rFonts w:ascii="Calibri" w:hAnsi="Calibri" w:cs="Arial" w:hint="eastAsia"/>
                <w:sz w:val="20"/>
                <w:szCs w:val="20"/>
              </w:rPr>
              <w:t>不校验</w:t>
            </w:r>
          </w:p>
        </w:tc>
      </w:tr>
      <w:tr w:rsidR="0080593E" w:rsidRPr="0048714D" w14:paraId="44E886B0" w14:textId="77777777" w:rsidTr="00170FD8">
        <w:trPr>
          <w:cantSplit/>
        </w:trPr>
        <w:tc>
          <w:tcPr>
            <w:tcW w:w="710" w:type="dxa"/>
            <w:shd w:val="clear" w:color="auto" w:fill="auto"/>
          </w:tcPr>
          <w:p w14:paraId="1225B9C9"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4C54FEE1"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Address_hide</w:t>
            </w:r>
          </w:p>
        </w:tc>
        <w:tc>
          <w:tcPr>
            <w:tcW w:w="1559" w:type="dxa"/>
            <w:shd w:val="clear" w:color="auto" w:fill="auto"/>
          </w:tcPr>
          <w:p w14:paraId="73C2D3AE"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是否设置地址隐藏</w:t>
            </w:r>
          </w:p>
        </w:tc>
        <w:tc>
          <w:tcPr>
            <w:tcW w:w="1134" w:type="dxa"/>
            <w:shd w:val="clear" w:color="auto" w:fill="auto"/>
          </w:tcPr>
          <w:p w14:paraId="143FA12A"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681691E9" w14:textId="77777777" w:rsidR="0080593E" w:rsidRPr="0048714D" w:rsidRDefault="0080593E" w:rsidP="0080593E">
            <w:pPr>
              <w:spacing w:line="300" w:lineRule="auto"/>
              <w:ind w:firstLineChars="0" w:firstLine="0"/>
              <w:rPr>
                <w:rFonts w:ascii="宋体" w:hAnsi="宋体" w:cs="Arial"/>
                <w:sz w:val="20"/>
                <w:szCs w:val="20"/>
              </w:rPr>
            </w:pPr>
            <w:r w:rsidRPr="0048714D">
              <w:rPr>
                <w:rFonts w:ascii="Calibri" w:hAnsi="Calibri" w:cs="Arial" w:hint="eastAsia"/>
                <w:sz w:val="20"/>
                <w:szCs w:val="20"/>
              </w:rPr>
              <w:t>不校验</w:t>
            </w:r>
          </w:p>
        </w:tc>
      </w:tr>
      <w:tr w:rsidR="0080593E" w:rsidRPr="0048714D" w14:paraId="18174912" w14:textId="77777777" w:rsidTr="00170FD8">
        <w:trPr>
          <w:cantSplit/>
        </w:trPr>
        <w:tc>
          <w:tcPr>
            <w:tcW w:w="710" w:type="dxa"/>
            <w:shd w:val="clear" w:color="auto" w:fill="auto"/>
          </w:tcPr>
          <w:p w14:paraId="2783EF1F" w14:textId="77777777" w:rsidR="0080593E" w:rsidRPr="0048714D" w:rsidRDefault="0080593E" w:rsidP="0080593E">
            <w:pPr>
              <w:numPr>
                <w:ilvl w:val="0"/>
                <w:numId w:val="17"/>
              </w:numPr>
              <w:spacing w:line="300" w:lineRule="auto"/>
              <w:ind w:left="0" w:firstLineChars="0" w:firstLine="0"/>
              <w:jc w:val="center"/>
              <w:rPr>
                <w:rFonts w:ascii="宋体" w:hAnsi="宋体" w:cs="Arial"/>
                <w:sz w:val="20"/>
                <w:szCs w:val="20"/>
              </w:rPr>
            </w:pPr>
          </w:p>
        </w:tc>
        <w:tc>
          <w:tcPr>
            <w:tcW w:w="1417" w:type="dxa"/>
            <w:shd w:val="clear" w:color="auto" w:fill="auto"/>
          </w:tcPr>
          <w:p w14:paraId="0B79424B" w14:textId="77777777" w:rsidR="0080593E" w:rsidRPr="0048714D" w:rsidRDefault="0080593E" w:rsidP="0080593E">
            <w:pPr>
              <w:spacing w:line="300" w:lineRule="auto"/>
              <w:ind w:firstLineChars="5" w:firstLine="10"/>
              <w:jc w:val="center"/>
              <w:rPr>
                <w:rFonts w:ascii="宋体" w:hAnsi="宋体" w:cs="Arial"/>
                <w:sz w:val="20"/>
                <w:szCs w:val="20"/>
              </w:rPr>
            </w:pPr>
            <w:r w:rsidRPr="0048714D">
              <w:rPr>
                <w:rFonts w:ascii="宋体" w:hAnsi="宋体" w:cs="Arial"/>
                <w:sz w:val="20"/>
                <w:szCs w:val="20"/>
              </w:rPr>
              <w:t>Content_sw</w:t>
            </w:r>
          </w:p>
        </w:tc>
        <w:tc>
          <w:tcPr>
            <w:tcW w:w="1559" w:type="dxa"/>
            <w:shd w:val="clear" w:color="auto" w:fill="auto"/>
          </w:tcPr>
          <w:p w14:paraId="45F0FC68"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内容适配</w:t>
            </w:r>
          </w:p>
        </w:tc>
        <w:tc>
          <w:tcPr>
            <w:tcW w:w="1134" w:type="dxa"/>
            <w:shd w:val="clear" w:color="auto" w:fill="auto"/>
          </w:tcPr>
          <w:p w14:paraId="490FEE5C" w14:textId="77777777" w:rsidR="0080593E" w:rsidRPr="0048714D" w:rsidRDefault="0080593E" w:rsidP="0080593E">
            <w:pPr>
              <w:spacing w:line="300" w:lineRule="auto"/>
              <w:ind w:firstLineChars="0" w:firstLine="0"/>
              <w:jc w:val="center"/>
              <w:rPr>
                <w:rFonts w:ascii="宋体" w:hAnsi="宋体" w:cs="Arial"/>
                <w:sz w:val="20"/>
                <w:szCs w:val="20"/>
              </w:rPr>
            </w:pPr>
            <w:r w:rsidRPr="0048714D">
              <w:rPr>
                <w:rFonts w:ascii="宋体" w:hAnsi="宋体" w:cs="Arial" w:hint="eastAsia"/>
                <w:sz w:val="20"/>
                <w:szCs w:val="20"/>
              </w:rPr>
              <w:t>——</w:t>
            </w:r>
          </w:p>
        </w:tc>
        <w:tc>
          <w:tcPr>
            <w:tcW w:w="4561" w:type="dxa"/>
            <w:shd w:val="clear" w:color="auto" w:fill="auto"/>
          </w:tcPr>
          <w:p w14:paraId="03380B54" w14:textId="77777777" w:rsidR="0080593E" w:rsidRPr="0048714D" w:rsidRDefault="0080593E" w:rsidP="0080593E">
            <w:pPr>
              <w:spacing w:line="300" w:lineRule="auto"/>
              <w:ind w:firstLineChars="0" w:firstLine="0"/>
              <w:rPr>
                <w:rFonts w:ascii="宋体" w:hAnsi="宋体" w:cs="Arial"/>
                <w:sz w:val="20"/>
                <w:szCs w:val="20"/>
              </w:rPr>
            </w:pPr>
            <w:r w:rsidRPr="0048714D">
              <w:rPr>
                <w:rFonts w:ascii="Calibri" w:hAnsi="Calibri" w:cs="Arial" w:hint="eastAsia"/>
                <w:sz w:val="20"/>
                <w:szCs w:val="20"/>
              </w:rPr>
              <w:t>不校验</w:t>
            </w:r>
          </w:p>
        </w:tc>
      </w:tr>
    </w:tbl>
    <w:p w14:paraId="505AE9D1" w14:textId="77777777" w:rsidR="00F86938" w:rsidRPr="0048714D" w:rsidRDefault="00F86938" w:rsidP="00170FD8">
      <w:pPr>
        <w:ind w:firstLine="480"/>
      </w:pPr>
    </w:p>
    <w:p w14:paraId="4AC8E332" w14:textId="77777777" w:rsidR="006815A7" w:rsidRPr="0048714D" w:rsidRDefault="006815A7">
      <w:pPr>
        <w:pStyle w:val="41"/>
      </w:pPr>
      <w:r w:rsidRPr="0048714D">
        <w:t xml:space="preserve">3.3.1.2 </w:t>
      </w:r>
      <w:r w:rsidRPr="0048714D">
        <w:rPr>
          <w:rFonts w:hint="eastAsia"/>
        </w:rPr>
        <w:t>公参加载</w:t>
      </w:r>
    </w:p>
    <w:p w14:paraId="17C0E110" w14:textId="1E2D1C52" w:rsidR="006815A7" w:rsidRPr="0048714D" w:rsidRDefault="006815A7" w:rsidP="0041557A">
      <w:pPr>
        <w:ind w:firstLine="480"/>
      </w:pPr>
      <w:r w:rsidRPr="0048714D">
        <w:rPr>
          <w:rFonts w:hint="eastAsia"/>
        </w:rPr>
        <w:t>本节主要描述</w:t>
      </w:r>
      <w:r w:rsidR="00A0790D" w:rsidRPr="0048714D">
        <w:rPr>
          <w:rFonts w:hint="eastAsia"/>
        </w:rPr>
        <w:t>系统所需各</w:t>
      </w:r>
      <w:r w:rsidRPr="0048714D">
        <w:rPr>
          <w:rFonts w:hint="eastAsia"/>
        </w:rPr>
        <w:t>公参。</w:t>
      </w:r>
    </w:p>
    <w:p w14:paraId="5D86EBDE" w14:textId="77777777" w:rsidR="004709A0" w:rsidRPr="0048714D" w:rsidRDefault="004709A0" w:rsidP="004709A0">
      <w:pPr>
        <w:pStyle w:val="af5"/>
        <w:keepNext/>
        <w:keepLines/>
        <w:widowControl w:val="0"/>
        <w:numPr>
          <w:ilvl w:val="3"/>
          <w:numId w:val="1"/>
        </w:numPr>
        <w:spacing w:before="60" w:line="415" w:lineRule="auto"/>
        <w:outlineLvl w:val="2"/>
        <w:rPr>
          <w:rFonts w:ascii="Times New Roman" w:hAnsi="Times New Roman" w:cs="Times New Roman"/>
          <w:b/>
          <w:bCs/>
          <w:vanish/>
          <w:kern w:val="2"/>
          <w:sz w:val="28"/>
          <w:szCs w:val="28"/>
        </w:rPr>
      </w:pPr>
    </w:p>
    <w:p w14:paraId="1C138150" w14:textId="77777777" w:rsidR="004709A0" w:rsidRPr="0048714D" w:rsidRDefault="004709A0" w:rsidP="004709A0">
      <w:pPr>
        <w:pStyle w:val="af5"/>
        <w:keepNext/>
        <w:keepLines/>
        <w:widowControl w:val="0"/>
        <w:numPr>
          <w:ilvl w:val="3"/>
          <w:numId w:val="1"/>
        </w:numPr>
        <w:spacing w:before="60" w:line="415" w:lineRule="auto"/>
        <w:outlineLvl w:val="2"/>
        <w:rPr>
          <w:rFonts w:ascii="Times New Roman" w:hAnsi="Times New Roman" w:cs="Times New Roman"/>
          <w:b/>
          <w:bCs/>
          <w:vanish/>
          <w:kern w:val="2"/>
          <w:sz w:val="28"/>
          <w:szCs w:val="28"/>
        </w:rPr>
      </w:pPr>
    </w:p>
    <w:p w14:paraId="33548F7D" w14:textId="77777777" w:rsidR="004709A0" w:rsidRPr="0048714D" w:rsidRDefault="00D714F3" w:rsidP="0041557A">
      <w:pPr>
        <w:pStyle w:val="51"/>
      </w:pPr>
      <w:r w:rsidRPr="0048714D">
        <w:t xml:space="preserve"> </w:t>
      </w:r>
      <w:r w:rsidR="004709A0" w:rsidRPr="0048714D">
        <w:rPr>
          <w:rFonts w:hint="eastAsia"/>
        </w:rPr>
        <w:t>中继信息公参</w:t>
      </w:r>
    </w:p>
    <w:p w14:paraId="4E117571" w14:textId="77777777" w:rsidR="004709A0" w:rsidRPr="0048714D" w:rsidRDefault="004709A0" w:rsidP="0041557A">
      <w:pPr>
        <w:ind w:firstLine="480"/>
      </w:pPr>
      <w:r w:rsidRPr="0048714D">
        <w:rPr>
          <w:rFonts w:hint="eastAsia"/>
        </w:rPr>
        <w:t>河南</w:t>
      </w:r>
    </w:p>
    <w:tbl>
      <w:tblPr>
        <w:tblW w:w="0" w:type="auto"/>
        <w:tblLook w:val="04A0" w:firstRow="1" w:lastRow="0" w:firstColumn="1" w:lastColumn="0" w:noHBand="0" w:noVBand="1"/>
      </w:tblPr>
      <w:tblGrid>
        <w:gridCol w:w="658"/>
        <w:gridCol w:w="677"/>
        <w:gridCol w:w="1040"/>
        <w:gridCol w:w="1137"/>
        <w:gridCol w:w="773"/>
        <w:gridCol w:w="734"/>
        <w:gridCol w:w="773"/>
        <w:gridCol w:w="773"/>
        <w:gridCol w:w="840"/>
        <w:gridCol w:w="677"/>
        <w:gridCol w:w="333"/>
        <w:gridCol w:w="935"/>
      </w:tblGrid>
      <w:tr w:rsidR="00771513" w:rsidRPr="0048714D" w14:paraId="488993C0" w14:textId="77777777" w:rsidTr="00771513">
        <w:trPr>
          <w:trHeight w:val="255"/>
        </w:trPr>
        <w:tc>
          <w:tcPr>
            <w:tcW w:w="11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35163"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MSC_ID</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5BE5F491"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TRUNK_ID</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14:paraId="1FE441F5"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IN_TRUNK_BUSI_ID</w:t>
            </w:r>
          </w:p>
        </w:tc>
        <w:tc>
          <w:tcPr>
            <w:tcW w:w="2141" w:type="dxa"/>
            <w:tcBorders>
              <w:top w:val="single" w:sz="4" w:space="0" w:color="auto"/>
              <w:left w:val="nil"/>
              <w:bottom w:val="single" w:sz="4" w:space="0" w:color="auto"/>
              <w:right w:val="single" w:sz="4" w:space="0" w:color="auto"/>
            </w:tcBorders>
            <w:shd w:val="clear" w:color="auto" w:fill="auto"/>
            <w:noWrap/>
            <w:vAlign w:val="bottom"/>
            <w:hideMark/>
          </w:tcPr>
          <w:p w14:paraId="12C32155"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OUT_TRUNK_BUSI_ID</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62E27EBC"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SETTLER_ID</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624EFBB"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TOLL_TYPE</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720D8EF4"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AREA_CODE</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0D32256C"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VALID_DATE</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57D26099"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EXPIRE_DATE</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3CD0A88C"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REMARKS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2BDEC9F8"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ID</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14:paraId="1CF6F108" w14:textId="77777777" w:rsidR="00771513" w:rsidRPr="0048714D" w:rsidRDefault="00771513" w:rsidP="00771513">
            <w:pPr>
              <w:widowControl/>
              <w:spacing w:line="240" w:lineRule="auto"/>
              <w:ind w:firstLineChars="0" w:firstLine="0"/>
              <w:jc w:val="left"/>
              <w:rPr>
                <w:rFonts w:ascii="Microsoft Sans Serif" w:hAnsi="Microsoft Sans Serif" w:cs="Microsoft Sans Serif"/>
                <w:b/>
                <w:bCs/>
                <w:color w:val="000000"/>
                <w:kern w:val="0"/>
                <w:sz w:val="13"/>
                <w:szCs w:val="20"/>
              </w:rPr>
            </w:pPr>
            <w:r w:rsidRPr="0048714D">
              <w:rPr>
                <w:rFonts w:ascii="Microsoft Sans Serif" w:hAnsi="Microsoft Sans Serif" w:cs="Microsoft Sans Serif"/>
                <w:b/>
                <w:bCs/>
                <w:color w:val="000000"/>
                <w:kern w:val="0"/>
                <w:sz w:val="13"/>
                <w:szCs w:val="20"/>
              </w:rPr>
              <w:t>STATE_DATE</w:t>
            </w:r>
          </w:p>
        </w:tc>
      </w:tr>
      <w:tr w:rsidR="00771513" w:rsidRPr="0048714D" w14:paraId="0F9AFC60" w14:textId="77777777" w:rsidTr="00771513">
        <w:trPr>
          <w:trHeight w:val="255"/>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14:paraId="60F61067" w14:textId="77777777" w:rsidR="00771513" w:rsidRPr="0048714D" w:rsidRDefault="00771513" w:rsidP="00771513">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8613743391</w:t>
            </w:r>
          </w:p>
        </w:tc>
        <w:tc>
          <w:tcPr>
            <w:tcW w:w="1180" w:type="dxa"/>
            <w:tcBorders>
              <w:top w:val="nil"/>
              <w:left w:val="nil"/>
              <w:bottom w:val="single" w:sz="4" w:space="0" w:color="auto"/>
              <w:right w:val="single" w:sz="4" w:space="0" w:color="auto"/>
            </w:tcBorders>
            <w:shd w:val="clear" w:color="auto" w:fill="auto"/>
            <w:noWrap/>
            <w:vAlign w:val="bottom"/>
            <w:hideMark/>
          </w:tcPr>
          <w:p w14:paraId="5AE02F96" w14:textId="77777777" w:rsidR="00771513" w:rsidRPr="0048714D" w:rsidRDefault="00771513" w:rsidP="00771513">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1427</w:t>
            </w:r>
          </w:p>
        </w:tc>
        <w:tc>
          <w:tcPr>
            <w:tcW w:w="1940" w:type="dxa"/>
            <w:tcBorders>
              <w:top w:val="nil"/>
              <w:left w:val="nil"/>
              <w:bottom w:val="single" w:sz="4" w:space="0" w:color="auto"/>
              <w:right w:val="single" w:sz="4" w:space="0" w:color="auto"/>
            </w:tcBorders>
            <w:shd w:val="clear" w:color="auto" w:fill="auto"/>
            <w:noWrap/>
            <w:vAlign w:val="bottom"/>
            <w:hideMark/>
          </w:tcPr>
          <w:p w14:paraId="658E641B" w14:textId="77777777" w:rsidR="00771513" w:rsidRPr="0048714D" w:rsidRDefault="00771513" w:rsidP="00771513">
            <w:pPr>
              <w:widowControl/>
              <w:spacing w:line="240" w:lineRule="auto"/>
              <w:ind w:firstLineChars="0" w:firstLine="0"/>
              <w:jc w:val="righ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0</w:t>
            </w:r>
          </w:p>
        </w:tc>
        <w:tc>
          <w:tcPr>
            <w:tcW w:w="2141" w:type="dxa"/>
            <w:tcBorders>
              <w:top w:val="nil"/>
              <w:left w:val="nil"/>
              <w:bottom w:val="single" w:sz="4" w:space="0" w:color="auto"/>
              <w:right w:val="single" w:sz="4" w:space="0" w:color="auto"/>
            </w:tcBorders>
            <w:shd w:val="clear" w:color="auto" w:fill="auto"/>
            <w:noWrap/>
            <w:vAlign w:val="bottom"/>
            <w:hideMark/>
          </w:tcPr>
          <w:p w14:paraId="22A35F1D" w14:textId="77777777" w:rsidR="00771513" w:rsidRPr="0048714D" w:rsidRDefault="00771513" w:rsidP="00771513">
            <w:pPr>
              <w:widowControl/>
              <w:spacing w:line="240" w:lineRule="auto"/>
              <w:ind w:firstLineChars="0" w:firstLine="0"/>
              <w:jc w:val="righ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0</w:t>
            </w:r>
          </w:p>
        </w:tc>
        <w:tc>
          <w:tcPr>
            <w:tcW w:w="1380" w:type="dxa"/>
            <w:tcBorders>
              <w:top w:val="nil"/>
              <w:left w:val="nil"/>
              <w:bottom w:val="single" w:sz="4" w:space="0" w:color="auto"/>
              <w:right w:val="single" w:sz="4" w:space="0" w:color="auto"/>
            </w:tcBorders>
            <w:shd w:val="clear" w:color="auto" w:fill="auto"/>
            <w:noWrap/>
            <w:vAlign w:val="bottom"/>
            <w:hideMark/>
          </w:tcPr>
          <w:p w14:paraId="7084A650" w14:textId="77777777" w:rsidR="00771513" w:rsidRPr="0048714D" w:rsidRDefault="00771513" w:rsidP="00771513">
            <w:pPr>
              <w:widowControl/>
              <w:spacing w:line="240" w:lineRule="auto"/>
              <w:ind w:firstLineChars="0" w:firstLine="0"/>
              <w:jc w:val="righ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1</w:t>
            </w:r>
          </w:p>
        </w:tc>
        <w:tc>
          <w:tcPr>
            <w:tcW w:w="1300" w:type="dxa"/>
            <w:tcBorders>
              <w:top w:val="nil"/>
              <w:left w:val="nil"/>
              <w:bottom w:val="single" w:sz="4" w:space="0" w:color="auto"/>
              <w:right w:val="single" w:sz="4" w:space="0" w:color="auto"/>
            </w:tcBorders>
            <w:shd w:val="clear" w:color="auto" w:fill="auto"/>
            <w:noWrap/>
            <w:vAlign w:val="bottom"/>
            <w:hideMark/>
          </w:tcPr>
          <w:p w14:paraId="2BED2F8B" w14:textId="77777777" w:rsidR="00771513" w:rsidRPr="0048714D" w:rsidRDefault="00771513" w:rsidP="00771513">
            <w:pPr>
              <w:widowControl/>
              <w:spacing w:line="240" w:lineRule="auto"/>
              <w:ind w:firstLineChars="0" w:firstLine="0"/>
              <w:jc w:val="righ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1</w:t>
            </w:r>
          </w:p>
        </w:tc>
        <w:tc>
          <w:tcPr>
            <w:tcW w:w="1380" w:type="dxa"/>
            <w:tcBorders>
              <w:top w:val="nil"/>
              <w:left w:val="nil"/>
              <w:bottom w:val="single" w:sz="4" w:space="0" w:color="auto"/>
              <w:right w:val="single" w:sz="4" w:space="0" w:color="auto"/>
            </w:tcBorders>
            <w:shd w:val="clear" w:color="auto" w:fill="auto"/>
            <w:noWrap/>
            <w:vAlign w:val="bottom"/>
            <w:hideMark/>
          </w:tcPr>
          <w:p w14:paraId="4545B14D" w14:textId="77777777" w:rsidR="00771513" w:rsidRPr="0048714D" w:rsidRDefault="00771513" w:rsidP="00771513">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0391</w:t>
            </w:r>
          </w:p>
        </w:tc>
        <w:tc>
          <w:tcPr>
            <w:tcW w:w="1380" w:type="dxa"/>
            <w:tcBorders>
              <w:top w:val="nil"/>
              <w:left w:val="nil"/>
              <w:bottom w:val="single" w:sz="4" w:space="0" w:color="auto"/>
              <w:right w:val="single" w:sz="4" w:space="0" w:color="auto"/>
            </w:tcBorders>
            <w:shd w:val="clear" w:color="auto" w:fill="auto"/>
            <w:noWrap/>
            <w:vAlign w:val="bottom"/>
            <w:hideMark/>
          </w:tcPr>
          <w:p w14:paraId="1DAFAD98" w14:textId="77777777" w:rsidR="00771513" w:rsidRPr="0048714D" w:rsidRDefault="00771513" w:rsidP="00771513">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20170901</w:t>
            </w:r>
          </w:p>
        </w:tc>
        <w:tc>
          <w:tcPr>
            <w:tcW w:w="1520" w:type="dxa"/>
            <w:tcBorders>
              <w:top w:val="nil"/>
              <w:left w:val="nil"/>
              <w:bottom w:val="single" w:sz="4" w:space="0" w:color="auto"/>
              <w:right w:val="single" w:sz="4" w:space="0" w:color="auto"/>
            </w:tcBorders>
            <w:shd w:val="clear" w:color="auto" w:fill="auto"/>
            <w:noWrap/>
            <w:vAlign w:val="bottom"/>
            <w:hideMark/>
          </w:tcPr>
          <w:p w14:paraId="77A352CB" w14:textId="77777777" w:rsidR="00771513" w:rsidRPr="0048714D" w:rsidRDefault="00771513" w:rsidP="00771513">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20501231</w:t>
            </w:r>
          </w:p>
        </w:tc>
        <w:tc>
          <w:tcPr>
            <w:tcW w:w="1180" w:type="dxa"/>
            <w:tcBorders>
              <w:top w:val="nil"/>
              <w:left w:val="nil"/>
              <w:bottom w:val="single" w:sz="4" w:space="0" w:color="auto"/>
              <w:right w:val="single" w:sz="4" w:space="0" w:color="auto"/>
            </w:tcBorders>
            <w:shd w:val="clear" w:color="auto" w:fill="auto"/>
            <w:noWrap/>
            <w:vAlign w:val="bottom"/>
            <w:hideMark/>
          </w:tcPr>
          <w:p w14:paraId="4FAC26E3" w14:textId="77777777" w:rsidR="00771513" w:rsidRPr="0048714D" w:rsidRDefault="00771513" w:rsidP="00771513">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JIZDM2</w:t>
            </w:r>
          </w:p>
        </w:tc>
        <w:tc>
          <w:tcPr>
            <w:tcW w:w="460" w:type="dxa"/>
            <w:tcBorders>
              <w:top w:val="nil"/>
              <w:left w:val="nil"/>
              <w:bottom w:val="single" w:sz="4" w:space="0" w:color="auto"/>
              <w:right w:val="single" w:sz="4" w:space="0" w:color="auto"/>
            </w:tcBorders>
            <w:shd w:val="clear" w:color="auto" w:fill="auto"/>
            <w:noWrap/>
            <w:vAlign w:val="bottom"/>
            <w:hideMark/>
          </w:tcPr>
          <w:p w14:paraId="1A5CB719" w14:textId="77777777" w:rsidR="00771513" w:rsidRPr="0048714D" w:rsidRDefault="00771513" w:rsidP="00771513">
            <w:pPr>
              <w:widowControl/>
              <w:spacing w:line="240" w:lineRule="auto"/>
              <w:ind w:firstLineChars="0" w:firstLine="0"/>
              <w:jc w:val="righ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0</w:t>
            </w:r>
          </w:p>
        </w:tc>
        <w:tc>
          <w:tcPr>
            <w:tcW w:w="1720" w:type="dxa"/>
            <w:tcBorders>
              <w:top w:val="nil"/>
              <w:left w:val="nil"/>
              <w:bottom w:val="single" w:sz="4" w:space="0" w:color="auto"/>
              <w:right w:val="single" w:sz="4" w:space="0" w:color="auto"/>
            </w:tcBorders>
            <w:shd w:val="clear" w:color="auto" w:fill="auto"/>
            <w:noWrap/>
            <w:vAlign w:val="bottom"/>
            <w:hideMark/>
          </w:tcPr>
          <w:p w14:paraId="71E8EB62" w14:textId="77777777" w:rsidR="00771513" w:rsidRPr="0048714D" w:rsidRDefault="00771513" w:rsidP="00771513">
            <w:pPr>
              <w:widowControl/>
              <w:spacing w:line="240" w:lineRule="auto"/>
              <w:ind w:firstLineChars="0" w:firstLine="0"/>
              <w:jc w:val="righ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2017/9/27</w:t>
            </w:r>
          </w:p>
        </w:tc>
      </w:tr>
    </w:tbl>
    <w:p w14:paraId="47D0A666" w14:textId="77777777" w:rsidR="00771513" w:rsidRPr="0048714D" w:rsidRDefault="000301DC" w:rsidP="0041557A">
      <w:pPr>
        <w:ind w:firstLine="480"/>
      </w:pPr>
      <w:r w:rsidRPr="0048714D">
        <w:object w:dxaOrig="1551" w:dyaOrig="1064" w14:anchorId="3AA46AF9">
          <v:shape id="_x0000_i1053" type="#_x0000_t75" style="width:79.5pt;height:50.25pt" o:ole="">
            <v:imagedata r:id="rId81" o:title=""/>
          </v:shape>
          <o:OLEObject Type="Embed" ProgID="Excel.Sheet.12" ShapeID="_x0000_i1053" DrawAspect="Icon" ObjectID="_1587990544" r:id="rId82"/>
        </w:object>
      </w:r>
    </w:p>
    <w:p w14:paraId="2A8C6163" w14:textId="77777777" w:rsidR="000301DC" w:rsidRPr="0048714D" w:rsidRDefault="00D714F3" w:rsidP="0041557A">
      <w:pPr>
        <w:ind w:firstLine="480"/>
      </w:pPr>
      <w:r w:rsidRPr="0048714D">
        <w:rPr>
          <w:rFonts w:hint="eastAsia"/>
        </w:rPr>
        <w:t>MSC_ID</w:t>
      </w:r>
      <w:r w:rsidRPr="0048714D">
        <w:rPr>
          <w:rFonts w:hint="eastAsia"/>
        </w:rPr>
        <w:t>字段为本局</w:t>
      </w:r>
      <w:r w:rsidRPr="0048714D">
        <w:t>MSC</w:t>
      </w:r>
      <w:r w:rsidRPr="0048714D">
        <w:rPr>
          <w:rFonts w:hint="eastAsia"/>
        </w:rPr>
        <w:t>号码，</w:t>
      </w:r>
      <w:r w:rsidRPr="0048714D">
        <w:t>TRUNK_ID</w:t>
      </w:r>
      <w:r w:rsidRPr="0048714D">
        <w:rPr>
          <w:rFonts w:hint="eastAsia"/>
        </w:rPr>
        <w:t>为中继群号，</w:t>
      </w:r>
      <w:r w:rsidRPr="0048714D">
        <w:t>SETTLER_ID</w:t>
      </w:r>
      <w:r w:rsidRPr="0048714D">
        <w:rPr>
          <w:rFonts w:hint="eastAsia"/>
        </w:rPr>
        <w:t>为结算对端运营商，</w:t>
      </w:r>
      <w:r w:rsidRPr="0048714D">
        <w:t>TOLL_TYPE</w:t>
      </w:r>
      <w:r w:rsidRPr="0048714D">
        <w:rPr>
          <w:rFonts w:hint="eastAsia"/>
        </w:rPr>
        <w:t>为内部区分移动固网和移网的标志。</w:t>
      </w:r>
    </w:p>
    <w:p w14:paraId="6680CDA2" w14:textId="77777777" w:rsidR="000301DC" w:rsidRPr="0048714D" w:rsidRDefault="000301DC" w:rsidP="0041557A">
      <w:pPr>
        <w:ind w:firstLine="480"/>
      </w:pPr>
    </w:p>
    <w:p w14:paraId="765DA24E" w14:textId="77777777" w:rsidR="000301DC" w:rsidRPr="0048714D" w:rsidRDefault="000301DC" w:rsidP="0041557A">
      <w:pPr>
        <w:ind w:firstLine="480"/>
      </w:pPr>
    </w:p>
    <w:p w14:paraId="01287E1B" w14:textId="77777777" w:rsidR="004709A0" w:rsidRPr="0048714D" w:rsidRDefault="004709A0" w:rsidP="0041557A">
      <w:pPr>
        <w:ind w:firstLine="480"/>
      </w:pPr>
      <w:r w:rsidRPr="0048714D">
        <w:rPr>
          <w:rFonts w:hint="eastAsia"/>
        </w:rPr>
        <w:t>山西</w:t>
      </w:r>
    </w:p>
    <w:tbl>
      <w:tblPr>
        <w:tblW w:w="0" w:type="auto"/>
        <w:tblLook w:val="04A0" w:firstRow="1" w:lastRow="0" w:firstColumn="1" w:lastColumn="0" w:noHBand="0" w:noVBand="1"/>
      </w:tblPr>
      <w:tblGrid>
        <w:gridCol w:w="1000"/>
        <w:gridCol w:w="945"/>
        <w:gridCol w:w="1528"/>
        <w:gridCol w:w="1600"/>
        <w:gridCol w:w="872"/>
        <w:gridCol w:w="968"/>
        <w:gridCol w:w="1294"/>
        <w:gridCol w:w="1143"/>
      </w:tblGrid>
      <w:tr w:rsidR="004709A0" w:rsidRPr="0048714D" w14:paraId="3CD640D7" w14:textId="77777777" w:rsidTr="0041557A">
        <w:trPr>
          <w:trHeight w:val="270"/>
        </w:trPr>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7A775A"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hint="eastAsia"/>
                <w:color w:val="000000"/>
                <w:kern w:val="0"/>
                <w:sz w:val="20"/>
                <w:szCs w:val="22"/>
              </w:rPr>
              <w:t>交换机</w:t>
            </w:r>
          </w:p>
        </w:tc>
        <w:tc>
          <w:tcPr>
            <w:tcW w:w="1316" w:type="dxa"/>
            <w:tcBorders>
              <w:top w:val="single" w:sz="4" w:space="0" w:color="auto"/>
              <w:left w:val="nil"/>
              <w:bottom w:val="single" w:sz="4" w:space="0" w:color="auto"/>
              <w:right w:val="single" w:sz="4" w:space="0" w:color="auto"/>
            </w:tcBorders>
            <w:shd w:val="clear" w:color="auto" w:fill="auto"/>
            <w:noWrap/>
            <w:vAlign w:val="center"/>
            <w:hideMark/>
          </w:tcPr>
          <w:p w14:paraId="3A416B3F"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hint="eastAsia"/>
                <w:color w:val="000000"/>
                <w:kern w:val="0"/>
                <w:sz w:val="20"/>
                <w:szCs w:val="22"/>
              </w:rPr>
              <w:t>中继</w:t>
            </w:r>
          </w:p>
        </w:tc>
        <w:tc>
          <w:tcPr>
            <w:tcW w:w="2196" w:type="dxa"/>
            <w:tcBorders>
              <w:top w:val="single" w:sz="4" w:space="0" w:color="auto"/>
              <w:left w:val="nil"/>
              <w:bottom w:val="single" w:sz="4" w:space="0" w:color="auto"/>
              <w:right w:val="single" w:sz="4" w:space="0" w:color="auto"/>
            </w:tcBorders>
            <w:shd w:val="clear" w:color="auto" w:fill="auto"/>
            <w:noWrap/>
            <w:vAlign w:val="center"/>
            <w:hideMark/>
          </w:tcPr>
          <w:p w14:paraId="7ABC3406"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hint="eastAsia"/>
                <w:color w:val="000000"/>
                <w:kern w:val="0"/>
                <w:sz w:val="20"/>
                <w:szCs w:val="22"/>
              </w:rPr>
              <w:t>归属运营商</w:t>
            </w:r>
          </w:p>
        </w:tc>
        <w:tc>
          <w:tcPr>
            <w:tcW w:w="2306" w:type="dxa"/>
            <w:tcBorders>
              <w:top w:val="single" w:sz="4" w:space="0" w:color="auto"/>
              <w:left w:val="nil"/>
              <w:bottom w:val="single" w:sz="4" w:space="0" w:color="auto"/>
              <w:right w:val="single" w:sz="4" w:space="0" w:color="auto"/>
            </w:tcBorders>
            <w:shd w:val="clear" w:color="auto" w:fill="auto"/>
            <w:noWrap/>
            <w:vAlign w:val="center"/>
            <w:hideMark/>
          </w:tcPr>
          <w:p w14:paraId="2124D480"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hint="eastAsia"/>
                <w:color w:val="000000"/>
                <w:kern w:val="0"/>
                <w:sz w:val="20"/>
                <w:szCs w:val="22"/>
              </w:rPr>
              <w:t>对端运营商</w:t>
            </w:r>
          </w:p>
        </w:tc>
        <w:tc>
          <w:tcPr>
            <w:tcW w:w="1206" w:type="dxa"/>
            <w:tcBorders>
              <w:top w:val="single" w:sz="4" w:space="0" w:color="auto"/>
              <w:left w:val="nil"/>
              <w:bottom w:val="single" w:sz="4" w:space="0" w:color="auto"/>
              <w:right w:val="single" w:sz="4" w:space="0" w:color="auto"/>
            </w:tcBorders>
            <w:shd w:val="clear" w:color="auto" w:fill="auto"/>
            <w:noWrap/>
            <w:vAlign w:val="center"/>
            <w:hideMark/>
          </w:tcPr>
          <w:p w14:paraId="1CF8F1F7"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hint="eastAsia"/>
                <w:color w:val="000000"/>
                <w:kern w:val="0"/>
                <w:sz w:val="20"/>
                <w:szCs w:val="22"/>
              </w:rPr>
              <w:t>地市</w:t>
            </w:r>
          </w:p>
        </w:tc>
        <w:tc>
          <w:tcPr>
            <w:tcW w:w="1352" w:type="dxa"/>
            <w:tcBorders>
              <w:top w:val="single" w:sz="4" w:space="0" w:color="auto"/>
              <w:left w:val="nil"/>
              <w:bottom w:val="single" w:sz="4" w:space="0" w:color="auto"/>
              <w:right w:val="single" w:sz="4" w:space="0" w:color="auto"/>
            </w:tcBorders>
            <w:shd w:val="clear" w:color="auto" w:fill="auto"/>
            <w:noWrap/>
            <w:vAlign w:val="center"/>
            <w:hideMark/>
          </w:tcPr>
          <w:p w14:paraId="156764CE"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hint="eastAsia"/>
                <w:color w:val="000000"/>
                <w:kern w:val="0"/>
                <w:sz w:val="20"/>
                <w:szCs w:val="22"/>
              </w:rPr>
              <w:t>类型</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3A92DEAB"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hint="eastAsia"/>
                <w:color w:val="000000"/>
                <w:kern w:val="0"/>
                <w:sz w:val="20"/>
                <w:szCs w:val="22"/>
              </w:rPr>
              <w:t>生效日</w:t>
            </w:r>
          </w:p>
        </w:tc>
        <w:tc>
          <w:tcPr>
            <w:tcW w:w="236" w:type="dxa"/>
            <w:tcBorders>
              <w:top w:val="single" w:sz="4" w:space="0" w:color="auto"/>
              <w:left w:val="nil"/>
              <w:bottom w:val="single" w:sz="4" w:space="0" w:color="auto"/>
              <w:right w:val="single" w:sz="4" w:space="0" w:color="auto"/>
            </w:tcBorders>
            <w:shd w:val="clear" w:color="auto" w:fill="auto"/>
            <w:noWrap/>
            <w:vAlign w:val="center"/>
            <w:hideMark/>
          </w:tcPr>
          <w:p w14:paraId="2F7529ED"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hint="eastAsia"/>
                <w:color w:val="000000"/>
                <w:kern w:val="0"/>
                <w:sz w:val="20"/>
                <w:szCs w:val="22"/>
              </w:rPr>
              <w:t>失效日</w:t>
            </w:r>
          </w:p>
        </w:tc>
      </w:tr>
      <w:tr w:rsidR="004709A0" w:rsidRPr="0048714D" w14:paraId="12A528A6" w14:textId="77777777" w:rsidTr="0041557A">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0282467C"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MSC_CODE</w:t>
            </w:r>
          </w:p>
        </w:tc>
        <w:tc>
          <w:tcPr>
            <w:tcW w:w="1316" w:type="dxa"/>
            <w:tcBorders>
              <w:top w:val="nil"/>
              <w:left w:val="nil"/>
              <w:bottom w:val="single" w:sz="4" w:space="0" w:color="auto"/>
              <w:right w:val="single" w:sz="4" w:space="0" w:color="auto"/>
            </w:tcBorders>
            <w:shd w:val="clear" w:color="auto" w:fill="auto"/>
            <w:noWrap/>
            <w:vAlign w:val="center"/>
            <w:hideMark/>
          </w:tcPr>
          <w:p w14:paraId="5AD6B65F"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TRUNK_CODE</w:t>
            </w:r>
          </w:p>
        </w:tc>
        <w:tc>
          <w:tcPr>
            <w:tcW w:w="2196" w:type="dxa"/>
            <w:tcBorders>
              <w:top w:val="nil"/>
              <w:left w:val="nil"/>
              <w:bottom w:val="single" w:sz="4" w:space="0" w:color="auto"/>
              <w:right w:val="single" w:sz="4" w:space="0" w:color="auto"/>
            </w:tcBorders>
            <w:shd w:val="clear" w:color="auto" w:fill="auto"/>
            <w:noWrap/>
            <w:vAlign w:val="center"/>
            <w:hideMark/>
          </w:tcPr>
          <w:p w14:paraId="7A1F449C"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OPERATOR_HOME_CODE</w:t>
            </w:r>
          </w:p>
        </w:tc>
        <w:tc>
          <w:tcPr>
            <w:tcW w:w="2306" w:type="dxa"/>
            <w:tcBorders>
              <w:top w:val="nil"/>
              <w:left w:val="nil"/>
              <w:bottom w:val="single" w:sz="4" w:space="0" w:color="auto"/>
              <w:right w:val="single" w:sz="4" w:space="0" w:color="auto"/>
            </w:tcBorders>
            <w:shd w:val="clear" w:color="auto" w:fill="auto"/>
            <w:noWrap/>
            <w:vAlign w:val="center"/>
            <w:hideMark/>
          </w:tcPr>
          <w:p w14:paraId="1C980D4F"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OPERATOR_OTHER_CODE</w:t>
            </w:r>
          </w:p>
        </w:tc>
        <w:tc>
          <w:tcPr>
            <w:tcW w:w="1206" w:type="dxa"/>
            <w:tcBorders>
              <w:top w:val="nil"/>
              <w:left w:val="nil"/>
              <w:bottom w:val="single" w:sz="4" w:space="0" w:color="auto"/>
              <w:right w:val="single" w:sz="4" w:space="0" w:color="auto"/>
            </w:tcBorders>
            <w:shd w:val="clear" w:color="auto" w:fill="auto"/>
            <w:noWrap/>
            <w:vAlign w:val="center"/>
            <w:hideMark/>
          </w:tcPr>
          <w:p w14:paraId="10435443"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LONG_CODE</w:t>
            </w:r>
          </w:p>
        </w:tc>
        <w:tc>
          <w:tcPr>
            <w:tcW w:w="1352" w:type="dxa"/>
            <w:tcBorders>
              <w:top w:val="nil"/>
              <w:left w:val="nil"/>
              <w:bottom w:val="single" w:sz="4" w:space="0" w:color="auto"/>
              <w:right w:val="single" w:sz="4" w:space="0" w:color="auto"/>
            </w:tcBorders>
            <w:shd w:val="clear" w:color="auto" w:fill="auto"/>
            <w:noWrap/>
            <w:vAlign w:val="center"/>
            <w:hideMark/>
          </w:tcPr>
          <w:p w14:paraId="0204498A"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TRUNK_TYPE</w:t>
            </w:r>
          </w:p>
        </w:tc>
        <w:tc>
          <w:tcPr>
            <w:tcW w:w="1843" w:type="dxa"/>
            <w:tcBorders>
              <w:top w:val="nil"/>
              <w:left w:val="nil"/>
              <w:bottom w:val="single" w:sz="4" w:space="0" w:color="auto"/>
              <w:right w:val="single" w:sz="4" w:space="0" w:color="auto"/>
            </w:tcBorders>
            <w:shd w:val="clear" w:color="auto" w:fill="auto"/>
            <w:noWrap/>
            <w:vAlign w:val="center"/>
            <w:hideMark/>
          </w:tcPr>
          <w:p w14:paraId="7985D346"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EFFDATE</w:t>
            </w:r>
          </w:p>
        </w:tc>
        <w:tc>
          <w:tcPr>
            <w:tcW w:w="236" w:type="dxa"/>
            <w:tcBorders>
              <w:top w:val="nil"/>
              <w:left w:val="nil"/>
              <w:bottom w:val="single" w:sz="4" w:space="0" w:color="auto"/>
              <w:right w:val="single" w:sz="4" w:space="0" w:color="auto"/>
            </w:tcBorders>
            <w:shd w:val="clear" w:color="auto" w:fill="auto"/>
            <w:noWrap/>
            <w:vAlign w:val="center"/>
            <w:hideMark/>
          </w:tcPr>
          <w:p w14:paraId="1E0721B7"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EXPDATE</w:t>
            </w:r>
          </w:p>
        </w:tc>
      </w:tr>
      <w:tr w:rsidR="004709A0" w:rsidRPr="0048714D" w14:paraId="2F268A78" w14:textId="77777777" w:rsidTr="0041557A">
        <w:trPr>
          <w:trHeight w:val="270"/>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14:paraId="65152080"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8613745342</w:t>
            </w:r>
          </w:p>
        </w:tc>
        <w:tc>
          <w:tcPr>
            <w:tcW w:w="1316" w:type="dxa"/>
            <w:tcBorders>
              <w:top w:val="nil"/>
              <w:left w:val="nil"/>
              <w:bottom w:val="single" w:sz="4" w:space="0" w:color="auto"/>
              <w:right w:val="single" w:sz="4" w:space="0" w:color="auto"/>
            </w:tcBorders>
            <w:shd w:val="clear" w:color="auto" w:fill="auto"/>
            <w:noWrap/>
            <w:vAlign w:val="center"/>
            <w:hideMark/>
          </w:tcPr>
          <w:p w14:paraId="768CB12D"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00AB</w:t>
            </w:r>
          </w:p>
        </w:tc>
        <w:tc>
          <w:tcPr>
            <w:tcW w:w="2196" w:type="dxa"/>
            <w:tcBorders>
              <w:top w:val="nil"/>
              <w:left w:val="nil"/>
              <w:bottom w:val="single" w:sz="4" w:space="0" w:color="auto"/>
              <w:right w:val="single" w:sz="4" w:space="0" w:color="auto"/>
            </w:tcBorders>
            <w:shd w:val="clear" w:color="auto" w:fill="auto"/>
            <w:noWrap/>
            <w:vAlign w:val="center"/>
            <w:hideMark/>
          </w:tcPr>
          <w:p w14:paraId="0E761405"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1002</w:t>
            </w:r>
          </w:p>
        </w:tc>
        <w:tc>
          <w:tcPr>
            <w:tcW w:w="2306" w:type="dxa"/>
            <w:tcBorders>
              <w:top w:val="nil"/>
              <w:left w:val="nil"/>
              <w:bottom w:val="single" w:sz="4" w:space="0" w:color="auto"/>
              <w:right w:val="single" w:sz="4" w:space="0" w:color="auto"/>
            </w:tcBorders>
            <w:shd w:val="clear" w:color="auto" w:fill="auto"/>
            <w:noWrap/>
            <w:vAlign w:val="center"/>
            <w:hideMark/>
          </w:tcPr>
          <w:p w14:paraId="62EAC347"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1002</w:t>
            </w:r>
          </w:p>
        </w:tc>
        <w:tc>
          <w:tcPr>
            <w:tcW w:w="1206" w:type="dxa"/>
            <w:tcBorders>
              <w:top w:val="nil"/>
              <w:left w:val="nil"/>
              <w:bottom w:val="single" w:sz="4" w:space="0" w:color="auto"/>
              <w:right w:val="single" w:sz="4" w:space="0" w:color="auto"/>
            </w:tcBorders>
            <w:shd w:val="clear" w:color="auto" w:fill="auto"/>
            <w:noWrap/>
            <w:vAlign w:val="center"/>
            <w:hideMark/>
          </w:tcPr>
          <w:p w14:paraId="63527539"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354</w:t>
            </w:r>
          </w:p>
        </w:tc>
        <w:tc>
          <w:tcPr>
            <w:tcW w:w="1352" w:type="dxa"/>
            <w:tcBorders>
              <w:top w:val="nil"/>
              <w:left w:val="nil"/>
              <w:bottom w:val="single" w:sz="4" w:space="0" w:color="auto"/>
              <w:right w:val="single" w:sz="4" w:space="0" w:color="auto"/>
            </w:tcBorders>
            <w:shd w:val="clear" w:color="auto" w:fill="auto"/>
            <w:noWrap/>
            <w:vAlign w:val="center"/>
            <w:hideMark/>
          </w:tcPr>
          <w:p w14:paraId="6D680444"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0004</w:t>
            </w:r>
          </w:p>
        </w:tc>
        <w:tc>
          <w:tcPr>
            <w:tcW w:w="1843" w:type="dxa"/>
            <w:tcBorders>
              <w:top w:val="nil"/>
              <w:left w:val="nil"/>
              <w:bottom w:val="single" w:sz="4" w:space="0" w:color="auto"/>
              <w:right w:val="single" w:sz="4" w:space="0" w:color="auto"/>
            </w:tcBorders>
            <w:shd w:val="clear" w:color="auto" w:fill="auto"/>
            <w:noWrap/>
            <w:vAlign w:val="center"/>
            <w:hideMark/>
          </w:tcPr>
          <w:p w14:paraId="4A788882"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20040101000000</w:t>
            </w:r>
          </w:p>
        </w:tc>
        <w:tc>
          <w:tcPr>
            <w:tcW w:w="236" w:type="dxa"/>
            <w:tcBorders>
              <w:top w:val="nil"/>
              <w:left w:val="nil"/>
              <w:bottom w:val="single" w:sz="4" w:space="0" w:color="auto"/>
              <w:right w:val="single" w:sz="4" w:space="0" w:color="auto"/>
            </w:tcBorders>
            <w:shd w:val="clear" w:color="auto" w:fill="auto"/>
            <w:noWrap/>
            <w:vAlign w:val="center"/>
            <w:hideMark/>
          </w:tcPr>
          <w:p w14:paraId="0D19BAF9" w14:textId="77777777" w:rsidR="004709A0" w:rsidRPr="0048714D" w:rsidRDefault="004709A0" w:rsidP="004709A0">
            <w:pPr>
              <w:widowControl/>
              <w:spacing w:line="240" w:lineRule="auto"/>
              <w:ind w:firstLineChars="0" w:firstLine="0"/>
              <w:jc w:val="left"/>
              <w:rPr>
                <w:rFonts w:ascii="宋体" w:hAnsi="宋体" w:cs="宋体"/>
                <w:color w:val="000000"/>
                <w:kern w:val="0"/>
                <w:sz w:val="20"/>
                <w:szCs w:val="22"/>
              </w:rPr>
            </w:pPr>
            <w:r w:rsidRPr="0048714D">
              <w:rPr>
                <w:rFonts w:ascii="宋体" w:hAnsi="宋体" w:cs="宋体"/>
                <w:color w:val="000000"/>
                <w:kern w:val="0"/>
                <w:sz w:val="20"/>
                <w:szCs w:val="22"/>
              </w:rPr>
              <w:t>20500101000000</w:t>
            </w:r>
          </w:p>
        </w:tc>
      </w:tr>
    </w:tbl>
    <w:p w14:paraId="749AF748" w14:textId="77777777" w:rsidR="00D714F3" w:rsidRPr="0048714D" w:rsidRDefault="00771513" w:rsidP="0041557A">
      <w:pPr>
        <w:ind w:firstLine="480"/>
      </w:pPr>
      <w:r w:rsidRPr="0048714D">
        <w:object w:dxaOrig="1551" w:dyaOrig="1064" w14:anchorId="50A8A8C6">
          <v:shape id="_x0000_i1054" type="#_x0000_t75" style="width:79.5pt;height:50.25pt" o:ole="">
            <v:imagedata r:id="rId83" o:title=""/>
          </v:shape>
          <o:OLEObject Type="Embed" ProgID="Excel.Sheet.12" ShapeID="_x0000_i1054" DrawAspect="Icon" ObjectID="_1587990545" r:id="rId84"/>
        </w:object>
      </w:r>
    </w:p>
    <w:p w14:paraId="780D6F40" w14:textId="77777777" w:rsidR="004709A0" w:rsidRPr="0048714D" w:rsidRDefault="004709A0" w:rsidP="0041557A">
      <w:pPr>
        <w:ind w:firstLine="480"/>
      </w:pPr>
      <w:r w:rsidRPr="0048714D">
        <w:rPr>
          <w:rFonts w:hint="eastAsia"/>
        </w:rPr>
        <w:t>湖南</w:t>
      </w:r>
    </w:p>
    <w:tbl>
      <w:tblPr>
        <w:tblW w:w="0" w:type="auto"/>
        <w:tblLook w:val="04A0" w:firstRow="1" w:lastRow="0" w:firstColumn="1" w:lastColumn="0" w:noHBand="0" w:noVBand="1"/>
      </w:tblPr>
      <w:tblGrid>
        <w:gridCol w:w="594"/>
        <w:gridCol w:w="523"/>
        <w:gridCol w:w="542"/>
        <w:gridCol w:w="503"/>
        <w:gridCol w:w="566"/>
        <w:gridCol w:w="533"/>
        <w:gridCol w:w="549"/>
        <w:gridCol w:w="523"/>
        <w:gridCol w:w="595"/>
        <w:gridCol w:w="671"/>
        <w:gridCol w:w="671"/>
        <w:gridCol w:w="549"/>
        <w:gridCol w:w="476"/>
        <w:gridCol w:w="569"/>
        <w:gridCol w:w="731"/>
        <w:gridCol w:w="755"/>
      </w:tblGrid>
      <w:tr w:rsidR="000A483F" w:rsidRPr="0048714D" w14:paraId="0B70E789" w14:textId="77777777" w:rsidTr="0041557A">
        <w:trPr>
          <w:trHeight w:val="765"/>
        </w:trPr>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71F23F"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SWITCH_CODE</w:t>
            </w:r>
          </w:p>
        </w:tc>
        <w:tc>
          <w:tcPr>
            <w:tcW w:w="1141" w:type="dxa"/>
            <w:tcBorders>
              <w:top w:val="single" w:sz="4" w:space="0" w:color="auto"/>
              <w:left w:val="nil"/>
              <w:bottom w:val="single" w:sz="4" w:space="0" w:color="auto"/>
              <w:right w:val="single" w:sz="4" w:space="0" w:color="auto"/>
            </w:tcBorders>
            <w:shd w:val="clear" w:color="auto" w:fill="auto"/>
            <w:vAlign w:val="bottom"/>
            <w:hideMark/>
          </w:tcPr>
          <w:p w14:paraId="4C672870"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AREA_CODE</w:t>
            </w:r>
          </w:p>
        </w:tc>
        <w:tc>
          <w:tcPr>
            <w:tcW w:w="1201" w:type="dxa"/>
            <w:tcBorders>
              <w:top w:val="single" w:sz="4" w:space="0" w:color="auto"/>
              <w:left w:val="nil"/>
              <w:bottom w:val="single" w:sz="4" w:space="0" w:color="auto"/>
              <w:right w:val="single" w:sz="4" w:space="0" w:color="auto"/>
            </w:tcBorders>
            <w:shd w:val="clear" w:color="auto" w:fill="auto"/>
            <w:vAlign w:val="bottom"/>
            <w:hideMark/>
          </w:tcPr>
          <w:p w14:paraId="2C872A74"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EXCHANG_ID</w:t>
            </w:r>
          </w:p>
        </w:tc>
        <w:tc>
          <w:tcPr>
            <w:tcW w:w="1081" w:type="dxa"/>
            <w:tcBorders>
              <w:top w:val="single" w:sz="4" w:space="0" w:color="auto"/>
              <w:left w:val="nil"/>
              <w:bottom w:val="single" w:sz="4" w:space="0" w:color="auto"/>
              <w:right w:val="single" w:sz="4" w:space="0" w:color="auto"/>
            </w:tcBorders>
            <w:shd w:val="clear" w:color="auto" w:fill="auto"/>
            <w:vAlign w:val="bottom"/>
            <w:hideMark/>
          </w:tcPr>
          <w:p w14:paraId="58746ED8"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SOURCE_ID</w:t>
            </w:r>
          </w:p>
        </w:tc>
        <w:tc>
          <w:tcPr>
            <w:tcW w:w="1271" w:type="dxa"/>
            <w:tcBorders>
              <w:top w:val="single" w:sz="4" w:space="0" w:color="auto"/>
              <w:left w:val="nil"/>
              <w:bottom w:val="single" w:sz="4" w:space="0" w:color="auto"/>
              <w:right w:val="single" w:sz="4" w:space="0" w:color="auto"/>
            </w:tcBorders>
            <w:shd w:val="clear" w:color="auto" w:fill="auto"/>
            <w:vAlign w:val="bottom"/>
            <w:hideMark/>
          </w:tcPr>
          <w:p w14:paraId="05CD31FC"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TRUNK_CODE</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2C033809"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TRUNK_SIDE</w:t>
            </w:r>
          </w:p>
        </w:tc>
        <w:tc>
          <w:tcPr>
            <w:tcW w:w="1221" w:type="dxa"/>
            <w:tcBorders>
              <w:top w:val="single" w:sz="4" w:space="0" w:color="auto"/>
              <w:left w:val="nil"/>
              <w:bottom w:val="single" w:sz="4" w:space="0" w:color="auto"/>
              <w:right w:val="single" w:sz="4" w:space="0" w:color="auto"/>
            </w:tcBorders>
            <w:shd w:val="clear" w:color="auto" w:fill="auto"/>
            <w:vAlign w:val="bottom"/>
            <w:hideMark/>
          </w:tcPr>
          <w:p w14:paraId="1289808C"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TRUNK_TYPE</w:t>
            </w:r>
          </w:p>
        </w:tc>
        <w:tc>
          <w:tcPr>
            <w:tcW w:w="1141" w:type="dxa"/>
            <w:tcBorders>
              <w:top w:val="single" w:sz="4" w:space="0" w:color="auto"/>
              <w:left w:val="nil"/>
              <w:bottom w:val="single" w:sz="4" w:space="0" w:color="auto"/>
              <w:right w:val="single" w:sz="4" w:space="0" w:color="auto"/>
            </w:tcBorders>
            <w:shd w:val="clear" w:color="auto" w:fill="auto"/>
            <w:vAlign w:val="bottom"/>
            <w:hideMark/>
          </w:tcPr>
          <w:p w14:paraId="40153514"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AREA_CODE</w:t>
            </w:r>
          </w:p>
        </w:tc>
        <w:tc>
          <w:tcPr>
            <w:tcW w:w="1361" w:type="dxa"/>
            <w:tcBorders>
              <w:top w:val="single" w:sz="4" w:space="0" w:color="auto"/>
              <w:left w:val="nil"/>
              <w:bottom w:val="single" w:sz="4" w:space="0" w:color="auto"/>
              <w:right w:val="single" w:sz="4" w:space="0" w:color="auto"/>
            </w:tcBorders>
            <w:shd w:val="clear" w:color="auto" w:fill="auto"/>
            <w:vAlign w:val="bottom"/>
            <w:hideMark/>
          </w:tcPr>
          <w:p w14:paraId="08A21F47"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REGION_CODE</w:t>
            </w:r>
          </w:p>
        </w:tc>
        <w:tc>
          <w:tcPr>
            <w:tcW w:w="1588" w:type="dxa"/>
            <w:tcBorders>
              <w:top w:val="single" w:sz="4" w:space="0" w:color="auto"/>
              <w:left w:val="nil"/>
              <w:bottom w:val="single" w:sz="4" w:space="0" w:color="auto"/>
              <w:right w:val="single" w:sz="4" w:space="0" w:color="auto"/>
            </w:tcBorders>
            <w:shd w:val="clear" w:color="auto" w:fill="auto"/>
            <w:vAlign w:val="bottom"/>
            <w:hideMark/>
          </w:tcPr>
          <w:p w14:paraId="4E96A68E"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START_DATE</w:t>
            </w:r>
          </w:p>
        </w:tc>
        <w:tc>
          <w:tcPr>
            <w:tcW w:w="1588" w:type="dxa"/>
            <w:tcBorders>
              <w:top w:val="single" w:sz="4" w:space="0" w:color="auto"/>
              <w:left w:val="nil"/>
              <w:bottom w:val="single" w:sz="4" w:space="0" w:color="auto"/>
              <w:right w:val="single" w:sz="4" w:space="0" w:color="auto"/>
            </w:tcBorders>
            <w:shd w:val="clear" w:color="auto" w:fill="auto"/>
            <w:vAlign w:val="bottom"/>
            <w:hideMark/>
          </w:tcPr>
          <w:p w14:paraId="04808588"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END_DATE</w:t>
            </w:r>
          </w:p>
        </w:tc>
        <w:tc>
          <w:tcPr>
            <w:tcW w:w="1221" w:type="dxa"/>
            <w:tcBorders>
              <w:top w:val="single" w:sz="4" w:space="0" w:color="auto"/>
              <w:left w:val="nil"/>
              <w:bottom w:val="single" w:sz="4" w:space="0" w:color="auto"/>
              <w:right w:val="single" w:sz="4" w:space="0" w:color="auto"/>
            </w:tcBorders>
            <w:shd w:val="clear" w:color="auto" w:fill="auto"/>
            <w:vAlign w:val="bottom"/>
            <w:hideMark/>
          </w:tcPr>
          <w:p w14:paraId="518F741E"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TRUNK_TYPE</w:t>
            </w:r>
          </w:p>
        </w:tc>
        <w:tc>
          <w:tcPr>
            <w:tcW w:w="1001" w:type="dxa"/>
            <w:tcBorders>
              <w:top w:val="single" w:sz="4" w:space="0" w:color="auto"/>
              <w:left w:val="nil"/>
              <w:bottom w:val="single" w:sz="4" w:space="0" w:color="auto"/>
              <w:right w:val="single" w:sz="4" w:space="0" w:color="auto"/>
            </w:tcBorders>
            <w:shd w:val="clear" w:color="auto" w:fill="auto"/>
            <w:vAlign w:val="bottom"/>
            <w:hideMark/>
          </w:tcPr>
          <w:p w14:paraId="07668835"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TSP_CODE</w:t>
            </w:r>
          </w:p>
        </w:tc>
        <w:tc>
          <w:tcPr>
            <w:tcW w:w="1281" w:type="dxa"/>
            <w:tcBorders>
              <w:top w:val="single" w:sz="4" w:space="0" w:color="auto"/>
              <w:left w:val="nil"/>
              <w:bottom w:val="single" w:sz="4" w:space="0" w:color="auto"/>
              <w:right w:val="single" w:sz="4" w:space="0" w:color="auto"/>
            </w:tcBorders>
            <w:shd w:val="clear" w:color="auto" w:fill="auto"/>
            <w:vAlign w:val="bottom"/>
            <w:hideMark/>
          </w:tcPr>
          <w:p w14:paraId="0383FC8D"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BRAND_CODE</w:t>
            </w:r>
          </w:p>
        </w:tc>
        <w:tc>
          <w:tcPr>
            <w:tcW w:w="1771" w:type="dxa"/>
            <w:tcBorders>
              <w:top w:val="single" w:sz="4" w:space="0" w:color="auto"/>
              <w:left w:val="nil"/>
              <w:bottom w:val="single" w:sz="4" w:space="0" w:color="auto"/>
              <w:right w:val="single" w:sz="4" w:space="0" w:color="auto"/>
            </w:tcBorders>
            <w:shd w:val="clear" w:color="auto" w:fill="auto"/>
            <w:vAlign w:val="bottom"/>
            <w:hideMark/>
          </w:tcPr>
          <w:p w14:paraId="797C4F89"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TRUNK_TOLL_TYPE</w:t>
            </w:r>
          </w:p>
        </w:tc>
        <w:tc>
          <w:tcPr>
            <w:tcW w:w="1841" w:type="dxa"/>
            <w:tcBorders>
              <w:top w:val="single" w:sz="4" w:space="0" w:color="auto"/>
              <w:left w:val="nil"/>
              <w:bottom w:val="single" w:sz="4" w:space="0" w:color="auto"/>
              <w:right w:val="single" w:sz="4" w:space="0" w:color="auto"/>
            </w:tcBorders>
            <w:shd w:val="clear" w:color="auto" w:fill="auto"/>
            <w:vAlign w:val="bottom"/>
            <w:hideMark/>
          </w:tcPr>
          <w:p w14:paraId="31044251" w14:textId="77777777" w:rsidR="000A483F" w:rsidRPr="0048714D" w:rsidRDefault="000A483F" w:rsidP="000A483F">
            <w:pPr>
              <w:widowControl/>
              <w:spacing w:line="240" w:lineRule="auto"/>
              <w:ind w:firstLineChars="0" w:firstLine="0"/>
              <w:jc w:val="left"/>
              <w:rPr>
                <w:rFonts w:ascii="Microsoft Sans Serif" w:hAnsi="Microsoft Sans Serif" w:cs="Microsoft Sans Serif"/>
                <w:b/>
                <w:bCs/>
                <w:color w:val="000000"/>
                <w:kern w:val="0"/>
                <w:sz w:val="13"/>
                <w:szCs w:val="18"/>
              </w:rPr>
            </w:pPr>
            <w:r w:rsidRPr="0048714D">
              <w:rPr>
                <w:rFonts w:ascii="Microsoft Sans Serif" w:hAnsi="Microsoft Sans Serif" w:cs="Microsoft Sans Serif"/>
                <w:b/>
                <w:bCs/>
                <w:color w:val="000000"/>
                <w:kern w:val="0"/>
                <w:sz w:val="13"/>
                <w:szCs w:val="18"/>
              </w:rPr>
              <w:t>TRUNK_TYPE_NAME</w:t>
            </w:r>
          </w:p>
        </w:tc>
      </w:tr>
      <w:tr w:rsidR="000A483F" w:rsidRPr="0048714D" w14:paraId="0D9CEB6D" w14:textId="77777777" w:rsidTr="0041557A">
        <w:trPr>
          <w:trHeight w:val="255"/>
        </w:trPr>
        <w:tc>
          <w:tcPr>
            <w:tcW w:w="1361" w:type="dxa"/>
            <w:tcBorders>
              <w:top w:val="nil"/>
              <w:left w:val="single" w:sz="4" w:space="0" w:color="auto"/>
              <w:bottom w:val="single" w:sz="4" w:space="0" w:color="auto"/>
              <w:right w:val="single" w:sz="4" w:space="0" w:color="auto"/>
            </w:tcBorders>
            <w:shd w:val="clear" w:color="auto" w:fill="auto"/>
            <w:noWrap/>
            <w:vAlign w:val="bottom"/>
            <w:hideMark/>
          </w:tcPr>
          <w:p w14:paraId="056F188A"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361</w:t>
            </w:r>
          </w:p>
        </w:tc>
        <w:tc>
          <w:tcPr>
            <w:tcW w:w="1141" w:type="dxa"/>
            <w:tcBorders>
              <w:top w:val="nil"/>
              <w:left w:val="nil"/>
              <w:bottom w:val="single" w:sz="4" w:space="0" w:color="auto"/>
              <w:right w:val="single" w:sz="4" w:space="0" w:color="auto"/>
            </w:tcBorders>
            <w:shd w:val="clear" w:color="auto" w:fill="auto"/>
            <w:noWrap/>
            <w:vAlign w:val="bottom"/>
            <w:hideMark/>
          </w:tcPr>
          <w:p w14:paraId="120D083A"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0736</w:t>
            </w:r>
          </w:p>
        </w:tc>
        <w:tc>
          <w:tcPr>
            <w:tcW w:w="1201" w:type="dxa"/>
            <w:tcBorders>
              <w:top w:val="nil"/>
              <w:left w:val="nil"/>
              <w:bottom w:val="single" w:sz="4" w:space="0" w:color="auto"/>
              <w:right w:val="single" w:sz="4" w:space="0" w:color="auto"/>
            </w:tcBorders>
            <w:shd w:val="clear" w:color="auto" w:fill="auto"/>
            <w:noWrap/>
            <w:vAlign w:val="bottom"/>
            <w:hideMark/>
          </w:tcPr>
          <w:p w14:paraId="1901655A"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8613740841</w:t>
            </w:r>
          </w:p>
        </w:tc>
        <w:tc>
          <w:tcPr>
            <w:tcW w:w="1081" w:type="dxa"/>
            <w:tcBorders>
              <w:top w:val="nil"/>
              <w:left w:val="nil"/>
              <w:bottom w:val="single" w:sz="4" w:space="0" w:color="auto"/>
              <w:right w:val="single" w:sz="4" w:space="0" w:color="auto"/>
            </w:tcBorders>
            <w:shd w:val="clear" w:color="auto" w:fill="auto"/>
            <w:noWrap/>
            <w:vAlign w:val="bottom"/>
            <w:hideMark/>
          </w:tcPr>
          <w:p w14:paraId="6599DDB9"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361</w:t>
            </w:r>
          </w:p>
        </w:tc>
        <w:tc>
          <w:tcPr>
            <w:tcW w:w="1271" w:type="dxa"/>
            <w:tcBorders>
              <w:top w:val="nil"/>
              <w:left w:val="nil"/>
              <w:bottom w:val="single" w:sz="4" w:space="0" w:color="auto"/>
              <w:right w:val="single" w:sz="4" w:space="0" w:color="auto"/>
            </w:tcBorders>
            <w:shd w:val="clear" w:color="auto" w:fill="auto"/>
            <w:noWrap/>
            <w:vAlign w:val="bottom"/>
            <w:hideMark/>
          </w:tcPr>
          <w:p w14:paraId="5ADBEC9B"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CDUGI1</w:t>
            </w:r>
          </w:p>
        </w:tc>
        <w:tc>
          <w:tcPr>
            <w:tcW w:w="1171" w:type="dxa"/>
            <w:tcBorders>
              <w:top w:val="nil"/>
              <w:left w:val="nil"/>
              <w:bottom w:val="single" w:sz="4" w:space="0" w:color="auto"/>
              <w:right w:val="single" w:sz="4" w:space="0" w:color="auto"/>
            </w:tcBorders>
            <w:shd w:val="clear" w:color="auto" w:fill="auto"/>
            <w:noWrap/>
            <w:vAlign w:val="bottom"/>
            <w:hideMark/>
          </w:tcPr>
          <w:p w14:paraId="4210CD73"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0</w:t>
            </w:r>
          </w:p>
        </w:tc>
        <w:tc>
          <w:tcPr>
            <w:tcW w:w="1221" w:type="dxa"/>
            <w:tcBorders>
              <w:top w:val="nil"/>
              <w:left w:val="nil"/>
              <w:bottom w:val="single" w:sz="4" w:space="0" w:color="auto"/>
              <w:right w:val="single" w:sz="4" w:space="0" w:color="auto"/>
            </w:tcBorders>
            <w:shd w:val="clear" w:color="auto" w:fill="auto"/>
            <w:noWrap/>
            <w:vAlign w:val="bottom"/>
            <w:hideMark/>
          </w:tcPr>
          <w:p w14:paraId="19A69823"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33</w:t>
            </w:r>
          </w:p>
        </w:tc>
        <w:tc>
          <w:tcPr>
            <w:tcW w:w="1141" w:type="dxa"/>
            <w:tcBorders>
              <w:top w:val="nil"/>
              <w:left w:val="nil"/>
              <w:bottom w:val="single" w:sz="4" w:space="0" w:color="auto"/>
              <w:right w:val="single" w:sz="4" w:space="0" w:color="auto"/>
            </w:tcBorders>
            <w:shd w:val="clear" w:color="auto" w:fill="auto"/>
            <w:noWrap/>
            <w:vAlign w:val="bottom"/>
            <w:hideMark/>
          </w:tcPr>
          <w:p w14:paraId="272724A6"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0736</w:t>
            </w:r>
          </w:p>
        </w:tc>
        <w:tc>
          <w:tcPr>
            <w:tcW w:w="1361" w:type="dxa"/>
            <w:tcBorders>
              <w:top w:val="nil"/>
              <w:left w:val="nil"/>
              <w:bottom w:val="single" w:sz="4" w:space="0" w:color="auto"/>
              <w:right w:val="single" w:sz="4" w:space="0" w:color="auto"/>
            </w:tcBorders>
            <w:shd w:val="clear" w:color="auto" w:fill="auto"/>
            <w:noWrap/>
            <w:vAlign w:val="bottom"/>
            <w:hideMark/>
          </w:tcPr>
          <w:p w14:paraId="23B5B50B"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w:t>
            </w:r>
          </w:p>
        </w:tc>
        <w:tc>
          <w:tcPr>
            <w:tcW w:w="1588" w:type="dxa"/>
            <w:tcBorders>
              <w:top w:val="nil"/>
              <w:left w:val="nil"/>
              <w:bottom w:val="single" w:sz="4" w:space="0" w:color="auto"/>
              <w:right w:val="single" w:sz="4" w:space="0" w:color="auto"/>
            </w:tcBorders>
            <w:shd w:val="clear" w:color="auto" w:fill="auto"/>
            <w:noWrap/>
            <w:vAlign w:val="bottom"/>
            <w:hideMark/>
          </w:tcPr>
          <w:p w14:paraId="0CEF3E71"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20020101000000</w:t>
            </w:r>
          </w:p>
        </w:tc>
        <w:tc>
          <w:tcPr>
            <w:tcW w:w="1588" w:type="dxa"/>
            <w:tcBorders>
              <w:top w:val="nil"/>
              <w:left w:val="nil"/>
              <w:bottom w:val="single" w:sz="4" w:space="0" w:color="auto"/>
              <w:right w:val="single" w:sz="4" w:space="0" w:color="auto"/>
            </w:tcBorders>
            <w:shd w:val="clear" w:color="auto" w:fill="auto"/>
            <w:noWrap/>
            <w:vAlign w:val="bottom"/>
            <w:hideMark/>
          </w:tcPr>
          <w:p w14:paraId="513B278D"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21000101000000</w:t>
            </w:r>
          </w:p>
        </w:tc>
        <w:tc>
          <w:tcPr>
            <w:tcW w:w="1221" w:type="dxa"/>
            <w:tcBorders>
              <w:top w:val="nil"/>
              <w:left w:val="nil"/>
              <w:bottom w:val="single" w:sz="4" w:space="0" w:color="auto"/>
              <w:right w:val="single" w:sz="4" w:space="0" w:color="auto"/>
            </w:tcBorders>
            <w:shd w:val="clear" w:color="auto" w:fill="auto"/>
            <w:noWrap/>
            <w:vAlign w:val="bottom"/>
            <w:hideMark/>
          </w:tcPr>
          <w:p w14:paraId="65693665"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33</w:t>
            </w:r>
          </w:p>
        </w:tc>
        <w:tc>
          <w:tcPr>
            <w:tcW w:w="1001" w:type="dxa"/>
            <w:tcBorders>
              <w:top w:val="nil"/>
              <w:left w:val="nil"/>
              <w:bottom w:val="single" w:sz="4" w:space="0" w:color="auto"/>
              <w:right w:val="single" w:sz="4" w:space="0" w:color="auto"/>
            </w:tcBorders>
            <w:shd w:val="clear" w:color="auto" w:fill="auto"/>
            <w:noWrap/>
            <w:vAlign w:val="bottom"/>
            <w:hideMark/>
          </w:tcPr>
          <w:p w14:paraId="1058A94B"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13</w:t>
            </w:r>
          </w:p>
        </w:tc>
        <w:tc>
          <w:tcPr>
            <w:tcW w:w="1281" w:type="dxa"/>
            <w:tcBorders>
              <w:top w:val="nil"/>
              <w:left w:val="nil"/>
              <w:bottom w:val="single" w:sz="4" w:space="0" w:color="auto"/>
              <w:right w:val="single" w:sz="4" w:space="0" w:color="auto"/>
            </w:tcBorders>
            <w:shd w:val="clear" w:color="auto" w:fill="auto"/>
            <w:noWrap/>
            <w:vAlign w:val="bottom"/>
            <w:hideMark/>
          </w:tcPr>
          <w:p w14:paraId="34636B9A"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-1</w:t>
            </w:r>
          </w:p>
        </w:tc>
        <w:tc>
          <w:tcPr>
            <w:tcW w:w="1771" w:type="dxa"/>
            <w:tcBorders>
              <w:top w:val="nil"/>
              <w:left w:val="nil"/>
              <w:bottom w:val="single" w:sz="4" w:space="0" w:color="auto"/>
              <w:right w:val="single" w:sz="4" w:space="0" w:color="auto"/>
            </w:tcBorders>
            <w:shd w:val="clear" w:color="auto" w:fill="auto"/>
            <w:noWrap/>
            <w:vAlign w:val="bottom"/>
            <w:hideMark/>
          </w:tcPr>
          <w:p w14:paraId="6523C61D"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color w:val="000000"/>
                <w:kern w:val="0"/>
                <w:sz w:val="13"/>
                <w:szCs w:val="20"/>
              </w:rPr>
              <w:t>-1</w:t>
            </w:r>
          </w:p>
        </w:tc>
        <w:tc>
          <w:tcPr>
            <w:tcW w:w="1841" w:type="dxa"/>
            <w:tcBorders>
              <w:top w:val="nil"/>
              <w:left w:val="nil"/>
              <w:bottom w:val="single" w:sz="4" w:space="0" w:color="auto"/>
              <w:right w:val="single" w:sz="4" w:space="0" w:color="auto"/>
            </w:tcBorders>
            <w:shd w:val="clear" w:color="auto" w:fill="auto"/>
            <w:noWrap/>
            <w:vAlign w:val="bottom"/>
            <w:hideMark/>
          </w:tcPr>
          <w:p w14:paraId="28743834" w14:textId="77777777" w:rsidR="000A483F" w:rsidRPr="0048714D" w:rsidRDefault="000A483F" w:rsidP="000A483F">
            <w:pPr>
              <w:widowControl/>
              <w:spacing w:line="240" w:lineRule="auto"/>
              <w:ind w:firstLineChars="0" w:firstLine="0"/>
              <w:jc w:val="left"/>
              <w:rPr>
                <w:rFonts w:ascii="Microsoft Sans Serif" w:hAnsi="Microsoft Sans Serif" w:cs="Microsoft Sans Serif"/>
                <w:color w:val="000000"/>
                <w:kern w:val="0"/>
                <w:sz w:val="13"/>
                <w:szCs w:val="20"/>
              </w:rPr>
            </w:pPr>
            <w:r w:rsidRPr="0048714D">
              <w:rPr>
                <w:rFonts w:ascii="Microsoft Sans Serif" w:hAnsi="Microsoft Sans Serif" w:cs="Microsoft Sans Serif" w:hint="eastAsia"/>
                <w:color w:val="000000"/>
                <w:kern w:val="0"/>
                <w:sz w:val="13"/>
                <w:szCs w:val="20"/>
              </w:rPr>
              <w:t>联通关口局</w:t>
            </w:r>
          </w:p>
        </w:tc>
      </w:tr>
    </w:tbl>
    <w:p w14:paraId="5800617B" w14:textId="77777777" w:rsidR="000A483F" w:rsidRPr="0048714D" w:rsidRDefault="000A483F" w:rsidP="0041557A">
      <w:pPr>
        <w:ind w:firstLine="480"/>
      </w:pPr>
    </w:p>
    <w:p w14:paraId="21A87DF5" w14:textId="77777777" w:rsidR="000301DC" w:rsidRPr="0048714D" w:rsidRDefault="000A483F" w:rsidP="0041557A">
      <w:pPr>
        <w:ind w:firstLine="480"/>
      </w:pPr>
      <w:r w:rsidRPr="0048714D">
        <w:object w:dxaOrig="1551" w:dyaOrig="1064" w14:anchorId="715F975B">
          <v:shape id="_x0000_i1055" type="#_x0000_t75" style="width:79.5pt;height:50.25pt" o:ole="">
            <v:imagedata r:id="rId85" o:title=""/>
          </v:shape>
          <o:OLEObject Type="Embed" ProgID="Excel.Sheet.12" ShapeID="_x0000_i1055" DrawAspect="Icon" ObjectID="_1587990546" r:id="rId86"/>
        </w:object>
      </w:r>
    </w:p>
    <w:p w14:paraId="75B2288F" w14:textId="176B889B" w:rsidR="00465EDA" w:rsidRPr="0048714D" w:rsidRDefault="00465EDA" w:rsidP="0041557A">
      <w:pPr>
        <w:ind w:firstLine="480"/>
      </w:pPr>
      <w:r w:rsidRPr="0048714D">
        <w:rPr>
          <w:rFonts w:hint="eastAsia"/>
        </w:rPr>
        <w:t>通用的中继信息公参表结构：</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8"/>
        <w:gridCol w:w="1039"/>
        <w:gridCol w:w="1039"/>
        <w:gridCol w:w="1039"/>
        <w:gridCol w:w="1039"/>
        <w:gridCol w:w="1039"/>
        <w:gridCol w:w="1039"/>
        <w:gridCol w:w="1039"/>
        <w:gridCol w:w="1039"/>
      </w:tblGrid>
      <w:tr w:rsidR="00465EDA" w:rsidRPr="0048714D" w14:paraId="4C1BE262" w14:textId="77777777" w:rsidTr="007F0590">
        <w:trPr>
          <w:trHeight w:val="270"/>
        </w:trPr>
        <w:tc>
          <w:tcPr>
            <w:tcW w:w="1038" w:type="dxa"/>
            <w:vAlign w:val="center"/>
          </w:tcPr>
          <w:p w14:paraId="62477562" w14:textId="767893F9"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省代码</w:t>
            </w:r>
          </w:p>
        </w:tc>
        <w:tc>
          <w:tcPr>
            <w:tcW w:w="1039" w:type="dxa"/>
            <w:shd w:val="clear" w:color="auto" w:fill="auto"/>
            <w:noWrap/>
            <w:vAlign w:val="center"/>
            <w:hideMark/>
          </w:tcPr>
          <w:p w14:paraId="5611816B" w14:textId="524CAAF6"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交换机号</w:t>
            </w:r>
          </w:p>
        </w:tc>
        <w:tc>
          <w:tcPr>
            <w:tcW w:w="1039" w:type="dxa"/>
            <w:shd w:val="clear" w:color="auto" w:fill="auto"/>
            <w:noWrap/>
            <w:vAlign w:val="center"/>
            <w:hideMark/>
          </w:tcPr>
          <w:p w14:paraId="789EC5C7" w14:textId="1AF91BB9"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中继群号</w:t>
            </w:r>
          </w:p>
        </w:tc>
        <w:tc>
          <w:tcPr>
            <w:tcW w:w="1039" w:type="dxa"/>
            <w:shd w:val="clear" w:color="auto" w:fill="auto"/>
            <w:noWrap/>
            <w:vAlign w:val="center"/>
            <w:hideMark/>
          </w:tcPr>
          <w:p w14:paraId="7E16504F"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归属运营商</w:t>
            </w:r>
          </w:p>
        </w:tc>
        <w:tc>
          <w:tcPr>
            <w:tcW w:w="1039" w:type="dxa"/>
            <w:shd w:val="clear" w:color="auto" w:fill="auto"/>
            <w:noWrap/>
            <w:vAlign w:val="center"/>
            <w:hideMark/>
          </w:tcPr>
          <w:p w14:paraId="3913F1FE"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对端运营商</w:t>
            </w:r>
          </w:p>
        </w:tc>
        <w:tc>
          <w:tcPr>
            <w:tcW w:w="1039" w:type="dxa"/>
            <w:shd w:val="clear" w:color="auto" w:fill="auto"/>
            <w:noWrap/>
            <w:vAlign w:val="center"/>
            <w:hideMark/>
          </w:tcPr>
          <w:p w14:paraId="4D376A86" w14:textId="7BFF9491"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区号</w:t>
            </w:r>
          </w:p>
        </w:tc>
        <w:tc>
          <w:tcPr>
            <w:tcW w:w="1039" w:type="dxa"/>
            <w:shd w:val="clear" w:color="auto" w:fill="auto"/>
            <w:noWrap/>
            <w:vAlign w:val="center"/>
            <w:hideMark/>
          </w:tcPr>
          <w:p w14:paraId="61FE7AEF" w14:textId="4F75B35A"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中继类型</w:t>
            </w:r>
          </w:p>
        </w:tc>
        <w:tc>
          <w:tcPr>
            <w:tcW w:w="1039" w:type="dxa"/>
            <w:shd w:val="clear" w:color="auto" w:fill="auto"/>
            <w:noWrap/>
            <w:vAlign w:val="center"/>
            <w:hideMark/>
          </w:tcPr>
          <w:p w14:paraId="7ABEFE02"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生效日</w:t>
            </w:r>
          </w:p>
        </w:tc>
        <w:tc>
          <w:tcPr>
            <w:tcW w:w="1039" w:type="dxa"/>
            <w:shd w:val="clear" w:color="auto" w:fill="auto"/>
            <w:noWrap/>
            <w:vAlign w:val="center"/>
            <w:hideMark/>
          </w:tcPr>
          <w:p w14:paraId="0C23951B"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失效日</w:t>
            </w:r>
          </w:p>
        </w:tc>
      </w:tr>
      <w:tr w:rsidR="00465EDA" w:rsidRPr="0048714D" w14:paraId="6BD38DA1" w14:textId="77777777" w:rsidTr="007F0590">
        <w:trPr>
          <w:trHeight w:val="270"/>
        </w:trPr>
        <w:tc>
          <w:tcPr>
            <w:tcW w:w="1038" w:type="dxa"/>
            <w:vAlign w:val="center"/>
          </w:tcPr>
          <w:p w14:paraId="43F2C010" w14:textId="670702E2"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PROV_CD</w:t>
            </w:r>
          </w:p>
        </w:tc>
        <w:tc>
          <w:tcPr>
            <w:tcW w:w="1039" w:type="dxa"/>
            <w:shd w:val="clear" w:color="auto" w:fill="auto"/>
            <w:noWrap/>
            <w:vAlign w:val="center"/>
            <w:hideMark/>
          </w:tcPr>
          <w:p w14:paraId="64C89E91" w14:textId="6A6F1E85"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color w:val="000000"/>
                <w:kern w:val="0"/>
                <w:sz w:val="20"/>
                <w:szCs w:val="22"/>
              </w:rPr>
              <w:t>MSC_</w:t>
            </w:r>
            <w:r w:rsidRPr="0048714D">
              <w:rPr>
                <w:rFonts w:ascii="宋体" w:hAnsi="宋体" w:cs="宋体" w:hint="eastAsia"/>
                <w:color w:val="000000"/>
                <w:kern w:val="0"/>
                <w:sz w:val="20"/>
                <w:szCs w:val="22"/>
              </w:rPr>
              <w:t>ID</w:t>
            </w:r>
          </w:p>
        </w:tc>
        <w:tc>
          <w:tcPr>
            <w:tcW w:w="1039" w:type="dxa"/>
            <w:shd w:val="clear" w:color="auto" w:fill="auto"/>
            <w:noWrap/>
            <w:vAlign w:val="center"/>
            <w:hideMark/>
          </w:tcPr>
          <w:p w14:paraId="7F782020"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color w:val="000000"/>
                <w:kern w:val="0"/>
                <w:sz w:val="20"/>
                <w:szCs w:val="22"/>
              </w:rPr>
              <w:t>TRUNK_CODE</w:t>
            </w:r>
          </w:p>
        </w:tc>
        <w:tc>
          <w:tcPr>
            <w:tcW w:w="1039" w:type="dxa"/>
            <w:shd w:val="clear" w:color="auto" w:fill="auto"/>
            <w:noWrap/>
            <w:vAlign w:val="center"/>
            <w:hideMark/>
          </w:tcPr>
          <w:p w14:paraId="3E756AB4"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color w:val="000000"/>
                <w:kern w:val="0"/>
                <w:sz w:val="20"/>
                <w:szCs w:val="22"/>
              </w:rPr>
              <w:t>OPERATOR_HOME_CODE</w:t>
            </w:r>
          </w:p>
        </w:tc>
        <w:tc>
          <w:tcPr>
            <w:tcW w:w="1039" w:type="dxa"/>
            <w:shd w:val="clear" w:color="auto" w:fill="auto"/>
            <w:noWrap/>
            <w:vAlign w:val="center"/>
            <w:hideMark/>
          </w:tcPr>
          <w:p w14:paraId="398B57A1"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color w:val="000000"/>
                <w:kern w:val="0"/>
                <w:sz w:val="20"/>
                <w:szCs w:val="22"/>
              </w:rPr>
              <w:t>OPERATOR_OTHER_CODE</w:t>
            </w:r>
          </w:p>
        </w:tc>
        <w:tc>
          <w:tcPr>
            <w:tcW w:w="1039" w:type="dxa"/>
            <w:shd w:val="clear" w:color="auto" w:fill="auto"/>
            <w:noWrap/>
            <w:vAlign w:val="center"/>
            <w:hideMark/>
          </w:tcPr>
          <w:p w14:paraId="31AD85F8" w14:textId="498F6A53"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AREA</w:t>
            </w:r>
            <w:r w:rsidRPr="0048714D">
              <w:rPr>
                <w:rFonts w:ascii="宋体" w:hAnsi="宋体" w:cs="宋体"/>
                <w:color w:val="000000"/>
                <w:kern w:val="0"/>
                <w:sz w:val="20"/>
                <w:szCs w:val="22"/>
              </w:rPr>
              <w:t>_CODE</w:t>
            </w:r>
          </w:p>
        </w:tc>
        <w:tc>
          <w:tcPr>
            <w:tcW w:w="1039" w:type="dxa"/>
            <w:shd w:val="clear" w:color="auto" w:fill="auto"/>
            <w:noWrap/>
            <w:vAlign w:val="center"/>
            <w:hideMark/>
          </w:tcPr>
          <w:p w14:paraId="68F943B2"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color w:val="000000"/>
                <w:kern w:val="0"/>
                <w:sz w:val="20"/>
                <w:szCs w:val="22"/>
              </w:rPr>
              <w:t>TRUNK_TYPE</w:t>
            </w:r>
          </w:p>
        </w:tc>
        <w:tc>
          <w:tcPr>
            <w:tcW w:w="1039" w:type="dxa"/>
            <w:shd w:val="clear" w:color="auto" w:fill="auto"/>
            <w:noWrap/>
            <w:vAlign w:val="center"/>
            <w:hideMark/>
          </w:tcPr>
          <w:p w14:paraId="3DA7043E"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color w:val="000000"/>
                <w:kern w:val="0"/>
                <w:sz w:val="20"/>
                <w:szCs w:val="22"/>
              </w:rPr>
              <w:t>EFFDATE</w:t>
            </w:r>
          </w:p>
        </w:tc>
        <w:tc>
          <w:tcPr>
            <w:tcW w:w="1039" w:type="dxa"/>
            <w:shd w:val="clear" w:color="auto" w:fill="auto"/>
            <w:noWrap/>
            <w:vAlign w:val="center"/>
            <w:hideMark/>
          </w:tcPr>
          <w:p w14:paraId="4B5A8CAC"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color w:val="000000"/>
                <w:kern w:val="0"/>
                <w:sz w:val="20"/>
                <w:szCs w:val="22"/>
              </w:rPr>
              <w:t>EXPDATE</w:t>
            </w:r>
          </w:p>
        </w:tc>
      </w:tr>
      <w:tr w:rsidR="00465EDA" w:rsidRPr="0048714D" w14:paraId="059ADE4F" w14:textId="77777777" w:rsidTr="007F0590">
        <w:trPr>
          <w:trHeight w:val="270"/>
        </w:trPr>
        <w:tc>
          <w:tcPr>
            <w:tcW w:w="1038" w:type="dxa"/>
            <w:vAlign w:val="center"/>
          </w:tcPr>
          <w:p w14:paraId="0587AE27"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p>
        </w:tc>
        <w:tc>
          <w:tcPr>
            <w:tcW w:w="1039" w:type="dxa"/>
            <w:shd w:val="clear" w:color="auto" w:fill="auto"/>
            <w:noWrap/>
            <w:vAlign w:val="center"/>
          </w:tcPr>
          <w:p w14:paraId="508EEB63" w14:textId="52BF074B" w:rsidR="00465EDA" w:rsidRPr="0048714D" w:rsidRDefault="00465EDA" w:rsidP="007F0590">
            <w:pPr>
              <w:widowControl/>
              <w:spacing w:line="240" w:lineRule="auto"/>
              <w:ind w:firstLineChars="0" w:firstLine="0"/>
              <w:rPr>
                <w:rFonts w:ascii="宋体" w:hAnsi="宋体" w:cs="宋体"/>
                <w:color w:val="000000"/>
                <w:kern w:val="0"/>
                <w:sz w:val="20"/>
                <w:szCs w:val="22"/>
              </w:rPr>
            </w:pPr>
          </w:p>
        </w:tc>
        <w:tc>
          <w:tcPr>
            <w:tcW w:w="1039" w:type="dxa"/>
            <w:shd w:val="clear" w:color="auto" w:fill="auto"/>
            <w:noWrap/>
            <w:vAlign w:val="center"/>
          </w:tcPr>
          <w:p w14:paraId="15E913AD"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p>
        </w:tc>
        <w:tc>
          <w:tcPr>
            <w:tcW w:w="1039" w:type="dxa"/>
            <w:shd w:val="clear" w:color="auto" w:fill="auto"/>
            <w:noWrap/>
            <w:vAlign w:val="center"/>
          </w:tcPr>
          <w:p w14:paraId="29A49E1A" w14:textId="7501D7EF"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若无，则填空</w:t>
            </w:r>
          </w:p>
        </w:tc>
        <w:tc>
          <w:tcPr>
            <w:tcW w:w="1039" w:type="dxa"/>
            <w:shd w:val="clear" w:color="auto" w:fill="auto"/>
            <w:noWrap/>
            <w:vAlign w:val="center"/>
          </w:tcPr>
          <w:p w14:paraId="2B522583" w14:textId="5DBA7D30"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若无，则填空</w:t>
            </w:r>
          </w:p>
        </w:tc>
        <w:tc>
          <w:tcPr>
            <w:tcW w:w="1039" w:type="dxa"/>
            <w:shd w:val="clear" w:color="auto" w:fill="auto"/>
            <w:noWrap/>
            <w:vAlign w:val="center"/>
          </w:tcPr>
          <w:p w14:paraId="0975D2CF"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p>
        </w:tc>
        <w:tc>
          <w:tcPr>
            <w:tcW w:w="1039" w:type="dxa"/>
            <w:shd w:val="clear" w:color="auto" w:fill="auto"/>
            <w:noWrap/>
            <w:vAlign w:val="center"/>
          </w:tcPr>
          <w:p w14:paraId="0824F5DE" w14:textId="4470739D" w:rsidR="00465EDA" w:rsidRPr="0048714D" w:rsidRDefault="00465EDA" w:rsidP="007F0590">
            <w:pPr>
              <w:widowControl/>
              <w:spacing w:line="240" w:lineRule="auto"/>
              <w:ind w:firstLineChars="0" w:firstLine="0"/>
              <w:rPr>
                <w:rFonts w:ascii="宋体" w:hAnsi="宋体" w:cs="宋体"/>
                <w:color w:val="000000"/>
                <w:kern w:val="0"/>
                <w:sz w:val="20"/>
                <w:szCs w:val="22"/>
              </w:rPr>
            </w:pPr>
            <w:r w:rsidRPr="0048714D">
              <w:rPr>
                <w:rFonts w:ascii="宋体" w:hAnsi="宋体" w:cs="宋体" w:hint="eastAsia"/>
                <w:color w:val="000000"/>
                <w:kern w:val="0"/>
                <w:sz w:val="20"/>
                <w:szCs w:val="22"/>
              </w:rPr>
              <w:t>若无，则填空</w:t>
            </w:r>
          </w:p>
        </w:tc>
        <w:tc>
          <w:tcPr>
            <w:tcW w:w="1039" w:type="dxa"/>
            <w:shd w:val="clear" w:color="auto" w:fill="auto"/>
            <w:noWrap/>
            <w:vAlign w:val="center"/>
          </w:tcPr>
          <w:p w14:paraId="0CF8EEA3"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p>
        </w:tc>
        <w:tc>
          <w:tcPr>
            <w:tcW w:w="1039" w:type="dxa"/>
            <w:shd w:val="clear" w:color="auto" w:fill="auto"/>
            <w:noWrap/>
            <w:vAlign w:val="center"/>
          </w:tcPr>
          <w:p w14:paraId="44E7A467" w14:textId="77777777" w:rsidR="00465EDA" w:rsidRPr="0048714D" w:rsidRDefault="00465EDA" w:rsidP="007F0590">
            <w:pPr>
              <w:widowControl/>
              <w:spacing w:line="240" w:lineRule="auto"/>
              <w:ind w:firstLineChars="0" w:firstLine="0"/>
              <w:rPr>
                <w:rFonts w:ascii="宋体" w:hAnsi="宋体" w:cs="宋体"/>
                <w:color w:val="000000"/>
                <w:kern w:val="0"/>
                <w:sz w:val="20"/>
                <w:szCs w:val="22"/>
              </w:rPr>
            </w:pPr>
          </w:p>
        </w:tc>
      </w:tr>
    </w:tbl>
    <w:p w14:paraId="1364733C" w14:textId="77777777" w:rsidR="00465EDA" w:rsidRPr="0048714D" w:rsidRDefault="00465EDA" w:rsidP="0041557A">
      <w:pPr>
        <w:ind w:firstLine="480"/>
      </w:pPr>
    </w:p>
    <w:p w14:paraId="57F4E46A" w14:textId="77777777" w:rsidR="004709A0" w:rsidRPr="0048714D" w:rsidRDefault="004709A0">
      <w:pPr>
        <w:pStyle w:val="51"/>
      </w:pPr>
      <w:r w:rsidRPr="0048714D">
        <w:rPr>
          <w:rFonts w:hint="eastAsia"/>
        </w:rPr>
        <w:lastRenderedPageBreak/>
        <w:t xml:space="preserve"> </w:t>
      </w:r>
      <w:r w:rsidRPr="0048714D">
        <w:rPr>
          <w:rFonts w:hint="eastAsia"/>
        </w:rPr>
        <w:t>结算规则公参</w:t>
      </w:r>
    </w:p>
    <w:p w14:paraId="68EB8A20" w14:textId="77777777" w:rsidR="00596BD2" w:rsidRPr="0048714D" w:rsidRDefault="00596BD2" w:rsidP="00DC6208">
      <w:pPr>
        <w:ind w:left="420" w:firstLineChars="0" w:firstLine="0"/>
      </w:pPr>
    </w:p>
    <w:tbl>
      <w:tblPr>
        <w:tblW w:w="9663" w:type="dxa"/>
        <w:tblInd w:w="113" w:type="dxa"/>
        <w:tblLook w:val="04A0" w:firstRow="1" w:lastRow="0" w:firstColumn="1" w:lastColumn="0" w:noHBand="0" w:noVBand="1"/>
      </w:tblPr>
      <w:tblGrid>
        <w:gridCol w:w="987"/>
        <w:gridCol w:w="1918"/>
        <w:gridCol w:w="709"/>
        <w:gridCol w:w="708"/>
        <w:gridCol w:w="756"/>
        <w:gridCol w:w="823"/>
        <w:gridCol w:w="3006"/>
        <w:gridCol w:w="756"/>
      </w:tblGrid>
      <w:tr w:rsidR="00FC22B5" w:rsidRPr="0048714D" w14:paraId="3E3C4AF6" w14:textId="2556F471" w:rsidTr="00954C57">
        <w:trPr>
          <w:trHeight w:val="270"/>
        </w:trPr>
        <w:tc>
          <w:tcPr>
            <w:tcW w:w="987" w:type="dxa"/>
            <w:tcBorders>
              <w:top w:val="single" w:sz="4" w:space="0" w:color="auto"/>
              <w:left w:val="single" w:sz="4" w:space="0" w:color="auto"/>
              <w:bottom w:val="single" w:sz="4" w:space="0" w:color="auto"/>
              <w:right w:val="single" w:sz="4" w:space="0" w:color="auto"/>
            </w:tcBorders>
            <w:vAlign w:val="center"/>
          </w:tcPr>
          <w:p w14:paraId="58FE6330" w14:textId="375EB3C1"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结算类别</w:t>
            </w: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1EE2BD" w14:textId="1034E9EA"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话单类型</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4EED42D4"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结入方</w:t>
            </w: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7F299481"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结出方</w:t>
            </w: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14:paraId="793322BA"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结算单价（元）</w:t>
            </w:r>
          </w:p>
        </w:tc>
        <w:tc>
          <w:tcPr>
            <w:tcW w:w="823" w:type="dxa"/>
            <w:tcBorders>
              <w:top w:val="single" w:sz="4" w:space="0" w:color="auto"/>
              <w:left w:val="nil"/>
              <w:bottom w:val="single" w:sz="4" w:space="0" w:color="auto"/>
              <w:right w:val="single" w:sz="4" w:space="0" w:color="auto"/>
            </w:tcBorders>
            <w:shd w:val="clear" w:color="auto" w:fill="auto"/>
            <w:noWrap/>
            <w:vAlign w:val="center"/>
            <w:hideMark/>
          </w:tcPr>
          <w:p w14:paraId="39C8422A"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结算单元</w:t>
            </w:r>
          </w:p>
        </w:tc>
        <w:tc>
          <w:tcPr>
            <w:tcW w:w="3006" w:type="dxa"/>
            <w:tcBorders>
              <w:top w:val="single" w:sz="4" w:space="0" w:color="auto"/>
              <w:left w:val="nil"/>
              <w:bottom w:val="single" w:sz="4" w:space="0" w:color="auto"/>
              <w:right w:val="single" w:sz="4" w:space="0" w:color="auto"/>
            </w:tcBorders>
            <w:vAlign w:val="center"/>
          </w:tcPr>
          <w:p w14:paraId="529F2431"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场景描述</w:t>
            </w:r>
          </w:p>
        </w:tc>
        <w:tc>
          <w:tcPr>
            <w:tcW w:w="756" w:type="dxa"/>
            <w:tcBorders>
              <w:top w:val="single" w:sz="4" w:space="0" w:color="auto"/>
              <w:left w:val="nil"/>
              <w:bottom w:val="single" w:sz="4" w:space="0" w:color="auto"/>
              <w:right w:val="single" w:sz="4" w:space="0" w:color="auto"/>
            </w:tcBorders>
            <w:vAlign w:val="center"/>
          </w:tcPr>
          <w:p w14:paraId="13EC4E9F" w14:textId="3D1BD588" w:rsidR="009D093D" w:rsidRPr="0048714D" w:rsidRDefault="005524E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编号</w:t>
            </w:r>
          </w:p>
        </w:tc>
      </w:tr>
      <w:tr w:rsidR="00FC22B5" w:rsidRPr="0048714D" w14:paraId="5F98DE06" w14:textId="6B90ECBF" w:rsidTr="00954C57">
        <w:trPr>
          <w:trHeight w:val="270"/>
        </w:trPr>
        <w:tc>
          <w:tcPr>
            <w:tcW w:w="987" w:type="dxa"/>
            <w:vMerge w:val="restart"/>
            <w:tcBorders>
              <w:top w:val="single" w:sz="4" w:space="0" w:color="auto"/>
              <w:left w:val="single" w:sz="4" w:space="0" w:color="auto"/>
              <w:right w:val="single" w:sz="4" w:space="0" w:color="auto"/>
            </w:tcBorders>
            <w:vAlign w:val="center"/>
          </w:tcPr>
          <w:p w14:paraId="0CD2CF03" w14:textId="34E71D9F"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4304E859" w14:textId="6E68E80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47F52279" w14:textId="77777777"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电信</w:t>
            </w:r>
          </w:p>
          <w:p w14:paraId="2C3FF897" w14:textId="27D3B287"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69C5B0D2" w14:textId="2D3074F3"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本</w:t>
            </w:r>
          </w:p>
          <w:p w14:paraId="5E8731C3" w14:textId="77777777"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地</w:t>
            </w:r>
          </w:p>
          <w:p w14:paraId="37035BAE" w14:textId="77777777"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网</w:t>
            </w:r>
          </w:p>
          <w:p w14:paraId="79DF2C6A" w14:textId="7F74B9EF"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6C853D8" w14:textId="60982416"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本地</w:t>
            </w:r>
            <w:r w:rsidRPr="0048714D">
              <w:rPr>
                <w:rFonts w:hint="eastAsia"/>
                <w:color w:val="000000"/>
                <w:kern w:val="0"/>
                <w:sz w:val="18"/>
                <w:szCs w:val="18"/>
              </w:rPr>
              <w:t>电信</w:t>
            </w:r>
            <w:r w:rsidRPr="0048714D">
              <w:rPr>
                <w:color w:val="000000"/>
                <w:kern w:val="0"/>
                <w:sz w:val="18"/>
                <w:szCs w:val="18"/>
              </w:rPr>
              <w:t>CDMA</w:t>
            </w:r>
            <w:r w:rsidRPr="0048714D">
              <w:rPr>
                <w:rFonts w:ascii="宋体" w:hAnsi="宋体" w:cs="宋体" w:hint="eastAsia"/>
                <w:color w:val="000000"/>
                <w:kern w:val="0"/>
                <w:sz w:val="18"/>
                <w:szCs w:val="18"/>
              </w:rPr>
              <w:t>用户呼叫本地铁通用户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E453353"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FCED749"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D25E715"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21EE91F"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36E21198"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w:t>
            </w:r>
            <w:r w:rsidRPr="0048714D">
              <w:rPr>
                <w:rFonts w:hint="eastAsia"/>
                <w:color w:val="000000"/>
                <w:kern w:val="0"/>
                <w:sz w:val="18"/>
                <w:szCs w:val="18"/>
              </w:rPr>
              <w:t>电信</w:t>
            </w:r>
            <w:r w:rsidRPr="0048714D">
              <w:rPr>
                <w:color w:val="000000"/>
                <w:kern w:val="0"/>
                <w:sz w:val="18"/>
                <w:szCs w:val="18"/>
              </w:rPr>
              <w:t>CDMA</w:t>
            </w:r>
            <w:r w:rsidRPr="0048714D">
              <w:rPr>
                <w:rFonts w:ascii="宋体" w:hAnsi="宋体" w:cs="宋体" w:hint="eastAsia"/>
                <w:bCs/>
                <w:color w:val="000000"/>
                <w:kern w:val="0"/>
                <w:sz w:val="18"/>
                <w:szCs w:val="18"/>
              </w:rPr>
              <w:t>手机号码，非长途，非</w:t>
            </w:r>
            <w:r w:rsidRPr="0048714D">
              <w:rPr>
                <w:rFonts w:ascii="宋体" w:hAnsi="宋体" w:cs="宋体"/>
                <w:bCs/>
                <w:color w:val="000000"/>
                <w:kern w:val="0"/>
                <w:sz w:val="18"/>
                <w:szCs w:val="18"/>
              </w:rPr>
              <w:t>IP接入</w:t>
            </w:r>
          </w:p>
          <w:p w14:paraId="19C9CB10"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被叫：铁通固话，非长途，非</w:t>
            </w:r>
            <w:r w:rsidRPr="0048714D">
              <w:rPr>
                <w:rFonts w:ascii="宋体" w:hAnsi="宋体" w:cs="宋体"/>
                <w:bCs/>
                <w:color w:val="000000"/>
                <w:kern w:val="0"/>
                <w:sz w:val="18"/>
                <w:szCs w:val="18"/>
              </w:rPr>
              <w:t>IP接入</w:t>
            </w:r>
          </w:p>
          <w:p w14:paraId="6D7FEC4B"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31D74410" w14:textId="4EAF214D" w:rsidR="009D093D" w:rsidRPr="0048714D" w:rsidRDefault="005524E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p>
        </w:tc>
      </w:tr>
      <w:tr w:rsidR="00FC22B5" w:rsidRPr="0048714D" w14:paraId="78FABCC3" w14:textId="2A5AEA36" w:rsidTr="00954C57">
        <w:trPr>
          <w:trHeight w:val="270"/>
        </w:trPr>
        <w:tc>
          <w:tcPr>
            <w:tcW w:w="987" w:type="dxa"/>
            <w:vMerge/>
            <w:tcBorders>
              <w:left w:val="single" w:sz="4" w:space="0" w:color="auto"/>
              <w:right w:val="single" w:sz="4" w:space="0" w:color="auto"/>
            </w:tcBorders>
            <w:vAlign w:val="center"/>
          </w:tcPr>
          <w:p w14:paraId="305DEE28"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E8640D0"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本地铁通用户呼叫本地</w:t>
            </w:r>
            <w:r w:rsidRPr="0048714D">
              <w:rPr>
                <w:rFonts w:hint="eastAsia"/>
                <w:color w:val="000000"/>
                <w:kern w:val="0"/>
                <w:sz w:val="18"/>
                <w:szCs w:val="18"/>
              </w:rPr>
              <w:t>电信</w:t>
            </w:r>
            <w:r w:rsidRPr="0048714D">
              <w:rPr>
                <w:color w:val="000000"/>
                <w:kern w:val="0"/>
                <w:sz w:val="18"/>
                <w:szCs w:val="18"/>
              </w:rPr>
              <w:t>CDMA</w:t>
            </w:r>
            <w:r w:rsidRPr="0048714D">
              <w:rPr>
                <w:rFonts w:ascii="宋体" w:hAnsi="宋体" w:cs="宋体" w:hint="eastAsia"/>
                <w:color w:val="000000"/>
                <w:kern w:val="0"/>
                <w:sz w:val="18"/>
                <w:szCs w:val="18"/>
              </w:rPr>
              <w:t>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F711B98"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13C5A41"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35F46C2"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sz w:val="18"/>
                <w:szCs w:val="18"/>
              </w:rPr>
              <w:t>0.001</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92A3D78"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7484F8E3"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主叫：铁通固话，非长途，非</w:t>
            </w:r>
            <w:r w:rsidRPr="0048714D">
              <w:rPr>
                <w:rFonts w:ascii="宋体" w:hAnsi="宋体" w:cs="宋体"/>
                <w:bCs/>
                <w:color w:val="000000"/>
                <w:kern w:val="0"/>
                <w:sz w:val="18"/>
                <w:szCs w:val="18"/>
              </w:rPr>
              <w:t>IP接入</w:t>
            </w:r>
          </w:p>
          <w:p w14:paraId="2C4D0391"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w:t>
            </w:r>
            <w:r w:rsidRPr="0048714D">
              <w:rPr>
                <w:rFonts w:hint="eastAsia"/>
                <w:color w:val="000000"/>
                <w:kern w:val="0"/>
                <w:sz w:val="18"/>
                <w:szCs w:val="18"/>
              </w:rPr>
              <w:t>电信</w:t>
            </w:r>
            <w:r w:rsidRPr="0048714D">
              <w:rPr>
                <w:color w:val="000000"/>
                <w:kern w:val="0"/>
                <w:sz w:val="18"/>
                <w:szCs w:val="18"/>
              </w:rPr>
              <w:t>CDMA</w:t>
            </w:r>
            <w:r w:rsidRPr="0048714D">
              <w:rPr>
                <w:rFonts w:ascii="宋体" w:hAnsi="宋体" w:cs="宋体" w:hint="eastAsia"/>
                <w:bCs/>
                <w:color w:val="000000"/>
                <w:kern w:val="0"/>
                <w:sz w:val="18"/>
                <w:szCs w:val="18"/>
              </w:rPr>
              <w:t>手机号码，非长途，非</w:t>
            </w:r>
            <w:r w:rsidRPr="0048714D">
              <w:rPr>
                <w:rFonts w:ascii="宋体" w:hAnsi="宋体" w:cs="宋体"/>
                <w:bCs/>
                <w:color w:val="000000"/>
                <w:kern w:val="0"/>
                <w:sz w:val="18"/>
                <w:szCs w:val="18"/>
              </w:rPr>
              <w:t>IP接入</w:t>
            </w:r>
          </w:p>
          <w:p w14:paraId="218EA91F"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7CD7EFA2" w14:textId="2F9D575F" w:rsidR="009D093D" w:rsidRPr="0048714D" w:rsidRDefault="005524E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2</w:t>
            </w:r>
          </w:p>
        </w:tc>
      </w:tr>
      <w:tr w:rsidR="00FC22B5" w:rsidRPr="0048714D" w14:paraId="5873657E" w14:textId="031107C7" w:rsidTr="00954C57">
        <w:trPr>
          <w:trHeight w:val="270"/>
        </w:trPr>
        <w:tc>
          <w:tcPr>
            <w:tcW w:w="987" w:type="dxa"/>
            <w:vMerge/>
            <w:tcBorders>
              <w:left w:val="single" w:sz="4" w:space="0" w:color="auto"/>
              <w:right w:val="single" w:sz="4" w:space="0" w:color="auto"/>
            </w:tcBorders>
            <w:vAlign w:val="center"/>
          </w:tcPr>
          <w:p w14:paraId="1D030E0A"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93E45F7" w14:textId="70A74A10"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本地移动（不含</w:t>
            </w:r>
            <w:r w:rsidRPr="0048714D">
              <w:rPr>
                <w:color w:val="000000"/>
                <w:kern w:val="0"/>
                <w:sz w:val="18"/>
                <w:szCs w:val="18"/>
              </w:rPr>
              <w:t>TD</w:t>
            </w:r>
            <w:r w:rsidRPr="0048714D">
              <w:rPr>
                <w:rFonts w:ascii="宋体" w:hAnsi="宋体" w:cs="宋体" w:hint="eastAsia"/>
                <w:color w:val="000000"/>
                <w:kern w:val="0"/>
                <w:sz w:val="18"/>
                <w:szCs w:val="18"/>
              </w:rPr>
              <w:t>号段）呼叫本地</w:t>
            </w:r>
            <w:r w:rsidRPr="0048714D">
              <w:rPr>
                <w:color w:val="000000"/>
                <w:kern w:val="0"/>
                <w:sz w:val="18"/>
                <w:szCs w:val="18"/>
              </w:rPr>
              <w:t>CDMA</w:t>
            </w:r>
            <w:r w:rsidRPr="0048714D">
              <w:rPr>
                <w:rFonts w:ascii="宋体" w:hAnsi="宋体" w:cs="宋体" w:hint="eastAsia"/>
                <w:color w:val="000000"/>
                <w:kern w:val="0"/>
                <w:sz w:val="18"/>
                <w:szCs w:val="18"/>
              </w:rPr>
              <w:t>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50ECE48" w14:textId="5CD12EB0"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40C4074" w14:textId="5FF8FEE9"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51160A2" w14:textId="6E581CD7"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6B4ED10" w14:textId="45574909"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099AB85"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主叫：移动手机号码（不含</w:t>
            </w:r>
            <w:r w:rsidRPr="0048714D">
              <w:rPr>
                <w:rFonts w:ascii="宋体" w:hAnsi="宋体" w:cs="宋体"/>
                <w:color w:val="000000"/>
                <w:kern w:val="0"/>
                <w:sz w:val="18"/>
                <w:szCs w:val="18"/>
              </w:rPr>
              <w:t>TD），非长途，非IP接入</w:t>
            </w:r>
          </w:p>
          <w:p w14:paraId="108FF549"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w:t>
            </w:r>
            <w:r w:rsidRPr="0048714D">
              <w:rPr>
                <w:rFonts w:ascii="宋体" w:hAnsi="宋体" w:cs="宋体"/>
                <w:color w:val="000000"/>
                <w:kern w:val="0"/>
                <w:sz w:val="18"/>
                <w:szCs w:val="18"/>
              </w:rPr>
              <w:t>CDMA用户，非长途，非IP接入</w:t>
            </w:r>
          </w:p>
          <w:p w14:paraId="65F739DB" w14:textId="7DC1A3B8" w:rsidR="00782D08" w:rsidRPr="0048714D" w:rsidRDefault="00782D08"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3F63FC63" w14:textId="422DAD88"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3</w:t>
            </w:r>
          </w:p>
        </w:tc>
      </w:tr>
      <w:tr w:rsidR="00FC22B5" w:rsidRPr="0048714D" w14:paraId="027397C4" w14:textId="79D64A6A" w:rsidTr="00954C57">
        <w:trPr>
          <w:trHeight w:val="270"/>
        </w:trPr>
        <w:tc>
          <w:tcPr>
            <w:tcW w:w="987" w:type="dxa"/>
            <w:vMerge/>
            <w:tcBorders>
              <w:left w:val="single" w:sz="4" w:space="0" w:color="auto"/>
              <w:right w:val="single" w:sz="4" w:space="0" w:color="auto"/>
            </w:tcBorders>
            <w:vAlign w:val="center"/>
          </w:tcPr>
          <w:p w14:paraId="0B05FC3C"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FAA3FAB" w14:textId="1621493B"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w:t>
            </w:r>
            <w:r w:rsidRPr="0048714D">
              <w:rPr>
                <w:color w:val="000000"/>
                <w:kern w:val="0"/>
                <w:sz w:val="18"/>
                <w:szCs w:val="18"/>
              </w:rPr>
              <w:t>CDMA</w:t>
            </w:r>
            <w:r w:rsidRPr="0048714D">
              <w:rPr>
                <w:rFonts w:ascii="宋体" w:hAnsi="宋体" w:cs="宋体" w:hint="eastAsia"/>
                <w:color w:val="000000"/>
                <w:kern w:val="0"/>
                <w:sz w:val="18"/>
                <w:szCs w:val="18"/>
              </w:rPr>
              <w:t>用户呼叫本地移动（不含</w:t>
            </w:r>
            <w:r w:rsidRPr="0048714D">
              <w:rPr>
                <w:color w:val="000000"/>
                <w:kern w:val="0"/>
                <w:sz w:val="18"/>
                <w:szCs w:val="18"/>
              </w:rPr>
              <w:t>TD</w:t>
            </w:r>
            <w:r w:rsidRPr="0048714D">
              <w:rPr>
                <w:rFonts w:ascii="宋体" w:hAnsi="宋体" w:cs="宋体" w:hint="eastAsia"/>
                <w:color w:val="000000"/>
                <w:kern w:val="0"/>
                <w:sz w:val="18"/>
                <w:szCs w:val="18"/>
              </w:rPr>
              <w:t>号段）</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15973F7" w14:textId="16031216"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FC2937D" w14:textId="0ED98B92"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6A0E433" w14:textId="4ACC0EA5"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0.004</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55F3E6F" w14:textId="115AA909"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E13709F"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w:t>
            </w:r>
            <w:r w:rsidRPr="0048714D">
              <w:rPr>
                <w:rFonts w:ascii="宋体" w:hAnsi="宋体" w:cs="宋体"/>
                <w:color w:val="000000"/>
                <w:kern w:val="0"/>
                <w:sz w:val="18"/>
                <w:szCs w:val="18"/>
              </w:rPr>
              <w:t>CDMA用户，非长途，非IP接入</w:t>
            </w:r>
          </w:p>
          <w:p w14:paraId="08B2BE8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被叫：移动手机号码（不含</w:t>
            </w:r>
            <w:r w:rsidRPr="0048714D">
              <w:rPr>
                <w:rFonts w:ascii="宋体" w:hAnsi="宋体" w:cs="宋体"/>
                <w:color w:val="000000"/>
                <w:kern w:val="0"/>
                <w:sz w:val="18"/>
                <w:szCs w:val="18"/>
              </w:rPr>
              <w:t>TD），非长途，非IP接入</w:t>
            </w:r>
          </w:p>
          <w:p w14:paraId="11EB1439" w14:textId="4C435406" w:rsidR="00782D08" w:rsidRPr="0048714D" w:rsidRDefault="00782D08"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CF1BD4B" w14:textId="6D6701F6"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4</w:t>
            </w:r>
          </w:p>
        </w:tc>
      </w:tr>
      <w:tr w:rsidR="00FC22B5" w:rsidRPr="0048714D" w14:paraId="0C597E75" w14:textId="50F7B897" w:rsidTr="00954C57">
        <w:trPr>
          <w:trHeight w:val="270"/>
        </w:trPr>
        <w:tc>
          <w:tcPr>
            <w:tcW w:w="987" w:type="dxa"/>
            <w:vMerge/>
            <w:tcBorders>
              <w:left w:val="single" w:sz="4" w:space="0" w:color="auto"/>
              <w:right w:val="single" w:sz="4" w:space="0" w:color="auto"/>
            </w:tcBorders>
            <w:vAlign w:val="center"/>
          </w:tcPr>
          <w:p w14:paraId="21B1D4CD"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E3D7B57" w14:textId="3073AA7B"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w:t>
            </w:r>
            <w:r w:rsidRPr="0048714D">
              <w:rPr>
                <w:color w:val="000000"/>
                <w:kern w:val="0"/>
                <w:sz w:val="18"/>
                <w:szCs w:val="18"/>
              </w:rPr>
              <w:t>TD</w:t>
            </w:r>
            <w:r w:rsidRPr="0048714D">
              <w:rPr>
                <w:rFonts w:ascii="宋体" w:hAnsi="宋体" w:cs="宋体" w:hint="eastAsia"/>
                <w:color w:val="000000"/>
                <w:kern w:val="0"/>
                <w:sz w:val="18"/>
                <w:szCs w:val="18"/>
              </w:rPr>
              <w:t>号段呼叫本地</w:t>
            </w:r>
            <w:r w:rsidRPr="0048714D">
              <w:rPr>
                <w:color w:val="000000"/>
                <w:kern w:val="0"/>
                <w:sz w:val="18"/>
                <w:szCs w:val="18"/>
              </w:rPr>
              <w:t>CDMA</w:t>
            </w:r>
            <w:r w:rsidRPr="0048714D">
              <w:rPr>
                <w:rFonts w:ascii="宋体" w:hAnsi="宋体" w:cs="宋体" w:hint="eastAsia"/>
                <w:color w:val="000000"/>
                <w:kern w:val="0"/>
                <w:sz w:val="18"/>
                <w:szCs w:val="18"/>
              </w:rPr>
              <w:t>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7B17B4A" w14:textId="605FF94A"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ED3B90C" w14:textId="5CEB6618"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B6EE22B" w14:textId="4DB89B3B"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0.0012</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7E7592C" w14:textId="3E281195"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2237513B"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w:t>
            </w:r>
            <w:r w:rsidRPr="0048714D">
              <w:rPr>
                <w:rFonts w:ascii="宋体" w:hAnsi="宋体" w:cs="宋体"/>
                <w:color w:val="000000"/>
                <w:kern w:val="0"/>
                <w:sz w:val="18"/>
                <w:szCs w:val="18"/>
              </w:rPr>
              <w:t>TD手机号码，非长途，非IP接入</w:t>
            </w:r>
          </w:p>
          <w:p w14:paraId="4DFB3901"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w:t>
            </w:r>
            <w:r w:rsidRPr="0048714D">
              <w:rPr>
                <w:rFonts w:ascii="宋体" w:hAnsi="宋体" w:cs="宋体"/>
                <w:color w:val="000000"/>
                <w:kern w:val="0"/>
                <w:sz w:val="18"/>
                <w:szCs w:val="18"/>
              </w:rPr>
              <w:t>CDMA用户，非长途，非IP接入</w:t>
            </w:r>
          </w:p>
          <w:p w14:paraId="6154C6BF" w14:textId="39C6B880" w:rsidR="00782D08" w:rsidRPr="0048714D" w:rsidRDefault="00782D08"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4A716A99" w14:textId="23C3261E"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5</w:t>
            </w:r>
          </w:p>
        </w:tc>
      </w:tr>
      <w:tr w:rsidR="00FC22B5" w:rsidRPr="0048714D" w14:paraId="2FE18A4B" w14:textId="7C133F14" w:rsidTr="00954C57">
        <w:trPr>
          <w:trHeight w:val="270"/>
        </w:trPr>
        <w:tc>
          <w:tcPr>
            <w:tcW w:w="987" w:type="dxa"/>
            <w:vMerge/>
            <w:tcBorders>
              <w:left w:val="single" w:sz="4" w:space="0" w:color="auto"/>
              <w:right w:val="single" w:sz="4" w:space="0" w:color="auto"/>
            </w:tcBorders>
            <w:vAlign w:val="center"/>
          </w:tcPr>
          <w:p w14:paraId="1B20E25B"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7988A02" w14:textId="48BA4BCE"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w:t>
            </w:r>
            <w:r w:rsidRPr="0048714D">
              <w:rPr>
                <w:color w:val="000000"/>
                <w:kern w:val="0"/>
                <w:sz w:val="18"/>
                <w:szCs w:val="18"/>
              </w:rPr>
              <w:t>CDMA</w:t>
            </w:r>
            <w:r w:rsidRPr="0048714D">
              <w:rPr>
                <w:rFonts w:ascii="宋体" w:hAnsi="宋体" w:cs="宋体" w:hint="eastAsia"/>
                <w:color w:val="000000"/>
                <w:kern w:val="0"/>
                <w:sz w:val="18"/>
                <w:szCs w:val="18"/>
              </w:rPr>
              <w:t>用户呼叫本地移动</w:t>
            </w:r>
            <w:r w:rsidRPr="0048714D">
              <w:rPr>
                <w:color w:val="000000"/>
                <w:kern w:val="0"/>
                <w:sz w:val="18"/>
                <w:szCs w:val="18"/>
              </w:rPr>
              <w:t>TD</w:t>
            </w:r>
            <w:r w:rsidRPr="0048714D">
              <w:rPr>
                <w:rFonts w:ascii="宋体" w:hAnsi="宋体" w:cs="宋体" w:hint="eastAsia"/>
                <w:color w:val="000000"/>
                <w:kern w:val="0"/>
                <w:sz w:val="18"/>
                <w:szCs w:val="18"/>
              </w:rPr>
              <w:t>号段</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1F35D79" w14:textId="2DFB0816"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055B044" w14:textId="1271FD33"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257FB38" w14:textId="3A0B52C3"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44D5700" w14:textId="5F72D662"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3975BBF"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w:t>
            </w:r>
            <w:r w:rsidRPr="0048714D">
              <w:rPr>
                <w:rFonts w:ascii="宋体" w:hAnsi="宋体" w:cs="宋体"/>
                <w:color w:val="000000"/>
                <w:kern w:val="0"/>
                <w:sz w:val="18"/>
                <w:szCs w:val="18"/>
              </w:rPr>
              <w:t>CDMA用户，非长途，非IP接入</w:t>
            </w:r>
          </w:p>
          <w:p w14:paraId="17A0D7E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w:t>
            </w:r>
            <w:r w:rsidRPr="0048714D">
              <w:rPr>
                <w:rFonts w:ascii="宋体" w:hAnsi="宋体" w:cs="宋体"/>
                <w:color w:val="000000"/>
                <w:kern w:val="0"/>
                <w:sz w:val="18"/>
                <w:szCs w:val="18"/>
              </w:rPr>
              <w:t>TD手机号码，非长途，非IP接入</w:t>
            </w:r>
          </w:p>
          <w:p w14:paraId="560F9C07" w14:textId="108669E5" w:rsidR="00782D08" w:rsidRPr="0048714D" w:rsidRDefault="00782D08"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0967D7C2" w14:textId="109A082C"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p>
        </w:tc>
      </w:tr>
      <w:tr w:rsidR="00FC22B5" w:rsidRPr="0048714D" w14:paraId="3100A3C4" w14:textId="6FCCD9C2" w:rsidTr="00954C57">
        <w:trPr>
          <w:trHeight w:val="270"/>
        </w:trPr>
        <w:tc>
          <w:tcPr>
            <w:tcW w:w="987" w:type="dxa"/>
            <w:vMerge/>
            <w:tcBorders>
              <w:left w:val="single" w:sz="4" w:space="0" w:color="auto"/>
              <w:right w:val="single" w:sz="4" w:space="0" w:color="auto"/>
            </w:tcBorders>
            <w:vAlign w:val="center"/>
          </w:tcPr>
          <w:p w14:paraId="0DDC87B6"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04EF947" w14:textId="4C0DEA03" w:rsidR="009D093D" w:rsidRPr="0048714D" w:rsidRDefault="009D093D" w:rsidP="001673B0">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本地移动用户（不含</w:t>
            </w:r>
            <w:r w:rsidRPr="0048714D">
              <w:rPr>
                <w:color w:val="000000"/>
                <w:kern w:val="0"/>
                <w:sz w:val="18"/>
                <w:szCs w:val="18"/>
              </w:rPr>
              <w:t>TD</w:t>
            </w:r>
            <w:r w:rsidRPr="0048714D">
              <w:rPr>
                <w:rFonts w:ascii="宋体" w:hAnsi="宋体" w:cs="宋体" w:hint="eastAsia"/>
                <w:color w:val="000000"/>
                <w:kern w:val="0"/>
                <w:sz w:val="18"/>
                <w:szCs w:val="18"/>
              </w:rPr>
              <w:t>）呼叫本地电信固网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0BE006B" w14:textId="53DDCFC2"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422EABB" w14:textId="7F7815F2"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A93C3F3" w14:textId="3CEEE844"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1D12E13" w14:textId="34513C3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2B7FD6B5" w14:textId="4CD74856"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主叫：移动手机号码（不含</w:t>
            </w:r>
            <w:r w:rsidRPr="0048714D">
              <w:rPr>
                <w:rFonts w:ascii="宋体" w:hAnsi="宋体" w:cs="宋体"/>
                <w:color w:val="000000"/>
                <w:kern w:val="0"/>
                <w:sz w:val="18"/>
                <w:szCs w:val="18"/>
              </w:rPr>
              <w:t>TD），</w:t>
            </w:r>
            <w:r w:rsidR="001673B0"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长途，非IP接入</w:t>
            </w:r>
          </w:p>
          <w:p w14:paraId="625CB797"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被叫：电信固网号码，非长途，非</w:t>
            </w:r>
            <w:r w:rsidRPr="0048714D">
              <w:rPr>
                <w:rFonts w:ascii="宋体" w:hAnsi="宋体" w:cs="宋体"/>
                <w:color w:val="000000"/>
                <w:kern w:val="0"/>
                <w:sz w:val="18"/>
                <w:szCs w:val="18"/>
              </w:rPr>
              <w:t>IP接入</w:t>
            </w:r>
          </w:p>
          <w:p w14:paraId="10E15EDB" w14:textId="19FC13E5"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0CACEBB" w14:textId="0038271A"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7</w:t>
            </w:r>
          </w:p>
        </w:tc>
      </w:tr>
      <w:tr w:rsidR="00FC22B5" w:rsidRPr="0048714D" w14:paraId="57D42B68" w14:textId="1F699B1A" w:rsidTr="00954C57">
        <w:trPr>
          <w:trHeight w:val="270"/>
        </w:trPr>
        <w:tc>
          <w:tcPr>
            <w:tcW w:w="987" w:type="dxa"/>
            <w:vMerge/>
            <w:tcBorders>
              <w:left w:val="single" w:sz="4" w:space="0" w:color="auto"/>
              <w:right w:val="single" w:sz="4" w:space="0" w:color="auto"/>
            </w:tcBorders>
            <w:vAlign w:val="center"/>
          </w:tcPr>
          <w:p w14:paraId="4DBF83D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730B248" w14:textId="79FEDD83" w:rsidR="009D093D" w:rsidRPr="0048714D" w:rsidRDefault="009D093D" w:rsidP="001673B0">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本地电信固网呼叫本地移动用户（不含</w:t>
            </w:r>
            <w:r w:rsidRPr="0048714D">
              <w:rPr>
                <w:rFonts w:ascii="宋体" w:hAnsi="宋体" w:cs="宋体"/>
                <w:color w:val="000000"/>
                <w:kern w:val="0"/>
                <w:sz w:val="18"/>
                <w:szCs w:val="18"/>
              </w:rPr>
              <w:t>TD）</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2344754" w14:textId="23B39192"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AA12CD2" w14:textId="3AE459CB"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4413CD2" w14:textId="65558CB9"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0.001</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5C71789" w14:textId="1E04761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2C3324E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主叫：电信固网号码，非长途，非</w:t>
            </w:r>
            <w:r w:rsidRPr="0048714D">
              <w:rPr>
                <w:rFonts w:ascii="宋体" w:hAnsi="宋体" w:cs="宋体"/>
                <w:color w:val="000000"/>
                <w:kern w:val="0"/>
                <w:sz w:val="18"/>
                <w:szCs w:val="18"/>
              </w:rPr>
              <w:t>IP接入</w:t>
            </w:r>
          </w:p>
          <w:p w14:paraId="411A7B05" w14:textId="4184D55D"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被叫：移动手机号码（不含</w:t>
            </w:r>
            <w:r w:rsidRPr="0048714D">
              <w:rPr>
                <w:rFonts w:ascii="宋体" w:hAnsi="宋体" w:cs="宋体"/>
                <w:color w:val="000000"/>
                <w:kern w:val="0"/>
                <w:sz w:val="18"/>
                <w:szCs w:val="18"/>
              </w:rPr>
              <w:t>TD），</w:t>
            </w:r>
            <w:r w:rsidR="00081583"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长途，非IP接入</w:t>
            </w:r>
          </w:p>
          <w:p w14:paraId="01DEB50B" w14:textId="2FEE39E5"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316FECA5" w14:textId="0540BCE2"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8</w:t>
            </w:r>
          </w:p>
        </w:tc>
      </w:tr>
      <w:tr w:rsidR="00FC22B5" w:rsidRPr="0048714D" w14:paraId="2A9C7B61" w14:textId="2DD63243" w:rsidTr="00954C57">
        <w:trPr>
          <w:trHeight w:val="270"/>
        </w:trPr>
        <w:tc>
          <w:tcPr>
            <w:tcW w:w="987" w:type="dxa"/>
            <w:vMerge/>
            <w:tcBorders>
              <w:left w:val="single" w:sz="4" w:space="0" w:color="auto"/>
              <w:right w:val="single" w:sz="4" w:space="0" w:color="auto"/>
            </w:tcBorders>
            <w:vAlign w:val="center"/>
          </w:tcPr>
          <w:p w14:paraId="4FE3D46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257B5C0" w14:textId="1FFA247B" w:rsidR="009D093D" w:rsidRPr="0048714D" w:rsidRDefault="009D093D" w:rsidP="00081583">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w:t>
            </w:r>
            <w:r w:rsidRPr="0048714D">
              <w:rPr>
                <w:color w:val="000000"/>
                <w:kern w:val="0"/>
                <w:sz w:val="18"/>
                <w:szCs w:val="18"/>
              </w:rPr>
              <w:t>TD</w:t>
            </w:r>
            <w:r w:rsidRPr="0048714D">
              <w:rPr>
                <w:rFonts w:ascii="宋体" w:hAnsi="宋体" w:cs="宋体" w:hint="eastAsia"/>
                <w:color w:val="000000"/>
                <w:kern w:val="0"/>
                <w:sz w:val="18"/>
                <w:szCs w:val="18"/>
              </w:rPr>
              <w:t>用户呼叫本地电信固网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9E47426" w14:textId="04B82453"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C4890C6" w14:textId="27562EF0"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6E6D3E5" w14:textId="30537C2A"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0.012</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05BDB79" w14:textId="0DCF1BF8"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5D70C239" w14:textId="5A565866"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w:t>
            </w:r>
            <w:r w:rsidRPr="0048714D">
              <w:rPr>
                <w:rFonts w:ascii="宋体" w:hAnsi="宋体" w:cs="宋体"/>
                <w:color w:val="000000"/>
                <w:kern w:val="0"/>
                <w:sz w:val="18"/>
                <w:szCs w:val="18"/>
              </w:rPr>
              <w:t>TD手机号码，</w:t>
            </w:r>
            <w:r w:rsidR="00081583"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长途，非IP接入</w:t>
            </w:r>
          </w:p>
          <w:p w14:paraId="49D7E956"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被叫：电信固网号码，非长途，非</w:t>
            </w:r>
            <w:r w:rsidRPr="0048714D">
              <w:rPr>
                <w:rFonts w:ascii="宋体" w:hAnsi="宋体" w:cs="宋体"/>
                <w:color w:val="000000"/>
                <w:kern w:val="0"/>
                <w:sz w:val="18"/>
                <w:szCs w:val="18"/>
              </w:rPr>
              <w:t>IP接入</w:t>
            </w:r>
          </w:p>
          <w:p w14:paraId="7EFF7E48" w14:textId="7B1F5FE8"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0D52F049" w14:textId="61275956"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9</w:t>
            </w:r>
          </w:p>
        </w:tc>
      </w:tr>
      <w:tr w:rsidR="00FC22B5" w:rsidRPr="0048714D" w14:paraId="578B5E8E" w14:textId="41D8DFFC" w:rsidTr="00954C57">
        <w:trPr>
          <w:trHeight w:val="270"/>
        </w:trPr>
        <w:tc>
          <w:tcPr>
            <w:tcW w:w="987" w:type="dxa"/>
            <w:vMerge/>
            <w:tcBorders>
              <w:left w:val="single" w:sz="4" w:space="0" w:color="auto"/>
              <w:right w:val="single" w:sz="4" w:space="0" w:color="auto"/>
            </w:tcBorders>
            <w:vAlign w:val="center"/>
          </w:tcPr>
          <w:p w14:paraId="56707D6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4871DC0" w14:textId="3D8A3977" w:rsidR="009D093D" w:rsidRPr="0048714D" w:rsidRDefault="009D093D" w:rsidP="00081583">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本地电信固网呼叫本地移动</w:t>
            </w:r>
            <w:r w:rsidRPr="0048714D">
              <w:rPr>
                <w:rFonts w:ascii="宋体" w:hAnsi="宋体" w:cs="宋体"/>
                <w:color w:val="000000"/>
                <w:kern w:val="0"/>
                <w:sz w:val="18"/>
                <w:szCs w:val="18"/>
              </w:rPr>
              <w:t>TD用户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E8D1FF9" w14:textId="4593119C"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7106966" w14:textId="36175814"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BA85501" w14:textId="389AB8E7"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0.001</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3D1F73B" w14:textId="22B45441"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7B110F6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主叫：电信固网号码，非长途，非</w:t>
            </w:r>
            <w:r w:rsidRPr="0048714D">
              <w:rPr>
                <w:rFonts w:ascii="宋体" w:hAnsi="宋体" w:cs="宋体"/>
                <w:color w:val="000000"/>
                <w:kern w:val="0"/>
                <w:sz w:val="18"/>
                <w:szCs w:val="18"/>
              </w:rPr>
              <w:t>IP接入</w:t>
            </w:r>
          </w:p>
          <w:p w14:paraId="588837A2" w14:textId="7ACB6018"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w:t>
            </w:r>
            <w:r w:rsidRPr="0048714D">
              <w:rPr>
                <w:rFonts w:ascii="宋体" w:hAnsi="宋体" w:cs="宋体"/>
                <w:color w:val="000000"/>
                <w:kern w:val="0"/>
                <w:sz w:val="18"/>
                <w:szCs w:val="18"/>
              </w:rPr>
              <w:t>TD手机号码，</w:t>
            </w:r>
            <w:r w:rsidR="00081583"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长途，非IP接入</w:t>
            </w:r>
          </w:p>
          <w:p w14:paraId="0906738B" w14:textId="7CCB26A0"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38159A9E" w14:textId="3D9B2AD8"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10</w:t>
            </w:r>
          </w:p>
        </w:tc>
      </w:tr>
      <w:tr w:rsidR="00FC22B5" w:rsidRPr="0048714D" w14:paraId="418AA5DB" w14:textId="2FD97199" w:rsidTr="00954C57">
        <w:trPr>
          <w:trHeight w:val="270"/>
        </w:trPr>
        <w:tc>
          <w:tcPr>
            <w:tcW w:w="987" w:type="dxa"/>
            <w:vMerge/>
            <w:tcBorders>
              <w:left w:val="single" w:sz="4" w:space="0" w:color="auto"/>
              <w:right w:val="single" w:sz="4" w:space="0" w:color="auto"/>
            </w:tcBorders>
            <w:vAlign w:val="center"/>
          </w:tcPr>
          <w:p w14:paraId="04F51F17" w14:textId="77777777" w:rsidR="009D093D" w:rsidRPr="0048714D" w:rsidRDefault="009D093D" w:rsidP="009D093D">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AB6617D" w14:textId="0A15285E"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本地铁通用户呼叫本地</w:t>
            </w:r>
            <w:r w:rsidRPr="0048714D">
              <w:rPr>
                <w:rFonts w:hint="eastAsia"/>
                <w:color w:val="000000"/>
                <w:kern w:val="0"/>
                <w:sz w:val="18"/>
                <w:szCs w:val="18"/>
              </w:rPr>
              <w:t>电信固网</w:t>
            </w:r>
            <w:r w:rsidRPr="0048714D">
              <w:rPr>
                <w:rFonts w:ascii="宋体" w:hAnsi="宋体" w:cs="宋体" w:hint="eastAsia"/>
                <w:color w:val="000000"/>
                <w:kern w:val="0"/>
                <w:sz w:val="18"/>
                <w:szCs w:val="18"/>
              </w:rPr>
              <w:t>用户（区内）</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1C6D1B9" w14:textId="68BA63FB"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36893D4" w14:textId="519A791C"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DFBFBE3" w14:textId="2A9015F4"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G</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668DDEA"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p w14:paraId="76FB256E" w14:textId="4505AA26" w:rsidR="00AC2FFC" w:rsidRPr="0048714D" w:rsidRDefault="00AC2FFC"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具体按照注释规则执行</w:t>
            </w:r>
          </w:p>
        </w:tc>
        <w:tc>
          <w:tcPr>
            <w:tcW w:w="3006" w:type="dxa"/>
            <w:tcBorders>
              <w:top w:val="single" w:sz="4" w:space="0" w:color="auto"/>
              <w:left w:val="nil"/>
              <w:bottom w:val="single" w:sz="4" w:space="0" w:color="auto"/>
              <w:right w:val="single" w:sz="4" w:space="0" w:color="auto"/>
            </w:tcBorders>
            <w:vAlign w:val="center"/>
          </w:tcPr>
          <w:p w14:paraId="73366FB9"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主叫：铁通固话，非长途，非</w:t>
            </w:r>
            <w:r w:rsidRPr="0048714D">
              <w:rPr>
                <w:rFonts w:ascii="宋体" w:hAnsi="宋体" w:cs="宋体"/>
                <w:bCs/>
                <w:color w:val="000000"/>
                <w:kern w:val="0"/>
                <w:sz w:val="18"/>
                <w:szCs w:val="18"/>
              </w:rPr>
              <w:t>IP接入</w:t>
            </w:r>
          </w:p>
          <w:p w14:paraId="0A690E36"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被叫：电信固话，非长途，非</w:t>
            </w:r>
            <w:r w:rsidRPr="0048714D">
              <w:rPr>
                <w:rFonts w:ascii="宋体" w:hAnsi="宋体" w:cs="宋体"/>
                <w:bCs/>
                <w:color w:val="000000"/>
                <w:kern w:val="0"/>
                <w:sz w:val="18"/>
                <w:szCs w:val="18"/>
              </w:rPr>
              <w:t>IP接入</w:t>
            </w:r>
          </w:p>
          <w:p w14:paraId="1BD7D171" w14:textId="7B52E6C9"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43E7B806" w14:textId="04C78686" w:rsidR="009D093D" w:rsidRPr="0048714D" w:rsidRDefault="005524E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11</w:t>
            </w:r>
          </w:p>
        </w:tc>
      </w:tr>
      <w:tr w:rsidR="00FC22B5" w:rsidRPr="0048714D" w14:paraId="6827183C" w14:textId="2B8B95EC" w:rsidTr="00954C57">
        <w:trPr>
          <w:trHeight w:val="270"/>
        </w:trPr>
        <w:tc>
          <w:tcPr>
            <w:tcW w:w="987" w:type="dxa"/>
            <w:vMerge/>
            <w:tcBorders>
              <w:left w:val="single" w:sz="4" w:space="0" w:color="auto"/>
              <w:right w:val="single" w:sz="4" w:space="0" w:color="auto"/>
            </w:tcBorders>
            <w:vAlign w:val="center"/>
          </w:tcPr>
          <w:p w14:paraId="3D6B4162" w14:textId="77777777" w:rsidR="009D093D" w:rsidRPr="0048714D" w:rsidRDefault="009D093D" w:rsidP="009D093D">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6B81E33" w14:textId="366C9D90"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本地铁通用户呼叫本地</w:t>
            </w:r>
            <w:r w:rsidRPr="0048714D">
              <w:rPr>
                <w:rFonts w:hint="eastAsia"/>
                <w:color w:val="000000"/>
                <w:kern w:val="0"/>
                <w:sz w:val="18"/>
                <w:szCs w:val="18"/>
              </w:rPr>
              <w:t>电信固网</w:t>
            </w:r>
            <w:r w:rsidRPr="0048714D">
              <w:rPr>
                <w:rFonts w:ascii="宋体" w:hAnsi="宋体" w:cs="宋体" w:hint="eastAsia"/>
                <w:color w:val="000000"/>
                <w:kern w:val="0"/>
                <w:sz w:val="18"/>
                <w:szCs w:val="18"/>
              </w:rPr>
              <w:t>用户（区间）</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06B5CF2" w14:textId="7FE5708E"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1D9A89F" w14:textId="201BF039"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626CD93" w14:textId="6ADB7F44"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9A97D3C" w14:textId="01AE3544"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133E1200"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主叫：铁通固话，非长途，非</w:t>
            </w:r>
            <w:r w:rsidRPr="0048714D">
              <w:rPr>
                <w:rFonts w:ascii="宋体" w:hAnsi="宋体" w:cs="宋体"/>
                <w:bCs/>
                <w:color w:val="000000"/>
                <w:kern w:val="0"/>
                <w:sz w:val="18"/>
                <w:szCs w:val="18"/>
              </w:rPr>
              <w:t>IP接入</w:t>
            </w:r>
          </w:p>
          <w:p w14:paraId="4F45487E"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被叫：电信固话，非长途，非</w:t>
            </w:r>
            <w:r w:rsidRPr="0048714D">
              <w:rPr>
                <w:rFonts w:ascii="宋体" w:hAnsi="宋体" w:cs="宋体"/>
                <w:bCs/>
                <w:color w:val="000000"/>
                <w:kern w:val="0"/>
                <w:sz w:val="18"/>
                <w:szCs w:val="18"/>
              </w:rPr>
              <w:t>IP接入</w:t>
            </w:r>
          </w:p>
          <w:p w14:paraId="063631F4" w14:textId="2FFAE6FC"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5034D1D" w14:textId="7580854A" w:rsidR="009D093D" w:rsidRPr="0048714D" w:rsidRDefault="005524E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12</w:t>
            </w:r>
          </w:p>
        </w:tc>
      </w:tr>
      <w:tr w:rsidR="00FC22B5" w:rsidRPr="0048714D" w14:paraId="4C59F6C4" w14:textId="0AB204DD" w:rsidTr="00954C57">
        <w:trPr>
          <w:trHeight w:val="270"/>
        </w:trPr>
        <w:tc>
          <w:tcPr>
            <w:tcW w:w="987" w:type="dxa"/>
            <w:vMerge/>
            <w:tcBorders>
              <w:left w:val="single" w:sz="4" w:space="0" w:color="auto"/>
              <w:right w:val="single" w:sz="4" w:space="0" w:color="auto"/>
            </w:tcBorders>
            <w:vAlign w:val="center"/>
          </w:tcPr>
          <w:p w14:paraId="4690CC6C" w14:textId="77777777" w:rsidR="009D093D" w:rsidRPr="0048714D" w:rsidRDefault="009D093D" w:rsidP="009D093D">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BFF346F" w14:textId="477C29E3"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w:t>
            </w:r>
            <w:r w:rsidRPr="0048714D">
              <w:rPr>
                <w:rFonts w:hint="eastAsia"/>
                <w:color w:val="000000"/>
                <w:kern w:val="0"/>
                <w:sz w:val="18"/>
                <w:szCs w:val="18"/>
              </w:rPr>
              <w:t>电信固网</w:t>
            </w:r>
            <w:r w:rsidRPr="0048714D">
              <w:rPr>
                <w:rFonts w:ascii="宋体" w:hAnsi="宋体" w:cs="宋体" w:hint="eastAsia"/>
                <w:color w:val="000000"/>
                <w:kern w:val="0"/>
                <w:sz w:val="18"/>
                <w:szCs w:val="18"/>
              </w:rPr>
              <w:t>用户呼叫本地铁通用户（区内）</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88B6110" w14:textId="015FC93A"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6177B61" w14:textId="52B76ECA"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DE50689" w14:textId="74A6FA78"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G</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2991212"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p w14:paraId="0638AEDC" w14:textId="05570EBD" w:rsidR="00AC2FFC" w:rsidRPr="0048714D" w:rsidRDefault="00AC2FFC"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具体按照注释规则执行</w:t>
            </w:r>
          </w:p>
        </w:tc>
        <w:tc>
          <w:tcPr>
            <w:tcW w:w="3006" w:type="dxa"/>
            <w:tcBorders>
              <w:top w:val="single" w:sz="4" w:space="0" w:color="auto"/>
              <w:left w:val="nil"/>
              <w:bottom w:val="single" w:sz="4" w:space="0" w:color="auto"/>
              <w:right w:val="single" w:sz="4" w:space="0" w:color="auto"/>
            </w:tcBorders>
            <w:vAlign w:val="center"/>
          </w:tcPr>
          <w:p w14:paraId="353165BE"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主叫：电信固话，非长途，非</w:t>
            </w:r>
            <w:r w:rsidRPr="0048714D">
              <w:rPr>
                <w:rFonts w:ascii="宋体" w:hAnsi="宋体" w:cs="宋体"/>
                <w:bCs/>
                <w:color w:val="000000"/>
                <w:kern w:val="0"/>
                <w:sz w:val="18"/>
                <w:szCs w:val="18"/>
              </w:rPr>
              <w:t>IP接入</w:t>
            </w:r>
          </w:p>
          <w:p w14:paraId="4318FB19"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被叫：铁通固话，非长途，非</w:t>
            </w:r>
            <w:r w:rsidRPr="0048714D">
              <w:rPr>
                <w:rFonts w:ascii="宋体" w:hAnsi="宋体" w:cs="宋体"/>
                <w:bCs/>
                <w:color w:val="000000"/>
                <w:kern w:val="0"/>
                <w:sz w:val="18"/>
                <w:szCs w:val="18"/>
              </w:rPr>
              <w:t>IP接入</w:t>
            </w:r>
          </w:p>
          <w:p w14:paraId="4798CF6A" w14:textId="3065B61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6A715605" w14:textId="5E865414" w:rsidR="009D093D" w:rsidRPr="0048714D" w:rsidRDefault="005524E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13</w:t>
            </w:r>
          </w:p>
        </w:tc>
      </w:tr>
      <w:tr w:rsidR="00FC22B5" w:rsidRPr="0048714D" w14:paraId="5EE19B8E" w14:textId="18FDDF73" w:rsidTr="00954C57">
        <w:trPr>
          <w:trHeight w:val="270"/>
        </w:trPr>
        <w:tc>
          <w:tcPr>
            <w:tcW w:w="987" w:type="dxa"/>
            <w:vMerge/>
            <w:tcBorders>
              <w:left w:val="single" w:sz="4" w:space="0" w:color="auto"/>
              <w:right w:val="single" w:sz="4" w:space="0" w:color="auto"/>
            </w:tcBorders>
            <w:vAlign w:val="center"/>
          </w:tcPr>
          <w:p w14:paraId="56624F14" w14:textId="77777777" w:rsidR="009D093D" w:rsidRPr="0048714D" w:rsidRDefault="009D093D" w:rsidP="009D093D">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480A5A8" w14:textId="4907592F"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w:t>
            </w:r>
            <w:r w:rsidRPr="0048714D">
              <w:rPr>
                <w:rFonts w:hint="eastAsia"/>
                <w:color w:val="000000"/>
                <w:kern w:val="0"/>
                <w:sz w:val="18"/>
                <w:szCs w:val="18"/>
              </w:rPr>
              <w:t>电信固网</w:t>
            </w:r>
            <w:r w:rsidRPr="0048714D">
              <w:rPr>
                <w:rFonts w:ascii="宋体" w:hAnsi="宋体" w:cs="宋体" w:hint="eastAsia"/>
                <w:color w:val="000000"/>
                <w:kern w:val="0"/>
                <w:sz w:val="18"/>
                <w:szCs w:val="18"/>
              </w:rPr>
              <w:t>用户呼叫本地铁通用户（区间）</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65FED62" w14:textId="39F54F32"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92289CA" w14:textId="12EBF2F4"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D0CE545" w14:textId="00D4408E"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2C46E93" w14:textId="69BD26C1"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1884A989"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主叫：电信固话，非长途，非</w:t>
            </w:r>
            <w:r w:rsidRPr="0048714D">
              <w:rPr>
                <w:rFonts w:ascii="宋体" w:hAnsi="宋体" w:cs="宋体"/>
                <w:bCs/>
                <w:color w:val="000000"/>
                <w:kern w:val="0"/>
                <w:sz w:val="18"/>
                <w:szCs w:val="18"/>
              </w:rPr>
              <w:t>IP接入</w:t>
            </w:r>
          </w:p>
          <w:p w14:paraId="3468AF88" w14:textId="7777777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被叫：铁通固话，非长途，非</w:t>
            </w:r>
            <w:r w:rsidRPr="0048714D">
              <w:rPr>
                <w:rFonts w:ascii="宋体" w:hAnsi="宋体" w:cs="宋体"/>
                <w:bCs/>
                <w:color w:val="000000"/>
                <w:kern w:val="0"/>
                <w:sz w:val="18"/>
                <w:szCs w:val="18"/>
              </w:rPr>
              <w:t>IP接入</w:t>
            </w:r>
          </w:p>
          <w:p w14:paraId="44D29D19" w14:textId="2F22C82D"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5E720C40" w14:textId="62546831" w:rsidR="009D093D" w:rsidRPr="0048714D" w:rsidRDefault="005524E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14</w:t>
            </w:r>
          </w:p>
        </w:tc>
      </w:tr>
      <w:tr w:rsidR="00FC22B5" w:rsidRPr="0048714D" w14:paraId="48B183C0" w14:textId="584CEC68" w:rsidTr="00954C57">
        <w:trPr>
          <w:trHeight w:val="270"/>
        </w:trPr>
        <w:tc>
          <w:tcPr>
            <w:tcW w:w="987" w:type="dxa"/>
            <w:vMerge w:val="restart"/>
            <w:tcBorders>
              <w:top w:val="single" w:sz="4" w:space="0" w:color="auto"/>
              <w:left w:val="single" w:sz="4" w:space="0" w:color="auto"/>
              <w:right w:val="single" w:sz="4" w:space="0" w:color="auto"/>
            </w:tcBorders>
            <w:vAlign w:val="center"/>
          </w:tcPr>
          <w:p w14:paraId="485C0932" w14:textId="77777777"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24FF5F2B" w14:textId="77777777"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6F4C6DD6" w14:textId="73F2C46B"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电信</w:t>
            </w:r>
          </w:p>
          <w:p w14:paraId="6970BAC8" w14:textId="503F3B4F"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24D32B9B" w14:textId="26DF16F9"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国</w:t>
            </w:r>
          </w:p>
          <w:p w14:paraId="57812200" w14:textId="13D3321A"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内</w:t>
            </w:r>
          </w:p>
          <w:p w14:paraId="2835D535" w14:textId="7DB86DDB"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长</w:t>
            </w:r>
          </w:p>
          <w:p w14:paraId="275B6B36" w14:textId="3BF56857"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途</w:t>
            </w:r>
          </w:p>
          <w:p w14:paraId="436627DE" w14:textId="24BA7D13" w:rsidR="009D093D" w:rsidRPr="0048714D" w:rsidRDefault="009D093D"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4A420157" w14:textId="31D51BBE"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13A4863" w14:textId="15342685"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本地电信用户呼叫异地铁通（经铁通长途网）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3F7D961" w14:textId="0CB67CD5"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65B28CB" w14:textId="4FDFB9EA"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238C353" w14:textId="54EC2B3C"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6A9F6E2" w14:textId="034385DA"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072A2A2"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w:t>
            </w:r>
            <w:r w:rsidRPr="0048714D">
              <w:rPr>
                <w:rFonts w:ascii="宋体" w:hAnsi="宋体" w:cs="宋体"/>
                <w:color w:val="000000"/>
                <w:kern w:val="0"/>
                <w:sz w:val="18"/>
                <w:szCs w:val="18"/>
              </w:rPr>
              <w:t>CDMA手机号码、固网号码，非长途，非IP接入</w:t>
            </w:r>
          </w:p>
          <w:p w14:paraId="58D601A9"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被叫：铁通固话，长途，非</w:t>
            </w:r>
            <w:r w:rsidRPr="0048714D">
              <w:rPr>
                <w:rFonts w:ascii="宋体" w:hAnsi="宋体" w:cs="宋体"/>
                <w:color w:val="000000"/>
                <w:kern w:val="0"/>
                <w:sz w:val="18"/>
                <w:szCs w:val="18"/>
              </w:rPr>
              <w:t>IP接入</w:t>
            </w:r>
          </w:p>
          <w:p w14:paraId="61710AA0" w14:textId="250A94F3"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1A1646F9" w14:textId="5B2E1357"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w:t>
            </w:r>
          </w:p>
        </w:tc>
      </w:tr>
      <w:tr w:rsidR="00FC22B5" w:rsidRPr="0048714D" w14:paraId="22EEFD5A" w14:textId="63AD753A" w:rsidTr="00954C57">
        <w:trPr>
          <w:trHeight w:val="270"/>
        </w:trPr>
        <w:tc>
          <w:tcPr>
            <w:tcW w:w="987" w:type="dxa"/>
            <w:vMerge/>
            <w:tcBorders>
              <w:left w:val="single" w:sz="4" w:space="0" w:color="auto"/>
              <w:right w:val="single" w:sz="4" w:space="0" w:color="auto"/>
            </w:tcBorders>
            <w:vAlign w:val="center"/>
          </w:tcPr>
          <w:p w14:paraId="2E914D2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74884FE" w14:textId="2200FEFA"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异地电信呼叫本地铁通（经电信长途网）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422B8DF" w14:textId="1B42885A"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31B307B" w14:textId="62759BC4"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51FC6FC" w14:textId="54E59B73"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F218564" w14:textId="07895E2D"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3BEE9E31"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w:t>
            </w:r>
            <w:r w:rsidRPr="0048714D">
              <w:rPr>
                <w:rFonts w:ascii="宋体" w:hAnsi="宋体" w:cs="宋体"/>
                <w:color w:val="000000"/>
                <w:kern w:val="0"/>
                <w:sz w:val="18"/>
                <w:szCs w:val="18"/>
              </w:rPr>
              <w:t>CDMA手机号码、固网号码，长途，非IP接入</w:t>
            </w:r>
          </w:p>
          <w:p w14:paraId="4C37A055"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被叫：铁通固话，非长途，非</w:t>
            </w:r>
            <w:r w:rsidRPr="0048714D">
              <w:rPr>
                <w:rFonts w:ascii="宋体" w:hAnsi="宋体" w:cs="宋体"/>
                <w:color w:val="000000"/>
                <w:kern w:val="0"/>
                <w:sz w:val="18"/>
                <w:szCs w:val="18"/>
              </w:rPr>
              <w:t>IP接入</w:t>
            </w:r>
          </w:p>
          <w:p w14:paraId="040730FD" w14:textId="0D0EB140"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107729CF" w14:textId="11A8CDE5"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2</w:t>
            </w:r>
          </w:p>
        </w:tc>
      </w:tr>
      <w:tr w:rsidR="00FC22B5" w:rsidRPr="0048714D" w14:paraId="1D8C3CA6" w14:textId="468BA7B7" w:rsidTr="00954C57">
        <w:trPr>
          <w:trHeight w:val="270"/>
        </w:trPr>
        <w:tc>
          <w:tcPr>
            <w:tcW w:w="987" w:type="dxa"/>
            <w:vMerge/>
            <w:tcBorders>
              <w:left w:val="single" w:sz="4" w:space="0" w:color="auto"/>
              <w:right w:val="single" w:sz="4" w:space="0" w:color="auto"/>
            </w:tcBorders>
            <w:vAlign w:val="center"/>
          </w:tcPr>
          <w:p w14:paraId="6FCD0C82"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865DC9A" w14:textId="07B2ABF6"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本地铁通呼叫异地电信</w:t>
            </w:r>
            <w:r w:rsidRPr="0048714D">
              <w:rPr>
                <w:rFonts w:ascii="宋体" w:hAnsi="宋体" w:cs="宋体"/>
                <w:color w:val="000000"/>
                <w:kern w:val="0"/>
                <w:sz w:val="18"/>
                <w:szCs w:val="18"/>
              </w:rPr>
              <w:t>CDMA（经电信长途网）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6CCBFB5" w14:textId="6C7BA952"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7E372B2" w14:textId="5F1BAE64"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BB3FEBD" w14:textId="43FE190E"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3407DF6" w14:textId="0614090E"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9ABFED4"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665BF35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w:t>
            </w:r>
            <w:r w:rsidRPr="0048714D">
              <w:rPr>
                <w:rFonts w:ascii="宋体" w:hAnsi="宋体" w:cs="宋体"/>
                <w:color w:val="000000"/>
                <w:kern w:val="0"/>
                <w:sz w:val="18"/>
                <w:szCs w:val="18"/>
              </w:rPr>
              <w:t>CDMA手机号码，长途，非IP接入</w:t>
            </w:r>
          </w:p>
          <w:p w14:paraId="6C2D3662" w14:textId="70923E45"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76ADF630" w14:textId="13EF8324"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3</w:t>
            </w:r>
          </w:p>
        </w:tc>
      </w:tr>
      <w:tr w:rsidR="00FC22B5" w:rsidRPr="0048714D" w14:paraId="09519BC0" w14:textId="0ACA800F" w:rsidTr="00954C57">
        <w:trPr>
          <w:trHeight w:val="270"/>
        </w:trPr>
        <w:tc>
          <w:tcPr>
            <w:tcW w:w="987" w:type="dxa"/>
            <w:vMerge/>
            <w:tcBorders>
              <w:left w:val="single" w:sz="4" w:space="0" w:color="auto"/>
              <w:right w:val="single" w:sz="4" w:space="0" w:color="auto"/>
            </w:tcBorders>
            <w:vAlign w:val="center"/>
          </w:tcPr>
          <w:p w14:paraId="02A58591"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301B88F" w14:textId="213B7BE8"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w:t>
            </w:r>
            <w:r w:rsidRPr="0048714D">
              <w:rPr>
                <w:color w:val="000000"/>
                <w:kern w:val="0"/>
                <w:sz w:val="18"/>
                <w:szCs w:val="18"/>
              </w:rPr>
              <w:t>CDMA</w:t>
            </w:r>
            <w:r w:rsidRPr="0048714D">
              <w:rPr>
                <w:rFonts w:ascii="宋体" w:hAnsi="宋体" w:cs="宋体" w:hint="eastAsia"/>
                <w:color w:val="000000"/>
                <w:kern w:val="0"/>
                <w:sz w:val="18"/>
                <w:szCs w:val="18"/>
              </w:rPr>
              <w:t>用户呼叫异地移动（经移动长途网）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412183A" w14:textId="020D41BC"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5381E1F" w14:textId="519F8397"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4E855D1" w14:textId="6F881DD5"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0310281" w14:textId="53ED6D63"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68A564A"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w:t>
            </w:r>
            <w:r w:rsidRPr="0048714D">
              <w:rPr>
                <w:rFonts w:ascii="宋体" w:hAnsi="宋体" w:cs="宋体"/>
                <w:color w:val="000000"/>
                <w:kern w:val="0"/>
                <w:sz w:val="18"/>
                <w:szCs w:val="18"/>
              </w:rPr>
              <w:t>CDMA手机号码，非长途，非IP接入</w:t>
            </w:r>
          </w:p>
          <w:p w14:paraId="0F992E8A"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被叫：移动手机号码，长途，非</w:t>
            </w:r>
            <w:r w:rsidRPr="0048714D">
              <w:rPr>
                <w:rFonts w:ascii="宋体" w:hAnsi="宋体" w:cs="宋体"/>
                <w:color w:val="000000"/>
                <w:kern w:val="0"/>
                <w:sz w:val="18"/>
                <w:szCs w:val="18"/>
              </w:rPr>
              <w:t>IP接入</w:t>
            </w:r>
          </w:p>
          <w:p w14:paraId="7339BE97" w14:textId="029B2E64" w:rsidR="00782D08" w:rsidRPr="0048714D" w:rsidRDefault="00782D08"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159F733A" w14:textId="6686B15A"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4</w:t>
            </w:r>
          </w:p>
        </w:tc>
      </w:tr>
      <w:tr w:rsidR="00FC22B5" w:rsidRPr="0048714D" w14:paraId="73F3F8EE" w14:textId="21143F41" w:rsidTr="00954C57">
        <w:trPr>
          <w:trHeight w:val="270"/>
        </w:trPr>
        <w:tc>
          <w:tcPr>
            <w:tcW w:w="987" w:type="dxa"/>
            <w:vMerge/>
            <w:tcBorders>
              <w:left w:val="single" w:sz="4" w:space="0" w:color="auto"/>
              <w:right w:val="single" w:sz="4" w:space="0" w:color="auto"/>
            </w:tcBorders>
            <w:vAlign w:val="center"/>
          </w:tcPr>
          <w:p w14:paraId="7E3EB4D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6ABFCC9" w14:textId="415C40F0"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移动用户呼叫异地电信</w:t>
            </w:r>
            <w:r w:rsidRPr="0048714D">
              <w:rPr>
                <w:color w:val="000000"/>
                <w:kern w:val="0"/>
                <w:sz w:val="18"/>
                <w:szCs w:val="18"/>
              </w:rPr>
              <w:t>CDMA</w:t>
            </w:r>
            <w:r w:rsidRPr="0048714D">
              <w:rPr>
                <w:rFonts w:ascii="宋体" w:hAnsi="宋体" w:cs="宋体" w:hint="eastAsia"/>
                <w:color w:val="000000"/>
                <w:kern w:val="0"/>
                <w:sz w:val="18"/>
                <w:szCs w:val="18"/>
              </w:rPr>
              <w:t>（经电信</w:t>
            </w:r>
            <w:r w:rsidRPr="0048714D">
              <w:rPr>
                <w:color w:val="000000"/>
                <w:kern w:val="0"/>
                <w:sz w:val="18"/>
                <w:szCs w:val="18"/>
              </w:rPr>
              <w:t>CDMA</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F0D87DB" w14:textId="0B33FC20"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521B86B" w14:textId="645C0F4B"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9ACD53D" w14:textId="3AC3AEE0"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67D3C02" w14:textId="0018A02B"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BC54E76"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主叫：移动手机号码，不判断长途，非</w:t>
            </w:r>
            <w:r w:rsidRPr="0048714D">
              <w:rPr>
                <w:rFonts w:ascii="宋体" w:hAnsi="宋体" w:cs="宋体"/>
                <w:color w:val="000000"/>
                <w:kern w:val="0"/>
                <w:sz w:val="18"/>
                <w:szCs w:val="18"/>
              </w:rPr>
              <w:t>IP接入</w:t>
            </w:r>
          </w:p>
          <w:p w14:paraId="164F6608"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w:t>
            </w:r>
            <w:r w:rsidRPr="0048714D">
              <w:rPr>
                <w:rFonts w:ascii="宋体" w:hAnsi="宋体" w:cs="宋体"/>
                <w:color w:val="000000"/>
                <w:kern w:val="0"/>
                <w:sz w:val="18"/>
                <w:szCs w:val="18"/>
              </w:rPr>
              <w:t>CDMA手机号码，长途，非IP接入</w:t>
            </w:r>
          </w:p>
          <w:p w14:paraId="4D73F111" w14:textId="7F0A011E" w:rsidR="00782D08" w:rsidRPr="0048714D" w:rsidRDefault="00782D08"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0CB6985" w14:textId="584EA927"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5</w:t>
            </w:r>
          </w:p>
        </w:tc>
      </w:tr>
      <w:tr w:rsidR="00FC22B5" w:rsidRPr="0048714D" w14:paraId="58573592" w14:textId="369BE30A" w:rsidTr="00954C57">
        <w:trPr>
          <w:trHeight w:val="270"/>
        </w:trPr>
        <w:tc>
          <w:tcPr>
            <w:tcW w:w="987" w:type="dxa"/>
            <w:vMerge/>
            <w:tcBorders>
              <w:left w:val="single" w:sz="4" w:space="0" w:color="auto"/>
              <w:right w:val="single" w:sz="4" w:space="0" w:color="auto"/>
            </w:tcBorders>
            <w:vAlign w:val="center"/>
          </w:tcPr>
          <w:p w14:paraId="71020D34"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6C17448" w14:textId="5B2E1278" w:rsidR="009D093D" w:rsidRPr="0048714D" w:rsidRDefault="009D093D" w:rsidP="00294DB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w:t>
            </w:r>
            <w:r w:rsidR="00294DB5" w:rsidRPr="0048714D">
              <w:rPr>
                <w:rFonts w:ascii="宋体" w:hAnsi="宋体" w:cs="宋体" w:hint="eastAsia"/>
                <w:color w:val="000000"/>
                <w:kern w:val="0"/>
                <w:sz w:val="18"/>
                <w:szCs w:val="18"/>
              </w:rPr>
              <w:t>电信</w:t>
            </w:r>
            <w:r w:rsidRPr="0048714D">
              <w:rPr>
                <w:rFonts w:ascii="宋体" w:hAnsi="宋体" w:cs="宋体" w:hint="eastAsia"/>
                <w:color w:val="000000"/>
                <w:kern w:val="0"/>
                <w:sz w:val="18"/>
                <w:szCs w:val="18"/>
              </w:rPr>
              <w:t>呼叫</w:t>
            </w:r>
            <w:r w:rsidR="00294DB5" w:rsidRPr="0048714D">
              <w:rPr>
                <w:rFonts w:ascii="宋体" w:hAnsi="宋体" w:cs="宋体" w:hint="eastAsia"/>
                <w:color w:val="000000"/>
                <w:kern w:val="0"/>
                <w:sz w:val="18"/>
                <w:szCs w:val="18"/>
              </w:rPr>
              <w:t>本地</w:t>
            </w:r>
            <w:r w:rsidRPr="0048714D">
              <w:rPr>
                <w:rFonts w:ascii="宋体" w:hAnsi="宋体" w:cs="宋体" w:hint="eastAsia"/>
                <w:color w:val="000000"/>
                <w:kern w:val="0"/>
                <w:sz w:val="18"/>
                <w:szCs w:val="18"/>
              </w:rPr>
              <w:t>移动用户（经电信</w:t>
            </w:r>
            <w:r w:rsidRPr="0048714D">
              <w:rPr>
                <w:rFonts w:hint="eastAsia"/>
                <w:color w:val="000000"/>
                <w:kern w:val="0"/>
                <w:sz w:val="18"/>
                <w:szCs w:val="18"/>
              </w:rPr>
              <w:t>长途</w:t>
            </w:r>
            <w:r w:rsidRPr="0048714D">
              <w:rPr>
                <w:rFonts w:ascii="宋体" w:hAnsi="宋体" w:cs="宋体" w:hint="eastAsia"/>
                <w:color w:val="000000"/>
                <w:kern w:val="0"/>
                <w:sz w:val="18"/>
                <w:szCs w:val="18"/>
              </w:rPr>
              <w:t>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696D9AD" w14:textId="2CEC6EE6"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429B4DE" w14:textId="05673856"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F0C553C" w14:textId="63E8F95B"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72E9532" w14:textId="7BB30826"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1E4C8FD2" w14:textId="54378ED6"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w:t>
            </w:r>
            <w:r w:rsidR="00294DB5" w:rsidRPr="0048714D">
              <w:rPr>
                <w:rFonts w:ascii="宋体" w:hAnsi="宋体" w:cs="宋体" w:hint="eastAsia"/>
                <w:color w:val="000000"/>
                <w:kern w:val="0"/>
                <w:sz w:val="18"/>
                <w:szCs w:val="18"/>
              </w:rPr>
              <w:t>电信</w:t>
            </w:r>
            <w:r w:rsidR="00294DB5" w:rsidRPr="0048714D">
              <w:rPr>
                <w:rFonts w:ascii="宋体" w:hAnsi="宋体" w:cs="宋体"/>
                <w:color w:val="000000"/>
                <w:kern w:val="0"/>
                <w:sz w:val="18"/>
                <w:szCs w:val="18"/>
              </w:rPr>
              <w:t>CDMA手机号码</w:t>
            </w:r>
            <w:r w:rsidR="00BC3A48" w:rsidRPr="0048714D">
              <w:rPr>
                <w:rFonts w:ascii="宋体" w:hAnsi="宋体" w:cs="宋体" w:hint="eastAsia"/>
                <w:color w:val="000000"/>
                <w:kern w:val="0"/>
                <w:sz w:val="18"/>
                <w:szCs w:val="18"/>
              </w:rPr>
              <w:t>、固定电话号码</w:t>
            </w:r>
            <w:r w:rsidRPr="0048714D">
              <w:rPr>
                <w:rFonts w:ascii="宋体" w:hAnsi="宋体" w:cs="宋体" w:hint="eastAsia"/>
                <w:color w:val="000000"/>
                <w:kern w:val="0"/>
                <w:sz w:val="18"/>
                <w:szCs w:val="18"/>
              </w:rPr>
              <w:t>，长途，不判断</w:t>
            </w:r>
            <w:r w:rsidRPr="0048714D">
              <w:rPr>
                <w:rFonts w:ascii="宋体" w:hAnsi="宋体" w:cs="宋体"/>
                <w:color w:val="000000"/>
                <w:kern w:val="0"/>
                <w:sz w:val="18"/>
                <w:szCs w:val="18"/>
              </w:rPr>
              <w:t>IP接入</w:t>
            </w:r>
          </w:p>
          <w:p w14:paraId="3DD9E64B" w14:textId="4D279759"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w:t>
            </w:r>
            <w:r w:rsidR="00294DB5" w:rsidRPr="0048714D">
              <w:rPr>
                <w:rFonts w:ascii="宋体" w:hAnsi="宋体" w:cs="宋体" w:hint="eastAsia"/>
                <w:color w:val="000000"/>
                <w:kern w:val="0"/>
                <w:sz w:val="18"/>
                <w:szCs w:val="18"/>
              </w:rPr>
              <w:t>非</w:t>
            </w:r>
            <w:r w:rsidRPr="0048714D">
              <w:rPr>
                <w:rFonts w:ascii="宋体" w:hAnsi="宋体" w:cs="宋体" w:hint="eastAsia"/>
                <w:color w:val="000000"/>
                <w:kern w:val="0"/>
                <w:sz w:val="18"/>
                <w:szCs w:val="18"/>
              </w:rPr>
              <w:t>长途，</w:t>
            </w:r>
            <w:r w:rsidR="00294DB5"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IP接入</w:t>
            </w:r>
          </w:p>
          <w:p w14:paraId="111E7410" w14:textId="6B64919A" w:rsidR="00782D08" w:rsidRPr="0048714D" w:rsidRDefault="00782D08"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1561DAAA" w14:textId="5CBC26BE"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p>
        </w:tc>
      </w:tr>
      <w:tr w:rsidR="00FC22B5" w:rsidRPr="0048714D" w14:paraId="5F44B6F7" w14:textId="660E720A" w:rsidTr="00954C57">
        <w:trPr>
          <w:trHeight w:val="270"/>
        </w:trPr>
        <w:tc>
          <w:tcPr>
            <w:tcW w:w="987" w:type="dxa"/>
            <w:vMerge/>
            <w:tcBorders>
              <w:left w:val="single" w:sz="4" w:space="0" w:color="auto"/>
              <w:right w:val="single" w:sz="4" w:space="0" w:color="auto"/>
            </w:tcBorders>
            <w:vAlign w:val="center"/>
          </w:tcPr>
          <w:p w14:paraId="0D6FC3A4"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3B12D44" w14:textId="09C59130"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异地用户呼叫本地铁通（经</w:t>
            </w:r>
            <w:r w:rsidRPr="0048714D">
              <w:rPr>
                <w:rFonts w:ascii="宋体" w:hAnsi="宋体" w:cs="宋体"/>
                <w:color w:val="000000"/>
                <w:kern w:val="0"/>
                <w:sz w:val="18"/>
                <w:szCs w:val="18"/>
              </w:rPr>
              <w:t>190</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F225682" w14:textId="7B5F9C1A"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35D73AC" w14:textId="1DF47E18"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32B5B0A" w14:textId="479620E1"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1504208" w14:textId="6578407C"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14ED2B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主叫：任意号码，长途，非</w:t>
            </w:r>
            <w:r w:rsidRPr="0048714D">
              <w:rPr>
                <w:rFonts w:ascii="宋体" w:hAnsi="宋体" w:cs="宋体"/>
                <w:color w:val="000000"/>
                <w:kern w:val="0"/>
                <w:sz w:val="18"/>
                <w:szCs w:val="18"/>
              </w:rPr>
              <w:t>IP接入</w:t>
            </w:r>
          </w:p>
          <w:p w14:paraId="57F60E51"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被叫：铁通固话，非长途，</w:t>
            </w:r>
            <w:r w:rsidRPr="0048714D">
              <w:rPr>
                <w:rFonts w:ascii="宋体" w:hAnsi="宋体" w:cs="宋体"/>
                <w:color w:val="000000"/>
                <w:kern w:val="0"/>
                <w:sz w:val="18"/>
                <w:szCs w:val="18"/>
              </w:rPr>
              <w:t>190</w:t>
            </w:r>
            <w:r w:rsidRPr="0048714D">
              <w:rPr>
                <w:rFonts w:ascii="宋体" w:hAnsi="宋体" w:cs="宋体" w:hint="eastAsia"/>
                <w:color w:val="000000"/>
                <w:kern w:val="0"/>
                <w:sz w:val="18"/>
                <w:szCs w:val="18"/>
              </w:rPr>
              <w:t>接入</w:t>
            </w:r>
          </w:p>
          <w:p w14:paraId="0F021DFA" w14:textId="15902BD8"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5339D202" w14:textId="39271E3E"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7</w:t>
            </w:r>
          </w:p>
        </w:tc>
      </w:tr>
      <w:tr w:rsidR="00FC22B5" w:rsidRPr="0048714D" w14:paraId="1D7A1D16" w14:textId="6C3A718A" w:rsidTr="00954C57">
        <w:trPr>
          <w:trHeight w:val="270"/>
        </w:trPr>
        <w:tc>
          <w:tcPr>
            <w:tcW w:w="987" w:type="dxa"/>
            <w:vMerge/>
            <w:tcBorders>
              <w:left w:val="single" w:sz="4" w:space="0" w:color="auto"/>
              <w:right w:val="single" w:sz="4" w:space="0" w:color="auto"/>
            </w:tcBorders>
            <w:vAlign w:val="center"/>
          </w:tcPr>
          <w:p w14:paraId="268E2E5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793FAAC" w14:textId="56EEBEF4"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本地铁通呼叫异地用户（经</w:t>
            </w:r>
            <w:r w:rsidRPr="0048714D">
              <w:rPr>
                <w:rFonts w:ascii="宋体" w:hAnsi="宋体" w:cs="宋体"/>
                <w:color w:val="000000"/>
                <w:kern w:val="0"/>
                <w:sz w:val="18"/>
                <w:szCs w:val="18"/>
              </w:rPr>
              <w:t>190</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3046E21" w14:textId="20208D67"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C01B312" w14:textId="1BDD7E70"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83F6D2B" w14:textId="1B48563F"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44BC3DF" w14:textId="41217445"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3B765C8C"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46C94CC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被叫：任意号码，长途，</w:t>
            </w:r>
            <w:r w:rsidRPr="0048714D">
              <w:rPr>
                <w:rFonts w:ascii="宋体" w:hAnsi="宋体" w:cs="宋体"/>
                <w:color w:val="000000"/>
                <w:kern w:val="0"/>
                <w:sz w:val="18"/>
                <w:szCs w:val="18"/>
              </w:rPr>
              <w:t>190</w:t>
            </w:r>
            <w:r w:rsidRPr="0048714D">
              <w:rPr>
                <w:rFonts w:ascii="宋体" w:hAnsi="宋体" w:cs="宋体" w:hint="eastAsia"/>
                <w:color w:val="000000"/>
                <w:kern w:val="0"/>
                <w:sz w:val="18"/>
                <w:szCs w:val="18"/>
              </w:rPr>
              <w:t>接入</w:t>
            </w:r>
          </w:p>
          <w:p w14:paraId="69A5ECCB" w14:textId="6695EB8A"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w:t>
            </w:r>
            <w:r w:rsidR="00A17F1D"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vAlign w:val="center"/>
          </w:tcPr>
          <w:p w14:paraId="19229AAB" w14:textId="2CBFF47C"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8</w:t>
            </w:r>
          </w:p>
        </w:tc>
      </w:tr>
      <w:tr w:rsidR="00FC22B5" w:rsidRPr="0048714D" w14:paraId="5541A01F" w14:textId="5F945C60" w:rsidTr="00954C57">
        <w:trPr>
          <w:trHeight w:val="270"/>
        </w:trPr>
        <w:tc>
          <w:tcPr>
            <w:tcW w:w="987" w:type="dxa"/>
            <w:vMerge/>
            <w:tcBorders>
              <w:left w:val="single" w:sz="4" w:space="0" w:color="auto"/>
              <w:right w:val="single" w:sz="4" w:space="0" w:color="auto"/>
            </w:tcBorders>
            <w:vAlign w:val="center"/>
          </w:tcPr>
          <w:p w14:paraId="3695310E"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487C4A6" w14:textId="1D7218D1"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异地用户呼叫本地铁通（经电信</w:t>
            </w:r>
            <w:r w:rsidRPr="0048714D">
              <w:rPr>
                <w:rFonts w:ascii="宋体" w:hAnsi="宋体" w:cs="宋体"/>
                <w:color w:val="000000"/>
                <w:kern w:val="0"/>
                <w:sz w:val="18"/>
                <w:szCs w:val="18"/>
              </w:rPr>
              <w:t>IP长途网）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78FD09F" w14:textId="3D2EC7BE"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3434612" w14:textId="46B1983E"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6E3E000" w14:textId="262A62A9"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F155A6F" w14:textId="4317A298"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CC579B5"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主叫：任意号码，长途，非</w:t>
            </w:r>
            <w:r w:rsidRPr="0048714D">
              <w:rPr>
                <w:rFonts w:ascii="宋体" w:hAnsi="宋体" w:cs="宋体"/>
                <w:color w:val="000000"/>
                <w:kern w:val="0"/>
                <w:sz w:val="18"/>
                <w:szCs w:val="18"/>
              </w:rPr>
              <w:t>IP接入</w:t>
            </w:r>
          </w:p>
          <w:p w14:paraId="3EDB027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被叫：铁通固话，非长途，电信</w:t>
            </w:r>
            <w:r w:rsidRPr="0048714D">
              <w:rPr>
                <w:rFonts w:ascii="宋体" w:hAnsi="宋体" w:cs="宋体"/>
                <w:color w:val="000000"/>
                <w:kern w:val="0"/>
                <w:sz w:val="18"/>
                <w:szCs w:val="18"/>
              </w:rPr>
              <w:t>IP接入</w:t>
            </w:r>
          </w:p>
          <w:p w14:paraId="013B2686" w14:textId="72F9CC9E"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59A8A8F0" w14:textId="5B130938"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9</w:t>
            </w:r>
          </w:p>
        </w:tc>
      </w:tr>
      <w:tr w:rsidR="00FC22B5" w:rsidRPr="0048714D" w14:paraId="59FCE5C8" w14:textId="3665E5C4" w:rsidTr="00954C57">
        <w:trPr>
          <w:trHeight w:val="270"/>
        </w:trPr>
        <w:tc>
          <w:tcPr>
            <w:tcW w:w="987" w:type="dxa"/>
            <w:vMerge/>
            <w:tcBorders>
              <w:left w:val="single" w:sz="4" w:space="0" w:color="auto"/>
              <w:right w:val="single" w:sz="4" w:space="0" w:color="auto"/>
            </w:tcBorders>
            <w:vAlign w:val="center"/>
          </w:tcPr>
          <w:p w14:paraId="1E33B2E6"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062DCAC" w14:textId="742BB73E"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本地铁通呼叫异地电信固网（经电信长途网）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BB89863" w14:textId="4C21AA74"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3BAE900" w14:textId="4294F164"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4899971" w14:textId="66FD6D95"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DD041DD" w14:textId="2361C852"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94EA76F"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597A4FA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被叫：电信固网号码，长途，非</w:t>
            </w:r>
            <w:r w:rsidRPr="0048714D">
              <w:rPr>
                <w:rFonts w:ascii="宋体" w:hAnsi="宋体" w:cs="宋体"/>
                <w:color w:val="000000"/>
                <w:kern w:val="0"/>
                <w:sz w:val="18"/>
                <w:szCs w:val="18"/>
              </w:rPr>
              <w:t>IP接入</w:t>
            </w:r>
          </w:p>
          <w:p w14:paraId="397BB5DE" w14:textId="444D822B"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7E2C5D3A" w14:textId="045590D3"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10</w:t>
            </w:r>
          </w:p>
        </w:tc>
      </w:tr>
      <w:tr w:rsidR="00FC22B5" w:rsidRPr="0048714D" w14:paraId="450BC030" w14:textId="07016FC9" w:rsidTr="00954C57">
        <w:trPr>
          <w:trHeight w:val="270"/>
        </w:trPr>
        <w:tc>
          <w:tcPr>
            <w:tcW w:w="987" w:type="dxa"/>
            <w:vMerge/>
            <w:tcBorders>
              <w:left w:val="single" w:sz="4" w:space="0" w:color="auto"/>
              <w:right w:val="single" w:sz="4" w:space="0" w:color="auto"/>
            </w:tcBorders>
            <w:vAlign w:val="center"/>
          </w:tcPr>
          <w:p w14:paraId="7CEE3A6B"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A440BA3" w14:textId="46608513" w:rsidR="009D093D" w:rsidRPr="0048714D" w:rsidRDefault="009D093D" w:rsidP="00301743">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w:t>
            </w:r>
            <w:r w:rsidR="008B25AB" w:rsidRPr="0048714D">
              <w:rPr>
                <w:rFonts w:ascii="宋体" w:hAnsi="宋体" w:cs="宋体" w:hint="eastAsia"/>
                <w:color w:val="000000"/>
                <w:kern w:val="0"/>
                <w:sz w:val="18"/>
                <w:szCs w:val="18"/>
              </w:rPr>
              <w:t>移动</w:t>
            </w:r>
            <w:r w:rsidRPr="0048714D">
              <w:rPr>
                <w:rFonts w:ascii="宋体" w:hAnsi="宋体" w:cs="宋体" w:hint="eastAsia"/>
                <w:color w:val="000000"/>
                <w:kern w:val="0"/>
                <w:sz w:val="18"/>
                <w:szCs w:val="18"/>
              </w:rPr>
              <w:t>用户呼叫本地电信（经移动长途网）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F7F5449" w14:textId="2349F604"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2D1802F" w14:textId="676FC2C1"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A2F7B17" w14:textId="458F5502"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A921067" w14:textId="26BD00F9"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3BDB22BB" w14:textId="058147D6"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w:t>
            </w:r>
            <w:r w:rsidR="008B25AB" w:rsidRPr="0048714D">
              <w:rPr>
                <w:rFonts w:ascii="宋体" w:hAnsi="宋体" w:cs="宋体" w:hint="eastAsia"/>
                <w:color w:val="000000"/>
                <w:kern w:val="0"/>
                <w:sz w:val="18"/>
                <w:szCs w:val="18"/>
              </w:rPr>
              <w:t>移动手机号码、固网号码</w:t>
            </w:r>
            <w:r w:rsidRPr="0048714D">
              <w:rPr>
                <w:rFonts w:ascii="宋体" w:hAnsi="宋体" w:cs="宋体" w:hint="eastAsia"/>
                <w:color w:val="000000"/>
                <w:kern w:val="0"/>
                <w:sz w:val="18"/>
                <w:szCs w:val="18"/>
              </w:rPr>
              <w:t>，长途，</w:t>
            </w:r>
            <w:r w:rsidR="008B25AB"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IP接入</w:t>
            </w:r>
          </w:p>
          <w:p w14:paraId="0C32B04B" w14:textId="4BAD7D56"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被叫：电信手机号码、固网号码，非长途，</w:t>
            </w:r>
            <w:r w:rsidR="00301743"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IP接入</w:t>
            </w:r>
          </w:p>
          <w:p w14:paraId="708BFA3C" w14:textId="0FA1DDBA" w:rsidR="00782D08" w:rsidRPr="0048714D" w:rsidRDefault="00782D08"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5D2A3348" w14:textId="61A19C35"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11</w:t>
            </w:r>
          </w:p>
        </w:tc>
      </w:tr>
      <w:tr w:rsidR="00FC22B5" w:rsidRPr="0048714D" w14:paraId="4E6D2C66" w14:textId="36FE3303" w:rsidTr="00954C57">
        <w:trPr>
          <w:trHeight w:val="270"/>
        </w:trPr>
        <w:tc>
          <w:tcPr>
            <w:tcW w:w="987" w:type="dxa"/>
            <w:vMerge/>
            <w:tcBorders>
              <w:left w:val="single" w:sz="4" w:space="0" w:color="auto"/>
              <w:right w:val="single" w:sz="4" w:space="0" w:color="auto"/>
            </w:tcBorders>
            <w:vAlign w:val="center"/>
          </w:tcPr>
          <w:p w14:paraId="5B4553CA"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DAC42A1" w14:textId="347AF34D"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本地电信固网呼叫异地移动（经移动长途网）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484D097" w14:textId="6BD4A7AA"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642E9E1" w14:textId="583104AA"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01318FC" w14:textId="6B8CDAC7"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7B23086" w14:textId="15B1E926"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654A1D29"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主叫：电信固网号码，非长途，非</w:t>
            </w:r>
            <w:r w:rsidRPr="0048714D">
              <w:rPr>
                <w:rFonts w:ascii="宋体" w:hAnsi="宋体" w:cs="宋体"/>
                <w:color w:val="000000"/>
                <w:kern w:val="0"/>
                <w:sz w:val="18"/>
                <w:szCs w:val="18"/>
              </w:rPr>
              <w:t>IP接入</w:t>
            </w:r>
          </w:p>
          <w:p w14:paraId="674D9D3C"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被叫：移动手机号码，长途，非</w:t>
            </w:r>
            <w:r w:rsidRPr="0048714D">
              <w:rPr>
                <w:rFonts w:ascii="宋体" w:hAnsi="宋体" w:cs="宋体"/>
                <w:color w:val="000000"/>
                <w:kern w:val="0"/>
                <w:sz w:val="18"/>
                <w:szCs w:val="18"/>
              </w:rPr>
              <w:t>IP接入</w:t>
            </w:r>
          </w:p>
          <w:p w14:paraId="29FC4844" w14:textId="279603DB"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50F7DC78" w14:textId="0FF287E1"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12</w:t>
            </w:r>
          </w:p>
        </w:tc>
      </w:tr>
      <w:tr w:rsidR="00FC22B5" w:rsidRPr="0048714D" w14:paraId="6CA0C1D5" w14:textId="4FD1D464" w:rsidTr="00954C57">
        <w:trPr>
          <w:trHeight w:val="270"/>
        </w:trPr>
        <w:tc>
          <w:tcPr>
            <w:tcW w:w="987" w:type="dxa"/>
            <w:vMerge/>
            <w:tcBorders>
              <w:left w:val="single" w:sz="4" w:space="0" w:color="auto"/>
              <w:right w:val="single" w:sz="4" w:space="0" w:color="auto"/>
            </w:tcBorders>
            <w:vAlign w:val="center"/>
          </w:tcPr>
          <w:p w14:paraId="34F6318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3D63C4A" w14:textId="59AE269B" w:rsidR="009D093D" w:rsidRPr="0048714D" w:rsidRDefault="009D093D" w:rsidP="00081583">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本地移动用户呼叫异地固定（经电信固网长途网）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CD3CA96" w14:textId="4F3DAC77"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40F9EF4" w14:textId="0C0E3616"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651D4E6" w14:textId="183DB034"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C6168BA" w14:textId="119D75F0"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60C230C2" w14:textId="090BE466"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w:t>
            </w:r>
            <w:r w:rsidR="00081583" w:rsidRPr="0048714D">
              <w:rPr>
                <w:rFonts w:ascii="宋体" w:hAnsi="宋体" w:cs="宋体" w:hint="eastAsia"/>
                <w:color w:val="000000"/>
                <w:kern w:val="0"/>
                <w:sz w:val="18"/>
                <w:szCs w:val="18"/>
              </w:rPr>
              <w:t>非</w:t>
            </w:r>
            <w:r w:rsidRPr="0048714D">
              <w:rPr>
                <w:rFonts w:ascii="宋体" w:hAnsi="宋体" w:cs="宋体" w:hint="eastAsia"/>
                <w:color w:val="000000"/>
                <w:kern w:val="0"/>
                <w:sz w:val="18"/>
                <w:szCs w:val="18"/>
              </w:rPr>
              <w:t>长途，非</w:t>
            </w:r>
            <w:r w:rsidRPr="0048714D">
              <w:rPr>
                <w:rFonts w:ascii="宋体" w:hAnsi="宋体" w:cs="宋体"/>
                <w:color w:val="000000"/>
                <w:kern w:val="0"/>
                <w:sz w:val="18"/>
                <w:szCs w:val="18"/>
              </w:rPr>
              <w:t>IP接入</w:t>
            </w:r>
          </w:p>
          <w:p w14:paraId="14D561A3"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被叫：电信固网号码，长途，非</w:t>
            </w:r>
            <w:r w:rsidRPr="0048714D">
              <w:rPr>
                <w:rFonts w:ascii="宋体" w:hAnsi="宋体" w:cs="宋体"/>
                <w:color w:val="000000"/>
                <w:kern w:val="0"/>
                <w:sz w:val="18"/>
                <w:szCs w:val="18"/>
              </w:rPr>
              <w:t>IP接入</w:t>
            </w:r>
          </w:p>
          <w:p w14:paraId="7FFB7412" w14:textId="590F77EA"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3FCDD047" w14:textId="6653886B"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13</w:t>
            </w:r>
          </w:p>
        </w:tc>
      </w:tr>
      <w:tr w:rsidR="00FC22B5" w:rsidRPr="0048714D" w14:paraId="73AED923" w14:textId="55BC065D" w:rsidTr="00954C57">
        <w:trPr>
          <w:trHeight w:val="270"/>
        </w:trPr>
        <w:tc>
          <w:tcPr>
            <w:tcW w:w="987" w:type="dxa"/>
            <w:vMerge/>
            <w:tcBorders>
              <w:left w:val="single" w:sz="4" w:space="0" w:color="auto"/>
              <w:right w:val="single" w:sz="4" w:space="0" w:color="auto"/>
            </w:tcBorders>
            <w:vAlign w:val="center"/>
          </w:tcPr>
          <w:p w14:paraId="107114B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D336A98" w14:textId="2845D999" w:rsidR="009D093D" w:rsidRPr="0048714D" w:rsidRDefault="009D093D" w:rsidP="00081583">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本地移动用户呼叫异地用户（经</w:t>
            </w:r>
            <w:r w:rsidRPr="0048714D">
              <w:rPr>
                <w:color w:val="000000"/>
                <w:kern w:val="0"/>
                <w:sz w:val="18"/>
                <w:szCs w:val="18"/>
              </w:rPr>
              <w:t>190</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88D2E13" w14:textId="0C4CCCDC"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B2D551B" w14:textId="795BB87C"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526F495" w14:textId="4EC15F76"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281B0B4" w14:textId="6B7819CA"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982581C" w14:textId="1AB9936F"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w:t>
            </w:r>
            <w:r w:rsidR="00081583" w:rsidRPr="0048714D">
              <w:rPr>
                <w:rFonts w:ascii="宋体" w:hAnsi="宋体" w:cs="宋体" w:hint="eastAsia"/>
                <w:color w:val="000000"/>
                <w:kern w:val="0"/>
                <w:sz w:val="18"/>
                <w:szCs w:val="18"/>
              </w:rPr>
              <w:t>非</w:t>
            </w:r>
            <w:r w:rsidRPr="0048714D">
              <w:rPr>
                <w:rFonts w:ascii="宋体" w:hAnsi="宋体" w:cs="宋体" w:hint="eastAsia"/>
                <w:color w:val="000000"/>
                <w:kern w:val="0"/>
                <w:sz w:val="18"/>
                <w:szCs w:val="18"/>
              </w:rPr>
              <w:t>长途，非</w:t>
            </w:r>
            <w:r w:rsidRPr="0048714D">
              <w:rPr>
                <w:rFonts w:ascii="宋体" w:hAnsi="宋体" w:cs="宋体"/>
                <w:color w:val="000000"/>
                <w:kern w:val="0"/>
                <w:sz w:val="18"/>
                <w:szCs w:val="18"/>
              </w:rPr>
              <w:t>IP接入</w:t>
            </w:r>
          </w:p>
          <w:p w14:paraId="187B2296"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被叫：任意用户，长途，</w:t>
            </w:r>
            <w:r w:rsidRPr="0048714D">
              <w:rPr>
                <w:rFonts w:ascii="宋体" w:hAnsi="宋体" w:cs="宋体"/>
                <w:color w:val="000000"/>
                <w:kern w:val="0"/>
                <w:sz w:val="18"/>
                <w:szCs w:val="18"/>
              </w:rPr>
              <w:t>190接入</w:t>
            </w:r>
          </w:p>
          <w:p w14:paraId="1464A230" w14:textId="46EA8412"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94CFE12" w14:textId="2DA56E3A"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14</w:t>
            </w:r>
          </w:p>
        </w:tc>
      </w:tr>
      <w:tr w:rsidR="00FC22B5" w:rsidRPr="0048714D" w14:paraId="2283C814" w14:textId="09BBBBAE" w:rsidTr="00954C57">
        <w:trPr>
          <w:trHeight w:val="270"/>
        </w:trPr>
        <w:tc>
          <w:tcPr>
            <w:tcW w:w="987" w:type="dxa"/>
            <w:vMerge/>
            <w:tcBorders>
              <w:left w:val="single" w:sz="4" w:space="0" w:color="auto"/>
              <w:right w:val="single" w:sz="4" w:space="0" w:color="auto"/>
            </w:tcBorders>
            <w:vAlign w:val="center"/>
          </w:tcPr>
          <w:p w14:paraId="1951FB2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91BB631" w14:textId="5C59BC6D"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w:t>
            </w:r>
            <w:r w:rsidR="008B25AB" w:rsidRPr="0048714D">
              <w:rPr>
                <w:rFonts w:ascii="宋体" w:hAnsi="宋体" w:cs="宋体" w:hint="eastAsia"/>
                <w:color w:val="000000"/>
                <w:kern w:val="0"/>
                <w:sz w:val="18"/>
                <w:szCs w:val="18"/>
              </w:rPr>
              <w:t>移动</w:t>
            </w:r>
            <w:r w:rsidRPr="0048714D">
              <w:rPr>
                <w:rFonts w:ascii="宋体" w:hAnsi="宋体" w:cs="宋体" w:hint="eastAsia"/>
                <w:color w:val="000000"/>
                <w:kern w:val="0"/>
                <w:sz w:val="18"/>
                <w:szCs w:val="18"/>
              </w:rPr>
              <w:t>用户呼叫本地电信（经移动</w:t>
            </w:r>
            <w:r w:rsidRPr="0048714D">
              <w:rPr>
                <w:color w:val="000000"/>
                <w:kern w:val="0"/>
                <w:sz w:val="18"/>
                <w:szCs w:val="18"/>
              </w:rPr>
              <w:t>IP</w:t>
            </w:r>
            <w:r w:rsidRPr="0048714D">
              <w:rPr>
                <w:rFonts w:hint="eastAsia"/>
                <w:color w:val="000000"/>
                <w:kern w:val="0"/>
                <w:sz w:val="18"/>
                <w:szCs w:val="18"/>
              </w:rPr>
              <w:t>长途</w:t>
            </w:r>
            <w:r w:rsidRPr="0048714D">
              <w:rPr>
                <w:rFonts w:ascii="宋体" w:hAnsi="宋体" w:cs="宋体" w:hint="eastAsia"/>
                <w:color w:val="000000"/>
                <w:kern w:val="0"/>
                <w:sz w:val="18"/>
                <w:szCs w:val="18"/>
              </w:rPr>
              <w:t>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7295F27" w14:textId="0E15E448"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9341DA1" w14:textId="78E358E6"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F6187BF" w14:textId="44D658FB"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BA19790" w14:textId="6E205E89"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6AD7A74D" w14:textId="799E76CA"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w:t>
            </w:r>
            <w:r w:rsidR="008B25AB" w:rsidRPr="0048714D">
              <w:rPr>
                <w:rFonts w:ascii="宋体" w:hAnsi="宋体" w:cs="宋体" w:hint="eastAsia"/>
                <w:color w:val="000000"/>
                <w:kern w:val="0"/>
                <w:sz w:val="18"/>
                <w:szCs w:val="18"/>
              </w:rPr>
              <w:t>移动手机号码、固网号码</w:t>
            </w:r>
            <w:r w:rsidRPr="0048714D">
              <w:rPr>
                <w:rFonts w:ascii="宋体" w:hAnsi="宋体" w:cs="宋体" w:hint="eastAsia"/>
                <w:color w:val="000000"/>
                <w:kern w:val="0"/>
                <w:sz w:val="18"/>
                <w:szCs w:val="18"/>
              </w:rPr>
              <w:t>，长途，非</w:t>
            </w:r>
            <w:r w:rsidRPr="0048714D">
              <w:rPr>
                <w:rFonts w:ascii="宋体" w:hAnsi="宋体" w:cs="宋体"/>
                <w:color w:val="000000"/>
                <w:kern w:val="0"/>
                <w:sz w:val="18"/>
                <w:szCs w:val="18"/>
              </w:rPr>
              <w:t>IP接入</w:t>
            </w:r>
          </w:p>
          <w:p w14:paraId="6E3A26C9" w14:textId="42C99A5A"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w:t>
            </w:r>
            <w:r w:rsidR="00EE44F0" w:rsidRPr="0048714D">
              <w:rPr>
                <w:rFonts w:ascii="宋体" w:hAnsi="宋体" w:cs="宋体" w:hint="eastAsia"/>
                <w:color w:val="000000"/>
                <w:kern w:val="0"/>
                <w:sz w:val="18"/>
                <w:szCs w:val="18"/>
              </w:rPr>
              <w:t>手机号码、</w:t>
            </w:r>
            <w:r w:rsidRPr="0048714D">
              <w:rPr>
                <w:rFonts w:ascii="宋体" w:hAnsi="宋体" w:cs="宋体" w:hint="eastAsia"/>
                <w:color w:val="000000"/>
                <w:kern w:val="0"/>
                <w:sz w:val="18"/>
                <w:szCs w:val="18"/>
              </w:rPr>
              <w:t>固网号码，非长途，移动</w:t>
            </w:r>
            <w:r w:rsidRPr="0048714D">
              <w:rPr>
                <w:rFonts w:ascii="宋体" w:hAnsi="宋体" w:cs="宋体"/>
                <w:color w:val="000000"/>
                <w:kern w:val="0"/>
                <w:sz w:val="18"/>
                <w:szCs w:val="18"/>
              </w:rPr>
              <w:t>IP接入</w:t>
            </w:r>
          </w:p>
          <w:p w14:paraId="51401573" w14:textId="47EEE9ED"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021BAC1A" w14:textId="3E827C7D"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15</w:t>
            </w:r>
          </w:p>
        </w:tc>
      </w:tr>
      <w:tr w:rsidR="00FC22B5" w:rsidRPr="0048714D" w14:paraId="22E377CB" w14:textId="7AA60329" w:rsidTr="00954C57">
        <w:trPr>
          <w:trHeight w:val="270"/>
        </w:trPr>
        <w:tc>
          <w:tcPr>
            <w:tcW w:w="987" w:type="dxa"/>
            <w:vMerge/>
            <w:tcBorders>
              <w:left w:val="single" w:sz="4" w:space="0" w:color="auto"/>
              <w:right w:val="single" w:sz="4" w:space="0" w:color="auto"/>
            </w:tcBorders>
            <w:vAlign w:val="center"/>
          </w:tcPr>
          <w:p w14:paraId="42C8AA8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741CAB8" w14:textId="3390FB25"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异地用户呼叫本地移动（经电信</w:t>
            </w:r>
            <w:r w:rsidRPr="0048714D">
              <w:rPr>
                <w:color w:val="000000"/>
                <w:kern w:val="0"/>
                <w:sz w:val="18"/>
                <w:szCs w:val="18"/>
              </w:rPr>
              <w:t>190</w:t>
            </w:r>
            <w:r w:rsidRPr="0048714D">
              <w:rPr>
                <w:rFonts w:ascii="宋体" w:hAnsi="宋体" w:cs="宋体" w:hint="eastAsia"/>
                <w:color w:val="000000"/>
                <w:kern w:val="0"/>
                <w:sz w:val="18"/>
                <w:szCs w:val="18"/>
              </w:rPr>
              <w:t>长途网、第三方长途网）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20AB3A3" w14:textId="5BFF904F" w:rsidR="009D093D" w:rsidRPr="0048714D" w:rsidRDefault="009D093D"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F9A2FF0" w14:textId="765006AE"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92DB4C0" w14:textId="771D3532" w:rsidR="009D093D" w:rsidRPr="0048714D" w:rsidRDefault="009D093D"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97BE3D1" w14:textId="368EC643"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1E58BF00"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sym w:font="Wingdings" w:char="F081"/>
            </w:r>
            <w:r w:rsidRPr="0048714D">
              <w:rPr>
                <w:rFonts w:ascii="宋体" w:hAnsi="宋体" w:cs="宋体" w:hint="eastAsia"/>
                <w:color w:val="000000"/>
                <w:kern w:val="0"/>
                <w:sz w:val="18"/>
                <w:szCs w:val="18"/>
              </w:rPr>
              <w:t>主叫：任意用户，长途，非IP接入</w:t>
            </w:r>
          </w:p>
          <w:p w14:paraId="4DA4217D"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被叫：本地移动手机号码，非长途，电信190接入</w:t>
            </w:r>
          </w:p>
          <w:p w14:paraId="2CA5A4FC"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p w14:paraId="69B71297"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p w14:paraId="2F5109CA"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sym w:font="Wingdings" w:char="F082"/>
            </w:r>
            <w:r w:rsidRPr="0048714D">
              <w:rPr>
                <w:rFonts w:ascii="宋体" w:hAnsi="宋体" w:cs="宋体" w:hint="eastAsia"/>
                <w:color w:val="000000"/>
                <w:kern w:val="0"/>
                <w:sz w:val="18"/>
                <w:szCs w:val="18"/>
              </w:rPr>
              <w:t>主叫：任意用户（非移动、电信用户），长途，非IP接入</w:t>
            </w:r>
          </w:p>
          <w:p w14:paraId="52F1698A"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被叫：本地移动手机号码，非长途，第三方接入</w:t>
            </w:r>
          </w:p>
          <w:p w14:paraId="00DFC05E" w14:textId="126AC733" w:rsidR="009D093D" w:rsidRPr="0048714D" w:rsidRDefault="009D093D"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4DD4320F" w14:textId="2EEEA3F3" w:rsidR="009D093D" w:rsidRPr="0048714D" w:rsidRDefault="005524E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16</w:t>
            </w:r>
          </w:p>
        </w:tc>
      </w:tr>
      <w:tr w:rsidR="00FC22B5" w:rsidRPr="0048714D" w14:paraId="008D9225" w14:textId="60914516" w:rsidTr="00954C57">
        <w:trPr>
          <w:trHeight w:val="270"/>
        </w:trPr>
        <w:tc>
          <w:tcPr>
            <w:tcW w:w="987" w:type="dxa"/>
            <w:vMerge/>
            <w:tcBorders>
              <w:left w:val="single" w:sz="4" w:space="0" w:color="auto"/>
              <w:bottom w:val="single" w:sz="4" w:space="0" w:color="auto"/>
              <w:right w:val="single" w:sz="4" w:space="0" w:color="auto"/>
            </w:tcBorders>
            <w:vAlign w:val="center"/>
          </w:tcPr>
          <w:p w14:paraId="138C7F49" w14:textId="77777777"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FFBBCCF" w14:textId="3789B838" w:rsidR="009D093D" w:rsidRPr="0048714D" w:rsidRDefault="009D093D" w:rsidP="009D093D">
            <w:pPr>
              <w:widowControl/>
              <w:spacing w:line="240" w:lineRule="auto"/>
              <w:ind w:firstLineChars="0" w:firstLine="0"/>
              <w:rPr>
                <w:rFonts w:ascii="宋体" w:hAnsi="宋体" w:cs="宋体"/>
                <w:color w:val="000000"/>
                <w:kern w:val="0"/>
                <w:sz w:val="18"/>
                <w:szCs w:val="18"/>
              </w:rPr>
            </w:pP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78707E6" w14:textId="396CFC42" w:rsidR="009D093D" w:rsidRPr="0048714D" w:rsidRDefault="009D093D" w:rsidP="009D093D">
            <w:pPr>
              <w:widowControl/>
              <w:spacing w:line="240" w:lineRule="auto"/>
              <w:ind w:firstLineChars="0" w:firstLine="0"/>
              <w:rPr>
                <w:color w:val="000000"/>
                <w:kern w:val="0"/>
                <w:sz w:val="18"/>
                <w:szCs w:val="18"/>
              </w:rPr>
            </w:pP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246CCF6" w14:textId="2516477F" w:rsidR="009D093D" w:rsidRPr="0048714D" w:rsidRDefault="009D093D" w:rsidP="009D093D">
            <w:pPr>
              <w:widowControl/>
              <w:spacing w:line="240" w:lineRule="auto"/>
              <w:ind w:firstLineChars="0" w:firstLine="0"/>
              <w:rPr>
                <w:rFonts w:ascii="宋体" w:hAnsi="宋体" w:cs="宋体"/>
                <w:bCs/>
                <w:color w:val="000000"/>
                <w:kern w:val="0"/>
                <w:sz w:val="18"/>
                <w:szCs w:val="18"/>
              </w:rPr>
            </w:pP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131BB02" w14:textId="62C18C9B" w:rsidR="009D093D" w:rsidRPr="0048714D" w:rsidRDefault="009D093D" w:rsidP="009D093D">
            <w:pPr>
              <w:widowControl/>
              <w:spacing w:line="240" w:lineRule="auto"/>
              <w:ind w:firstLineChars="0" w:firstLine="0"/>
              <w:rPr>
                <w:rFonts w:ascii="宋体" w:hAnsi="宋体"/>
                <w:sz w:val="18"/>
                <w:szCs w:val="18"/>
              </w:rPr>
            </w:pP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BDFF3B3" w14:textId="364D3E66" w:rsidR="009D093D" w:rsidRPr="0048714D" w:rsidRDefault="009D093D" w:rsidP="009D093D">
            <w:pPr>
              <w:widowControl/>
              <w:spacing w:line="240" w:lineRule="auto"/>
              <w:ind w:firstLineChars="0" w:firstLine="0"/>
              <w:rPr>
                <w:rFonts w:ascii="宋体" w:hAnsi="宋体" w:cs="宋体"/>
                <w:bCs/>
                <w:color w:val="000000"/>
                <w:kern w:val="0"/>
                <w:sz w:val="18"/>
                <w:szCs w:val="18"/>
              </w:rPr>
            </w:pPr>
          </w:p>
        </w:tc>
        <w:tc>
          <w:tcPr>
            <w:tcW w:w="3006" w:type="dxa"/>
            <w:tcBorders>
              <w:top w:val="single" w:sz="4" w:space="0" w:color="auto"/>
              <w:left w:val="nil"/>
              <w:bottom w:val="single" w:sz="4" w:space="0" w:color="auto"/>
              <w:right w:val="single" w:sz="4" w:space="0" w:color="auto"/>
            </w:tcBorders>
            <w:vAlign w:val="center"/>
          </w:tcPr>
          <w:p w14:paraId="1994E7CE" w14:textId="36B92D5F" w:rsidR="009D093D" w:rsidRPr="0048714D" w:rsidRDefault="009D093D" w:rsidP="009D093D">
            <w:pPr>
              <w:widowControl/>
              <w:spacing w:line="240" w:lineRule="auto"/>
              <w:ind w:firstLineChars="0" w:firstLine="0"/>
              <w:rPr>
                <w:rFonts w:ascii="宋体" w:hAnsi="宋体" w:cs="宋体"/>
                <w:bCs/>
                <w:color w:val="000000"/>
                <w:kern w:val="0"/>
                <w:sz w:val="18"/>
                <w:szCs w:val="18"/>
              </w:rPr>
            </w:pPr>
          </w:p>
        </w:tc>
        <w:tc>
          <w:tcPr>
            <w:tcW w:w="756" w:type="dxa"/>
            <w:tcBorders>
              <w:top w:val="single" w:sz="4" w:space="0" w:color="auto"/>
              <w:left w:val="nil"/>
              <w:bottom w:val="single" w:sz="4" w:space="0" w:color="auto"/>
              <w:right w:val="single" w:sz="4" w:space="0" w:color="auto"/>
            </w:tcBorders>
            <w:vAlign w:val="center"/>
          </w:tcPr>
          <w:p w14:paraId="40143C73" w14:textId="790E58B8" w:rsidR="009D093D" w:rsidRPr="0048714D" w:rsidRDefault="009D093D" w:rsidP="009D093D">
            <w:pPr>
              <w:widowControl/>
              <w:spacing w:line="240" w:lineRule="auto"/>
              <w:ind w:firstLineChars="0" w:firstLine="0"/>
              <w:rPr>
                <w:rFonts w:ascii="宋体" w:hAnsi="宋体" w:cs="宋体"/>
                <w:color w:val="000000"/>
                <w:kern w:val="0"/>
                <w:sz w:val="18"/>
                <w:szCs w:val="18"/>
              </w:rPr>
            </w:pPr>
          </w:p>
        </w:tc>
      </w:tr>
      <w:tr w:rsidR="00FC22B5" w:rsidRPr="0048714D" w14:paraId="4D399E56" w14:textId="635FF159" w:rsidTr="00954C57">
        <w:trPr>
          <w:trHeight w:val="270"/>
        </w:trPr>
        <w:tc>
          <w:tcPr>
            <w:tcW w:w="987" w:type="dxa"/>
            <w:vMerge w:val="restart"/>
            <w:tcBorders>
              <w:top w:val="single" w:sz="4" w:space="0" w:color="auto"/>
              <w:left w:val="single" w:sz="4" w:space="0" w:color="auto"/>
              <w:right w:val="single" w:sz="4" w:space="0" w:color="auto"/>
            </w:tcBorders>
            <w:vAlign w:val="center"/>
          </w:tcPr>
          <w:p w14:paraId="0715CBD2" w14:textId="77777777" w:rsidR="00814981" w:rsidRPr="0048714D" w:rsidRDefault="00814981"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3049EE8B" w14:textId="77777777" w:rsidR="00814981" w:rsidRPr="0048714D" w:rsidRDefault="00814981"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246AF4B0" w14:textId="1F511055" w:rsidR="00814981" w:rsidRPr="0048714D" w:rsidRDefault="00814981"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电信</w:t>
            </w:r>
          </w:p>
          <w:p w14:paraId="1B172198" w14:textId="77777777" w:rsidR="00814981" w:rsidRPr="0048714D" w:rsidRDefault="00814981"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61707B24" w14:textId="64C4CBD8" w:rsidR="00814981" w:rsidRPr="0048714D" w:rsidRDefault="00814981"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业</w:t>
            </w:r>
          </w:p>
          <w:p w14:paraId="3330F363" w14:textId="23E2BD2B" w:rsidR="00814981" w:rsidRPr="0048714D" w:rsidRDefault="00814981"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务</w:t>
            </w:r>
          </w:p>
          <w:p w14:paraId="77F5F899" w14:textId="401D1669" w:rsidR="00814981" w:rsidRPr="0048714D" w:rsidRDefault="00814981"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台</w:t>
            </w:r>
          </w:p>
          <w:p w14:paraId="03EC4B73" w14:textId="324F0B68" w:rsidR="00814981" w:rsidRPr="0048714D" w:rsidRDefault="00814981" w:rsidP="009D093D">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104D92A4" w14:textId="57962575" w:rsidR="00814981" w:rsidRPr="0048714D" w:rsidRDefault="00814981"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AFF680F" w14:textId="3F9A8287"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本地移动（不含</w:t>
            </w:r>
            <w:r w:rsidRPr="0048714D">
              <w:rPr>
                <w:rFonts w:ascii="宋体" w:hAnsi="宋体" w:cs="宋体"/>
                <w:color w:val="000000"/>
                <w:kern w:val="0"/>
                <w:sz w:val="18"/>
                <w:szCs w:val="18"/>
              </w:rPr>
              <w:t>TD）呼叫电信网内业务台通话</w:t>
            </w:r>
            <w:r w:rsidR="00861425" w:rsidRPr="0048714D">
              <w:rPr>
                <w:rFonts w:ascii="宋体" w:hAnsi="宋体" w:cs="宋体"/>
                <w:color w:val="000000"/>
                <w:kern w:val="0"/>
                <w:sz w:val="18"/>
                <w:szCs w:val="18"/>
              </w:rPr>
              <w:t>（</w:t>
            </w:r>
            <w:r w:rsidR="00861425" w:rsidRPr="0048714D">
              <w:rPr>
                <w:rFonts w:ascii="宋体" w:hAnsi="宋体" w:cs="宋体" w:hint="eastAsia"/>
                <w:color w:val="000000"/>
                <w:kern w:val="0"/>
                <w:sz w:val="18"/>
                <w:szCs w:val="18"/>
              </w:rPr>
              <w:t>不含</w:t>
            </w:r>
            <w:r w:rsidR="00861425"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347D00F" w14:textId="60119F95" w:rsidR="00814981" w:rsidRPr="0048714D" w:rsidRDefault="00814981"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505834C" w14:textId="1F2405F4"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F8AEF1F" w14:textId="44051305" w:rsidR="00814981" w:rsidRPr="0048714D" w:rsidRDefault="00814981"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0047A6A" w14:textId="11B77532"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4617B27D" w14:textId="77777777"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主叫：移动手机号码（不含</w:t>
            </w:r>
            <w:r w:rsidRPr="0048714D">
              <w:rPr>
                <w:rFonts w:ascii="宋体" w:hAnsi="宋体" w:cs="宋体"/>
                <w:color w:val="000000"/>
                <w:kern w:val="0"/>
                <w:sz w:val="18"/>
                <w:szCs w:val="18"/>
              </w:rPr>
              <w:t>TD）、铁通固话，非长途，非IP接入</w:t>
            </w:r>
          </w:p>
          <w:p w14:paraId="4FC3F00D" w14:textId="09B6FBE7"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被叫：电信网内业务台号码</w:t>
            </w:r>
            <w:r w:rsidR="00861425" w:rsidRPr="0048714D">
              <w:rPr>
                <w:rFonts w:ascii="宋体" w:hAnsi="宋体" w:cs="宋体"/>
                <w:color w:val="000000"/>
                <w:kern w:val="0"/>
                <w:sz w:val="18"/>
                <w:szCs w:val="18"/>
              </w:rPr>
              <w:t>（</w:t>
            </w:r>
            <w:r w:rsidR="00861425" w:rsidRPr="0048714D">
              <w:rPr>
                <w:rFonts w:ascii="宋体" w:hAnsi="宋体" w:cs="宋体" w:hint="eastAsia"/>
                <w:color w:val="000000"/>
                <w:kern w:val="0"/>
                <w:sz w:val="18"/>
                <w:szCs w:val="18"/>
              </w:rPr>
              <w:t>不含</w:t>
            </w:r>
            <w:r w:rsidR="00861425" w:rsidRPr="0048714D">
              <w:rPr>
                <w:rFonts w:ascii="宋体" w:hAnsi="宋体" w:cs="宋体"/>
                <w:color w:val="000000"/>
                <w:kern w:val="0"/>
                <w:sz w:val="18"/>
                <w:szCs w:val="18"/>
              </w:rPr>
              <w:t>400</w:t>
            </w:r>
            <w:r w:rsidR="00861425" w:rsidRPr="0048714D">
              <w:rPr>
                <w:rFonts w:ascii="宋体" w:hAnsi="宋体" w:cs="宋体" w:hint="eastAsia"/>
                <w:color w:val="000000"/>
                <w:kern w:val="0"/>
                <w:sz w:val="18"/>
                <w:szCs w:val="18"/>
              </w:rPr>
              <w:t>智能业务号码</w:t>
            </w:r>
            <w:r w:rsidR="00861425" w:rsidRPr="0048714D">
              <w:rPr>
                <w:rFonts w:ascii="宋体" w:hAnsi="宋体" w:cs="宋体"/>
                <w:color w:val="000000"/>
                <w:kern w:val="0"/>
                <w:sz w:val="18"/>
                <w:szCs w:val="18"/>
              </w:rPr>
              <w:t>）</w:t>
            </w:r>
            <w:r w:rsidRPr="0048714D">
              <w:rPr>
                <w:rFonts w:ascii="宋体" w:hAnsi="宋体" w:cs="宋体" w:hint="eastAsia"/>
                <w:color w:val="000000"/>
                <w:kern w:val="0"/>
                <w:sz w:val="18"/>
                <w:szCs w:val="18"/>
              </w:rPr>
              <w:t>，非长途，不判断接入方式</w:t>
            </w:r>
          </w:p>
          <w:p w14:paraId="06D8FB9E" w14:textId="2ADD0781"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72BAE0E9" w14:textId="6CE44C2F"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w:t>
            </w:r>
          </w:p>
        </w:tc>
      </w:tr>
      <w:tr w:rsidR="00FC22B5" w:rsidRPr="0048714D" w14:paraId="66B9A23C" w14:textId="065334F9" w:rsidTr="00954C57">
        <w:trPr>
          <w:trHeight w:val="270"/>
        </w:trPr>
        <w:tc>
          <w:tcPr>
            <w:tcW w:w="987" w:type="dxa"/>
            <w:vMerge/>
            <w:tcBorders>
              <w:left w:val="single" w:sz="4" w:space="0" w:color="auto"/>
              <w:right w:val="single" w:sz="4" w:space="0" w:color="auto"/>
            </w:tcBorders>
            <w:vAlign w:val="center"/>
          </w:tcPr>
          <w:p w14:paraId="04AB6B1B" w14:textId="77777777" w:rsidR="00814981" w:rsidRPr="0048714D" w:rsidRDefault="00814981"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F389A04" w14:textId="02FA1935"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w:t>
            </w:r>
            <w:r w:rsidRPr="0048714D">
              <w:rPr>
                <w:rFonts w:ascii="宋体" w:hAnsi="宋体" w:cs="宋体"/>
                <w:color w:val="000000"/>
                <w:kern w:val="0"/>
                <w:sz w:val="18"/>
                <w:szCs w:val="18"/>
              </w:rPr>
              <w:t>TD呼叫电信网内业务台通话</w:t>
            </w:r>
            <w:r w:rsidR="00861425" w:rsidRPr="0048714D">
              <w:rPr>
                <w:rFonts w:ascii="宋体" w:hAnsi="宋体" w:cs="宋体"/>
                <w:color w:val="000000"/>
                <w:kern w:val="0"/>
                <w:sz w:val="18"/>
                <w:szCs w:val="18"/>
              </w:rPr>
              <w:t>（</w:t>
            </w:r>
            <w:r w:rsidR="00861425" w:rsidRPr="0048714D">
              <w:rPr>
                <w:rFonts w:ascii="宋体" w:hAnsi="宋体" w:cs="宋体" w:hint="eastAsia"/>
                <w:color w:val="000000"/>
                <w:kern w:val="0"/>
                <w:sz w:val="18"/>
                <w:szCs w:val="18"/>
              </w:rPr>
              <w:t>不含</w:t>
            </w:r>
            <w:r w:rsidR="00861425"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9795B0E" w14:textId="1EC73866" w:rsidR="00814981" w:rsidRPr="0048714D" w:rsidRDefault="00814981"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FA7339A" w14:textId="5BCB7400"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C737D2E" w14:textId="272E00C3" w:rsidR="00814981" w:rsidRPr="0048714D" w:rsidRDefault="00814981"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0.012</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5960635" w14:textId="2AE00DBC"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707BB76A" w14:textId="77777777"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w:t>
            </w:r>
            <w:r w:rsidRPr="0048714D">
              <w:rPr>
                <w:rFonts w:ascii="宋体" w:hAnsi="宋体" w:cs="宋体"/>
                <w:color w:val="000000"/>
                <w:kern w:val="0"/>
                <w:sz w:val="18"/>
                <w:szCs w:val="18"/>
              </w:rPr>
              <w:t>TD手机号码，非长途，非IP接入</w:t>
            </w:r>
          </w:p>
          <w:p w14:paraId="7C759F19" w14:textId="447E742C"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被叫：电信网内业务台号码</w:t>
            </w:r>
            <w:r w:rsidR="00861425" w:rsidRPr="0048714D">
              <w:rPr>
                <w:rFonts w:ascii="宋体" w:hAnsi="宋体" w:cs="宋体"/>
                <w:color w:val="000000"/>
                <w:kern w:val="0"/>
                <w:sz w:val="18"/>
                <w:szCs w:val="18"/>
              </w:rPr>
              <w:t>（</w:t>
            </w:r>
            <w:r w:rsidR="00861425" w:rsidRPr="0048714D">
              <w:rPr>
                <w:rFonts w:ascii="宋体" w:hAnsi="宋体" w:cs="宋体" w:hint="eastAsia"/>
                <w:color w:val="000000"/>
                <w:kern w:val="0"/>
                <w:sz w:val="18"/>
                <w:szCs w:val="18"/>
              </w:rPr>
              <w:t>不含</w:t>
            </w:r>
            <w:r w:rsidR="00861425" w:rsidRPr="0048714D">
              <w:rPr>
                <w:rFonts w:ascii="宋体" w:hAnsi="宋体" w:cs="宋体"/>
                <w:color w:val="000000"/>
                <w:kern w:val="0"/>
                <w:sz w:val="18"/>
                <w:szCs w:val="18"/>
              </w:rPr>
              <w:t>400</w:t>
            </w:r>
            <w:r w:rsidR="00861425" w:rsidRPr="0048714D">
              <w:rPr>
                <w:rFonts w:ascii="宋体" w:hAnsi="宋体" w:cs="宋体" w:hint="eastAsia"/>
                <w:color w:val="000000"/>
                <w:kern w:val="0"/>
                <w:sz w:val="18"/>
                <w:szCs w:val="18"/>
              </w:rPr>
              <w:t>智能业务号码</w:t>
            </w:r>
            <w:r w:rsidR="00861425" w:rsidRPr="0048714D">
              <w:rPr>
                <w:rFonts w:ascii="宋体" w:hAnsi="宋体" w:cs="宋体"/>
                <w:color w:val="000000"/>
                <w:kern w:val="0"/>
                <w:sz w:val="18"/>
                <w:szCs w:val="18"/>
              </w:rPr>
              <w:t>）</w:t>
            </w:r>
            <w:r w:rsidRPr="0048714D">
              <w:rPr>
                <w:rFonts w:ascii="宋体" w:hAnsi="宋体" w:cs="宋体" w:hint="eastAsia"/>
                <w:color w:val="000000"/>
                <w:kern w:val="0"/>
                <w:sz w:val="18"/>
                <w:szCs w:val="18"/>
              </w:rPr>
              <w:t>，非长途，不判断接入方式</w:t>
            </w:r>
          </w:p>
          <w:p w14:paraId="2778F772" w14:textId="47658DF9"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4123DE58" w14:textId="0D4BA927"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2</w:t>
            </w:r>
          </w:p>
        </w:tc>
      </w:tr>
      <w:tr w:rsidR="00FC22B5" w:rsidRPr="0048714D" w14:paraId="6259E620" w14:textId="18159E0D" w:rsidTr="00954C57">
        <w:trPr>
          <w:trHeight w:val="270"/>
        </w:trPr>
        <w:tc>
          <w:tcPr>
            <w:tcW w:w="987" w:type="dxa"/>
            <w:vMerge/>
            <w:tcBorders>
              <w:left w:val="single" w:sz="4" w:space="0" w:color="auto"/>
              <w:right w:val="single" w:sz="4" w:space="0" w:color="auto"/>
            </w:tcBorders>
            <w:vAlign w:val="center"/>
          </w:tcPr>
          <w:p w14:paraId="4349DC4D" w14:textId="77777777" w:rsidR="00814981" w:rsidRPr="0048714D" w:rsidRDefault="00814981"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3954480" w14:textId="61AEA622" w:rsidR="00814981" w:rsidRPr="0048714D" w:rsidRDefault="00861425" w:rsidP="0086142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异地移动</w:t>
            </w:r>
            <w:r w:rsidR="00814981" w:rsidRPr="0048714D">
              <w:rPr>
                <w:rFonts w:ascii="宋体" w:hAnsi="宋体" w:cs="宋体" w:hint="eastAsia"/>
                <w:color w:val="000000"/>
                <w:kern w:val="0"/>
                <w:sz w:val="18"/>
                <w:szCs w:val="18"/>
              </w:rPr>
              <w:t>用户呼叫电信网内业务台</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071A3C4" w14:textId="1012EA46" w:rsidR="00814981" w:rsidRPr="0048714D" w:rsidRDefault="00814981"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2A451B2" w14:textId="40B2324E"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4DEFC0C" w14:textId="01F888D9" w:rsidR="00814981" w:rsidRPr="0048714D" w:rsidRDefault="00814981"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w:t>
            </w:r>
            <w:r w:rsidR="00081583" w:rsidRPr="0048714D">
              <w:rPr>
                <w:rFonts w:ascii="宋体" w:hAnsi="宋体" w:cs="宋体"/>
                <w:color w:val="000000"/>
                <w:kern w:val="0"/>
                <w:sz w:val="18"/>
                <w:szCs w:val="18"/>
              </w:rPr>
              <w:t>0</w:t>
            </w:r>
            <w:r w:rsidRPr="0048714D">
              <w:rPr>
                <w:rFonts w:ascii="宋体" w:hAnsi="宋体" w:cs="宋体"/>
                <w:color w:val="000000"/>
                <w:kern w:val="0"/>
                <w:sz w:val="18"/>
                <w:szCs w:val="18"/>
              </w:rPr>
              <w:t>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9781EDF" w14:textId="4974818F" w:rsidR="00814981" w:rsidRPr="0048714D" w:rsidRDefault="00081583"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w:t>
            </w:r>
            <w:r w:rsidRPr="0048714D">
              <w:rPr>
                <w:rFonts w:ascii="宋体" w:hAnsi="宋体" w:cs="宋体" w:hint="eastAsia"/>
                <w:color w:val="000000"/>
                <w:kern w:val="0"/>
                <w:sz w:val="18"/>
                <w:szCs w:val="18"/>
              </w:rPr>
              <w:t>秒</w:t>
            </w:r>
          </w:p>
        </w:tc>
        <w:tc>
          <w:tcPr>
            <w:tcW w:w="3006" w:type="dxa"/>
            <w:tcBorders>
              <w:top w:val="single" w:sz="4" w:space="0" w:color="auto"/>
              <w:left w:val="nil"/>
              <w:bottom w:val="single" w:sz="4" w:space="0" w:color="auto"/>
              <w:right w:val="single" w:sz="4" w:space="0" w:color="auto"/>
            </w:tcBorders>
            <w:vAlign w:val="center"/>
          </w:tcPr>
          <w:p w14:paraId="0C42F883" w14:textId="04283F38"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主叫：移动手机号码，长途，非</w:t>
            </w:r>
            <w:r w:rsidRPr="0048714D">
              <w:rPr>
                <w:rFonts w:ascii="宋体" w:hAnsi="宋体" w:cs="宋体"/>
                <w:color w:val="000000"/>
                <w:kern w:val="0"/>
                <w:sz w:val="18"/>
                <w:szCs w:val="18"/>
              </w:rPr>
              <w:t>IP接入</w:t>
            </w:r>
          </w:p>
          <w:p w14:paraId="00447B28" w14:textId="170E0B28"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被叫：电信业务台号码</w:t>
            </w:r>
            <w:r w:rsidR="00861425" w:rsidRPr="0048714D">
              <w:rPr>
                <w:rFonts w:ascii="宋体" w:hAnsi="宋体" w:cs="宋体"/>
                <w:color w:val="000000"/>
                <w:kern w:val="0"/>
                <w:sz w:val="18"/>
                <w:szCs w:val="18"/>
              </w:rPr>
              <w:t>（</w:t>
            </w:r>
            <w:r w:rsidR="00861425" w:rsidRPr="0048714D">
              <w:rPr>
                <w:rFonts w:ascii="宋体" w:hAnsi="宋体" w:cs="宋体" w:hint="eastAsia"/>
                <w:color w:val="000000"/>
                <w:kern w:val="0"/>
                <w:sz w:val="18"/>
                <w:szCs w:val="18"/>
              </w:rPr>
              <w:t>不含</w:t>
            </w:r>
            <w:r w:rsidR="00861425" w:rsidRPr="0048714D">
              <w:rPr>
                <w:rFonts w:ascii="宋体" w:hAnsi="宋体" w:cs="宋体"/>
                <w:color w:val="000000"/>
                <w:kern w:val="0"/>
                <w:sz w:val="18"/>
                <w:szCs w:val="18"/>
              </w:rPr>
              <w:t>400</w:t>
            </w:r>
            <w:r w:rsidR="00861425" w:rsidRPr="0048714D">
              <w:rPr>
                <w:rFonts w:ascii="宋体" w:hAnsi="宋体" w:cs="宋体" w:hint="eastAsia"/>
                <w:color w:val="000000"/>
                <w:kern w:val="0"/>
                <w:sz w:val="18"/>
                <w:szCs w:val="18"/>
              </w:rPr>
              <w:t>智能业务号码</w:t>
            </w:r>
            <w:r w:rsidR="00861425"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，不判断长途，</w:t>
            </w:r>
            <w:r w:rsidR="00861425" w:rsidRPr="0048714D">
              <w:rPr>
                <w:rFonts w:ascii="宋体" w:hAnsi="宋体" w:cs="宋体" w:hint="eastAsia"/>
                <w:color w:val="000000"/>
                <w:kern w:val="0"/>
                <w:sz w:val="18"/>
                <w:szCs w:val="18"/>
              </w:rPr>
              <w:t>不判断</w:t>
            </w:r>
            <w:r w:rsidRPr="0048714D">
              <w:rPr>
                <w:rFonts w:ascii="宋体" w:hAnsi="宋体" w:cs="宋体"/>
                <w:color w:val="000000"/>
                <w:kern w:val="0"/>
                <w:sz w:val="18"/>
                <w:szCs w:val="18"/>
              </w:rPr>
              <w:t>IP接入</w:t>
            </w:r>
          </w:p>
          <w:p w14:paraId="30450191" w14:textId="5E355E88"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105D2886" w14:textId="2AA4FD3C"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3</w:t>
            </w:r>
          </w:p>
        </w:tc>
      </w:tr>
      <w:tr w:rsidR="00FC22B5" w:rsidRPr="0048714D" w14:paraId="37239EEF" w14:textId="60E86150" w:rsidTr="00954C57">
        <w:trPr>
          <w:trHeight w:val="270"/>
        </w:trPr>
        <w:tc>
          <w:tcPr>
            <w:tcW w:w="987" w:type="dxa"/>
            <w:vMerge/>
            <w:tcBorders>
              <w:left w:val="single" w:sz="4" w:space="0" w:color="auto"/>
              <w:right w:val="single" w:sz="4" w:space="0" w:color="auto"/>
            </w:tcBorders>
            <w:vAlign w:val="center"/>
          </w:tcPr>
          <w:p w14:paraId="10FAF4AB" w14:textId="77777777" w:rsidR="00814981" w:rsidRPr="0048714D" w:rsidRDefault="00814981" w:rsidP="009D093D">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688EF49" w14:textId="71B40AC9" w:rsidR="00814981" w:rsidRPr="0048714D" w:rsidRDefault="00ED1748"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w:t>
            </w:r>
            <w:r w:rsidR="00814981" w:rsidRPr="0048714D">
              <w:rPr>
                <w:rFonts w:ascii="宋体" w:hAnsi="宋体" w:cs="宋体" w:hint="eastAsia"/>
                <w:color w:val="000000"/>
                <w:kern w:val="0"/>
                <w:sz w:val="18"/>
                <w:szCs w:val="18"/>
              </w:rPr>
              <w:t>电信</w:t>
            </w:r>
            <w:r w:rsidR="00814981" w:rsidRPr="0048714D">
              <w:rPr>
                <w:color w:val="000000"/>
                <w:kern w:val="0"/>
                <w:sz w:val="18"/>
                <w:szCs w:val="18"/>
              </w:rPr>
              <w:t>CDMA</w:t>
            </w:r>
            <w:r w:rsidR="00814981" w:rsidRPr="0048714D">
              <w:rPr>
                <w:rFonts w:ascii="宋体" w:hAnsi="宋体" w:cs="宋体" w:hint="eastAsia"/>
                <w:color w:val="000000"/>
                <w:kern w:val="0"/>
                <w:sz w:val="18"/>
                <w:szCs w:val="18"/>
              </w:rPr>
              <w:t>用户呼叫移动网内业务台</w:t>
            </w:r>
            <w:r w:rsidR="00861425" w:rsidRPr="0048714D">
              <w:rPr>
                <w:rFonts w:ascii="宋体" w:hAnsi="宋体" w:cs="宋体"/>
                <w:color w:val="000000"/>
                <w:kern w:val="0"/>
                <w:sz w:val="18"/>
                <w:szCs w:val="18"/>
              </w:rPr>
              <w:t>（</w:t>
            </w:r>
            <w:r w:rsidR="00861425" w:rsidRPr="0048714D">
              <w:rPr>
                <w:rFonts w:ascii="宋体" w:hAnsi="宋体" w:cs="宋体" w:hint="eastAsia"/>
                <w:color w:val="000000"/>
                <w:kern w:val="0"/>
                <w:sz w:val="18"/>
                <w:szCs w:val="18"/>
              </w:rPr>
              <w:t>不含</w:t>
            </w:r>
            <w:r w:rsidR="00861425"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E50689C" w14:textId="69C69970" w:rsidR="00814981" w:rsidRPr="0048714D" w:rsidRDefault="00814981" w:rsidP="009D093D">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DC9FF23" w14:textId="02F9411F"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94DD315" w14:textId="2F43F72A" w:rsidR="00814981" w:rsidRPr="0048714D" w:rsidRDefault="00814981" w:rsidP="009D093D">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9A79FB9" w14:textId="5D6DC2E0"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56D9FA31" w14:textId="159B1B20"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w:t>
            </w:r>
            <w:r w:rsidRPr="0048714D">
              <w:rPr>
                <w:rFonts w:ascii="宋体" w:hAnsi="宋体" w:cs="宋体"/>
                <w:color w:val="000000"/>
                <w:kern w:val="0"/>
                <w:sz w:val="18"/>
                <w:szCs w:val="18"/>
              </w:rPr>
              <w:t>CDMA手机号码，</w:t>
            </w:r>
            <w:r w:rsidR="00ED1748" w:rsidRPr="0048714D">
              <w:rPr>
                <w:rFonts w:ascii="宋体" w:hAnsi="宋体" w:cs="宋体" w:hint="eastAsia"/>
                <w:color w:val="000000"/>
                <w:kern w:val="0"/>
                <w:sz w:val="18"/>
                <w:szCs w:val="18"/>
              </w:rPr>
              <w:t>非</w:t>
            </w:r>
            <w:r w:rsidRPr="0048714D">
              <w:rPr>
                <w:rFonts w:ascii="宋体" w:hAnsi="宋体" w:cs="宋体" w:hint="eastAsia"/>
                <w:color w:val="000000"/>
                <w:kern w:val="0"/>
                <w:sz w:val="18"/>
                <w:szCs w:val="18"/>
              </w:rPr>
              <w:t>长途，非</w:t>
            </w:r>
            <w:r w:rsidRPr="0048714D">
              <w:rPr>
                <w:rFonts w:ascii="宋体" w:hAnsi="宋体" w:cs="宋体"/>
                <w:color w:val="000000"/>
                <w:kern w:val="0"/>
                <w:sz w:val="18"/>
                <w:szCs w:val="18"/>
              </w:rPr>
              <w:t>IP接入</w:t>
            </w:r>
          </w:p>
          <w:p w14:paraId="28D8F11D" w14:textId="035CCC6A"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被叫：移动网内业务台号码</w:t>
            </w:r>
            <w:r w:rsidR="00861425" w:rsidRPr="0048714D">
              <w:rPr>
                <w:rFonts w:ascii="宋体" w:hAnsi="宋体" w:cs="宋体"/>
                <w:color w:val="000000"/>
                <w:kern w:val="0"/>
                <w:sz w:val="18"/>
                <w:szCs w:val="18"/>
              </w:rPr>
              <w:t>（</w:t>
            </w:r>
            <w:r w:rsidR="00861425" w:rsidRPr="0048714D">
              <w:rPr>
                <w:rFonts w:ascii="宋体" w:hAnsi="宋体" w:cs="宋体" w:hint="eastAsia"/>
                <w:color w:val="000000"/>
                <w:kern w:val="0"/>
                <w:sz w:val="18"/>
                <w:szCs w:val="18"/>
              </w:rPr>
              <w:t>不含</w:t>
            </w:r>
            <w:r w:rsidR="00861425" w:rsidRPr="0048714D">
              <w:rPr>
                <w:rFonts w:ascii="宋体" w:hAnsi="宋体" w:cs="宋体"/>
                <w:color w:val="000000"/>
                <w:kern w:val="0"/>
                <w:sz w:val="18"/>
                <w:szCs w:val="18"/>
              </w:rPr>
              <w:t>400</w:t>
            </w:r>
            <w:r w:rsidR="00861425" w:rsidRPr="0048714D">
              <w:rPr>
                <w:rFonts w:ascii="宋体" w:hAnsi="宋体" w:cs="宋体" w:hint="eastAsia"/>
                <w:color w:val="000000"/>
                <w:kern w:val="0"/>
                <w:sz w:val="18"/>
                <w:szCs w:val="18"/>
              </w:rPr>
              <w:t>智能业务号码</w:t>
            </w:r>
            <w:r w:rsidR="00861425"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，不判断长途，不判断接入方式</w:t>
            </w:r>
          </w:p>
          <w:p w14:paraId="3EA766E8" w14:textId="25A6AA19" w:rsidR="00814981" w:rsidRPr="0048714D" w:rsidRDefault="00814981" w:rsidP="009D093D">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4DEA2296" w14:textId="1693A5E4" w:rsidR="00814981" w:rsidRPr="0048714D" w:rsidRDefault="00814981" w:rsidP="009D093D">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4</w:t>
            </w:r>
          </w:p>
        </w:tc>
      </w:tr>
      <w:tr w:rsidR="00FC22B5" w:rsidRPr="0048714D" w14:paraId="569E8854" w14:textId="77777777" w:rsidTr="00954C57">
        <w:trPr>
          <w:trHeight w:val="270"/>
        </w:trPr>
        <w:tc>
          <w:tcPr>
            <w:tcW w:w="987" w:type="dxa"/>
            <w:vMerge/>
            <w:tcBorders>
              <w:left w:val="single" w:sz="4" w:space="0" w:color="auto"/>
              <w:right w:val="single" w:sz="4" w:space="0" w:color="auto"/>
            </w:tcBorders>
            <w:vAlign w:val="center"/>
          </w:tcPr>
          <w:p w14:paraId="69576ED0" w14:textId="77777777" w:rsidR="00ED1748" w:rsidRPr="0048714D" w:rsidRDefault="00ED1748" w:rsidP="00ED1748">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A431A1F" w14:textId="2E620B9E"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异地电信</w:t>
            </w:r>
            <w:r w:rsidRPr="0048714D">
              <w:rPr>
                <w:color w:val="000000"/>
                <w:kern w:val="0"/>
                <w:sz w:val="18"/>
                <w:szCs w:val="18"/>
              </w:rPr>
              <w:t>CDMA</w:t>
            </w:r>
            <w:r w:rsidRPr="0048714D">
              <w:rPr>
                <w:rFonts w:ascii="宋体" w:hAnsi="宋体" w:cs="宋体" w:hint="eastAsia"/>
                <w:color w:val="000000"/>
                <w:kern w:val="0"/>
                <w:sz w:val="18"/>
                <w:szCs w:val="18"/>
              </w:rPr>
              <w:t>用户呼叫移动网内业务台</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B4DFB11" w14:textId="73A2391B"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9A592EA" w14:textId="3175B1E0"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0020FBF" w14:textId="026475E8"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A22EC14" w14:textId="3D7CDF99"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r w:rsidRPr="0048714D">
              <w:rPr>
                <w:rFonts w:ascii="宋体" w:hAnsi="宋体" w:cs="宋体" w:hint="eastAsia"/>
                <w:color w:val="000000"/>
                <w:kern w:val="0"/>
                <w:sz w:val="18"/>
                <w:szCs w:val="18"/>
              </w:rPr>
              <w:t>秒</w:t>
            </w:r>
          </w:p>
        </w:tc>
        <w:tc>
          <w:tcPr>
            <w:tcW w:w="3006" w:type="dxa"/>
            <w:tcBorders>
              <w:top w:val="single" w:sz="4" w:space="0" w:color="auto"/>
              <w:left w:val="nil"/>
              <w:bottom w:val="single" w:sz="4" w:space="0" w:color="auto"/>
              <w:right w:val="single" w:sz="4" w:space="0" w:color="auto"/>
            </w:tcBorders>
            <w:vAlign w:val="center"/>
          </w:tcPr>
          <w:p w14:paraId="59CC7997" w14:textId="7A9AB8BC"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w:t>
            </w:r>
            <w:r w:rsidRPr="0048714D">
              <w:rPr>
                <w:rFonts w:ascii="宋体" w:hAnsi="宋体" w:cs="宋体"/>
                <w:color w:val="000000"/>
                <w:kern w:val="0"/>
                <w:sz w:val="18"/>
                <w:szCs w:val="18"/>
              </w:rPr>
              <w:t>CDMA手机号码，</w:t>
            </w:r>
            <w:r w:rsidRPr="0048714D">
              <w:rPr>
                <w:rFonts w:ascii="宋体" w:hAnsi="宋体" w:cs="宋体" w:hint="eastAsia"/>
                <w:color w:val="000000"/>
                <w:kern w:val="0"/>
                <w:sz w:val="18"/>
                <w:szCs w:val="18"/>
              </w:rPr>
              <w:t>长途，非</w:t>
            </w:r>
            <w:r w:rsidRPr="0048714D">
              <w:rPr>
                <w:rFonts w:ascii="宋体" w:hAnsi="宋体" w:cs="宋体"/>
                <w:color w:val="000000"/>
                <w:kern w:val="0"/>
                <w:sz w:val="18"/>
                <w:szCs w:val="18"/>
              </w:rPr>
              <w:t>IP接入</w:t>
            </w:r>
          </w:p>
          <w:p w14:paraId="146176D1" w14:textId="77777777"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被叫：移动网内业务台号码</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，不判断长途，不判断接入方式</w:t>
            </w:r>
          </w:p>
          <w:p w14:paraId="18C77F01" w14:textId="7A17E50C"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386004A2" w14:textId="7FA74168" w:rsidR="00ED1748" w:rsidRPr="0048714D" w:rsidRDefault="003339D2"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5</w:t>
            </w:r>
          </w:p>
        </w:tc>
      </w:tr>
      <w:tr w:rsidR="00FC22B5" w:rsidRPr="0048714D" w14:paraId="004BD016" w14:textId="2A3DBD3E" w:rsidTr="00954C57">
        <w:trPr>
          <w:trHeight w:val="270"/>
        </w:trPr>
        <w:tc>
          <w:tcPr>
            <w:tcW w:w="987" w:type="dxa"/>
            <w:vMerge/>
            <w:tcBorders>
              <w:left w:val="single" w:sz="4" w:space="0" w:color="auto"/>
              <w:right w:val="single" w:sz="4" w:space="0" w:color="auto"/>
            </w:tcBorders>
            <w:vAlign w:val="center"/>
          </w:tcPr>
          <w:p w14:paraId="5373C472" w14:textId="77777777" w:rsidR="00ED1748" w:rsidRPr="0048714D" w:rsidRDefault="00ED1748" w:rsidP="00ED1748">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B442667" w14:textId="050B1DDF"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本地电信固网呼叫移动全球呼号码</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08200DB" w14:textId="1685A6E4" w:rsidR="00ED1748" w:rsidRPr="0048714D" w:rsidRDefault="00ED1748" w:rsidP="00ED1748">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6679751" w14:textId="2060391E" w:rsidR="00ED1748" w:rsidRPr="0048714D" w:rsidRDefault="00ED1748" w:rsidP="00ED1748">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F24DC63" w14:textId="267C07E5" w:rsidR="00ED1748" w:rsidRPr="0048714D" w:rsidRDefault="00ED1748" w:rsidP="00ED1748">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0.2</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4279344" w14:textId="7F47A76A" w:rsidR="00ED1748" w:rsidRPr="0048714D" w:rsidRDefault="00ED1748" w:rsidP="00ED1748">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次</w:t>
            </w:r>
          </w:p>
        </w:tc>
        <w:tc>
          <w:tcPr>
            <w:tcW w:w="3006" w:type="dxa"/>
            <w:tcBorders>
              <w:top w:val="single" w:sz="4" w:space="0" w:color="auto"/>
              <w:left w:val="nil"/>
              <w:bottom w:val="single" w:sz="4" w:space="0" w:color="auto"/>
              <w:right w:val="single" w:sz="4" w:space="0" w:color="auto"/>
            </w:tcBorders>
            <w:vAlign w:val="center"/>
          </w:tcPr>
          <w:p w14:paraId="7AEE9BCB" w14:textId="77777777"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主叫：电信固网号码，非长途，非</w:t>
            </w:r>
            <w:r w:rsidRPr="0048714D">
              <w:rPr>
                <w:rFonts w:ascii="宋体" w:hAnsi="宋体" w:cs="宋体"/>
                <w:color w:val="000000"/>
                <w:kern w:val="0"/>
                <w:sz w:val="18"/>
                <w:szCs w:val="18"/>
              </w:rPr>
              <w:t>IP接入</w:t>
            </w:r>
          </w:p>
          <w:p w14:paraId="2EDBB88D" w14:textId="77777777"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被叫：移动全球呼号码，不判断长途，非</w:t>
            </w:r>
            <w:r w:rsidRPr="0048714D">
              <w:rPr>
                <w:rFonts w:ascii="宋体" w:hAnsi="宋体" w:cs="宋体"/>
                <w:color w:val="000000"/>
                <w:kern w:val="0"/>
                <w:sz w:val="18"/>
                <w:szCs w:val="18"/>
              </w:rPr>
              <w:t>IP接入</w:t>
            </w:r>
          </w:p>
          <w:p w14:paraId="7D494E3F" w14:textId="3E43D22A" w:rsidR="00ED1748" w:rsidRPr="0048714D" w:rsidRDefault="00ED1748" w:rsidP="00ED1748">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1D91CAD1" w14:textId="7A6C5BBC" w:rsidR="00ED1748" w:rsidRPr="0048714D" w:rsidRDefault="003339D2"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p>
        </w:tc>
      </w:tr>
      <w:tr w:rsidR="00FC22B5" w:rsidRPr="0048714D" w14:paraId="042A8049" w14:textId="7D1E7EDA" w:rsidTr="00954C57">
        <w:trPr>
          <w:trHeight w:val="270"/>
        </w:trPr>
        <w:tc>
          <w:tcPr>
            <w:tcW w:w="987" w:type="dxa"/>
            <w:vMerge/>
            <w:tcBorders>
              <w:left w:val="single" w:sz="4" w:space="0" w:color="auto"/>
              <w:right w:val="single" w:sz="4" w:space="0" w:color="auto"/>
            </w:tcBorders>
            <w:vAlign w:val="center"/>
          </w:tcPr>
          <w:p w14:paraId="53A8222A" w14:textId="77777777" w:rsidR="00ED1748" w:rsidRPr="0048714D" w:rsidRDefault="00ED1748" w:rsidP="00ED1748">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433768D" w14:textId="62DFDB64" w:rsidR="00ED1748" w:rsidRPr="0048714D" w:rsidRDefault="003339D2"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w:t>
            </w:r>
            <w:r w:rsidR="00ED1748" w:rsidRPr="0048714D">
              <w:rPr>
                <w:rFonts w:ascii="宋体" w:hAnsi="宋体" w:cs="宋体" w:hint="eastAsia"/>
                <w:color w:val="000000"/>
                <w:kern w:val="0"/>
                <w:sz w:val="18"/>
                <w:szCs w:val="18"/>
              </w:rPr>
              <w:t>电信固网呼叫移动业务台</w:t>
            </w:r>
            <w:r w:rsidR="00ED1748" w:rsidRPr="0048714D">
              <w:rPr>
                <w:rFonts w:ascii="宋体" w:hAnsi="宋体" w:cs="宋体"/>
                <w:color w:val="000000"/>
                <w:kern w:val="0"/>
                <w:sz w:val="18"/>
                <w:szCs w:val="18"/>
              </w:rPr>
              <w:t>（</w:t>
            </w:r>
            <w:r w:rsidR="00ED1748" w:rsidRPr="0048714D">
              <w:rPr>
                <w:rFonts w:ascii="宋体" w:hAnsi="宋体" w:cs="宋体" w:hint="eastAsia"/>
                <w:color w:val="000000"/>
                <w:kern w:val="0"/>
                <w:sz w:val="18"/>
                <w:szCs w:val="18"/>
              </w:rPr>
              <w:t>不含</w:t>
            </w:r>
            <w:r w:rsidR="00ED1748"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558027E" w14:textId="47641E7F" w:rsidR="00ED1748" w:rsidRPr="0048714D" w:rsidRDefault="00ED1748" w:rsidP="00ED1748">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C64A4F7" w14:textId="66F2BAA3" w:rsidR="00ED1748" w:rsidRPr="0048714D" w:rsidRDefault="00ED1748" w:rsidP="00ED1748">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C19880C" w14:textId="08EEEA84" w:rsidR="00ED1748" w:rsidRPr="0048714D" w:rsidRDefault="00ED1748" w:rsidP="00ED1748">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A8518EB" w14:textId="50A781A0" w:rsidR="00ED1748" w:rsidRPr="0048714D" w:rsidRDefault="00ED1748" w:rsidP="00ED1748">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4524AF64" w14:textId="2A083595"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主叫：电信固网号码，</w:t>
            </w:r>
            <w:r w:rsidR="003339D2" w:rsidRPr="0048714D">
              <w:rPr>
                <w:rFonts w:ascii="宋体" w:hAnsi="宋体" w:cs="宋体" w:hint="eastAsia"/>
                <w:color w:val="000000"/>
                <w:kern w:val="0"/>
                <w:sz w:val="18"/>
                <w:szCs w:val="18"/>
              </w:rPr>
              <w:t>非</w:t>
            </w:r>
            <w:r w:rsidRPr="0048714D">
              <w:rPr>
                <w:rFonts w:ascii="宋体" w:hAnsi="宋体" w:cs="宋体" w:hint="eastAsia"/>
                <w:color w:val="000000"/>
                <w:kern w:val="0"/>
                <w:sz w:val="18"/>
                <w:szCs w:val="18"/>
              </w:rPr>
              <w:t>长途，非</w:t>
            </w:r>
            <w:r w:rsidRPr="0048714D">
              <w:rPr>
                <w:rFonts w:ascii="宋体" w:hAnsi="宋体" w:cs="宋体"/>
                <w:color w:val="000000"/>
                <w:kern w:val="0"/>
                <w:sz w:val="18"/>
                <w:szCs w:val="18"/>
              </w:rPr>
              <w:t>IP接入</w:t>
            </w:r>
          </w:p>
          <w:p w14:paraId="2B69681F" w14:textId="1A1AAE64" w:rsidR="00ED1748" w:rsidRPr="0048714D" w:rsidRDefault="00ED1748"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被叫：移动业务台号码</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，不判断长途，不判断</w:t>
            </w:r>
            <w:r w:rsidRPr="0048714D">
              <w:rPr>
                <w:rFonts w:ascii="宋体" w:hAnsi="宋体" w:cs="宋体"/>
                <w:color w:val="000000"/>
                <w:kern w:val="0"/>
                <w:sz w:val="18"/>
                <w:szCs w:val="18"/>
              </w:rPr>
              <w:t>IP接入</w:t>
            </w:r>
          </w:p>
          <w:p w14:paraId="2F1999B5" w14:textId="05CC2A1B" w:rsidR="00ED1748" w:rsidRPr="0048714D" w:rsidRDefault="00ED1748" w:rsidP="00ED1748">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15F5639D" w14:textId="17FC5964" w:rsidR="00ED1748" w:rsidRPr="0048714D" w:rsidRDefault="003339D2" w:rsidP="00ED1748">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7</w:t>
            </w:r>
          </w:p>
        </w:tc>
      </w:tr>
      <w:tr w:rsidR="00FC22B5" w:rsidRPr="0048714D" w14:paraId="0B672333" w14:textId="77777777" w:rsidTr="00954C57">
        <w:trPr>
          <w:trHeight w:val="270"/>
        </w:trPr>
        <w:tc>
          <w:tcPr>
            <w:tcW w:w="987" w:type="dxa"/>
            <w:vMerge/>
            <w:tcBorders>
              <w:left w:val="single" w:sz="4" w:space="0" w:color="auto"/>
              <w:right w:val="single" w:sz="4" w:space="0" w:color="auto"/>
            </w:tcBorders>
            <w:vAlign w:val="center"/>
          </w:tcPr>
          <w:p w14:paraId="263114FB" w14:textId="77777777" w:rsidR="003339D2" w:rsidRPr="0048714D" w:rsidRDefault="003339D2" w:rsidP="003339D2">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3FEA25F" w14:textId="3A4B0D48"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异地电信固网呼叫移动业务台</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AA7F167" w14:textId="0A23193C"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7E4BC8F" w14:textId="7F8BCBF7"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D228001" w14:textId="311CB346"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F95A033" w14:textId="351657AD"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352E5A1F" w14:textId="6C49525A"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主叫：电信固网号码，长途，非</w:t>
            </w:r>
            <w:r w:rsidRPr="0048714D">
              <w:rPr>
                <w:rFonts w:ascii="宋体" w:hAnsi="宋体" w:cs="宋体"/>
                <w:color w:val="000000"/>
                <w:kern w:val="0"/>
                <w:sz w:val="18"/>
                <w:szCs w:val="18"/>
              </w:rPr>
              <w:t>IP接入</w:t>
            </w:r>
          </w:p>
          <w:p w14:paraId="4E441BAC" w14:textId="77777777"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被叫：移动业务台号码</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，不判断长途，不判断</w:t>
            </w:r>
            <w:r w:rsidRPr="0048714D">
              <w:rPr>
                <w:rFonts w:ascii="宋体" w:hAnsi="宋体" w:cs="宋体"/>
                <w:color w:val="000000"/>
                <w:kern w:val="0"/>
                <w:sz w:val="18"/>
                <w:szCs w:val="18"/>
              </w:rPr>
              <w:t>IP接入</w:t>
            </w:r>
          </w:p>
          <w:p w14:paraId="7A2F8556" w14:textId="25E6691B"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0C1B3905" w14:textId="3749179E"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8</w:t>
            </w:r>
          </w:p>
        </w:tc>
      </w:tr>
      <w:tr w:rsidR="00FC22B5" w:rsidRPr="0048714D" w14:paraId="70FCCDAF" w14:textId="77777777" w:rsidTr="00954C57">
        <w:trPr>
          <w:trHeight w:val="270"/>
        </w:trPr>
        <w:tc>
          <w:tcPr>
            <w:tcW w:w="987" w:type="dxa"/>
            <w:vMerge/>
            <w:tcBorders>
              <w:left w:val="single" w:sz="4" w:space="0" w:color="auto"/>
              <w:right w:val="single" w:sz="4" w:space="0" w:color="auto"/>
            </w:tcBorders>
            <w:vAlign w:val="center"/>
          </w:tcPr>
          <w:p w14:paraId="799205DD" w14:textId="77777777" w:rsidR="003339D2" w:rsidRPr="0048714D" w:rsidRDefault="003339D2" w:rsidP="003339D2">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1F7EC7D" w14:textId="7F901244"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电信业务台（含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智能业务）呼叫本地移动用户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F386554" w14:textId="04A14998"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1943356" w14:textId="0E4FEA7C"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D8252B1" w14:textId="6E91D5B8"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0.03</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BAB3215" w14:textId="46EF0424"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57C7CBD6" w14:textId="16C7FFD6"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主叫：电信业务台号码（含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智能业务），不判断长途，不判断</w:t>
            </w:r>
            <w:r w:rsidRPr="0048714D">
              <w:rPr>
                <w:rFonts w:ascii="宋体" w:hAnsi="宋体" w:cs="宋体"/>
                <w:color w:val="000000"/>
                <w:kern w:val="0"/>
                <w:sz w:val="18"/>
                <w:szCs w:val="18"/>
              </w:rPr>
              <w:t>IP接入</w:t>
            </w:r>
          </w:p>
          <w:p w14:paraId="26E3B9F2" w14:textId="5C6A2213"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被叫：移动手机、固网号码，非长途，不判断</w:t>
            </w:r>
            <w:r w:rsidRPr="0048714D">
              <w:rPr>
                <w:rFonts w:ascii="宋体" w:hAnsi="宋体" w:cs="宋体"/>
                <w:color w:val="000000"/>
                <w:kern w:val="0"/>
                <w:sz w:val="18"/>
                <w:szCs w:val="18"/>
              </w:rPr>
              <w:t>IP接入</w:t>
            </w:r>
          </w:p>
          <w:p w14:paraId="31AD2B1E" w14:textId="096138C2"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5B5BEF6B" w14:textId="46FE1703"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9</w:t>
            </w:r>
          </w:p>
        </w:tc>
      </w:tr>
      <w:tr w:rsidR="00FC22B5" w:rsidRPr="0048714D" w14:paraId="02F45A14" w14:textId="77777777" w:rsidTr="00954C57">
        <w:trPr>
          <w:trHeight w:val="270"/>
        </w:trPr>
        <w:tc>
          <w:tcPr>
            <w:tcW w:w="987" w:type="dxa"/>
            <w:vMerge/>
            <w:tcBorders>
              <w:left w:val="single" w:sz="4" w:space="0" w:color="auto"/>
              <w:right w:val="single" w:sz="4" w:space="0" w:color="auto"/>
            </w:tcBorders>
            <w:vAlign w:val="center"/>
          </w:tcPr>
          <w:p w14:paraId="067B7372" w14:textId="77777777" w:rsidR="003339D2" w:rsidRPr="0048714D" w:rsidRDefault="003339D2" w:rsidP="003339D2">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908A000" w14:textId="1344E4EA"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电信业务台（含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智能业务）呼叫异地移动用户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AEEF3B1" w14:textId="4378FDA5"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C07C961" w14:textId="1DBAFBB0"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1C586A7" w14:textId="3E616085"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0.003</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1CB6440" w14:textId="655AEC0C"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r w:rsidRPr="0048714D">
              <w:rPr>
                <w:rFonts w:ascii="宋体" w:hAnsi="宋体" w:cs="宋体" w:hint="eastAsia"/>
                <w:color w:val="000000"/>
                <w:kern w:val="0"/>
                <w:sz w:val="18"/>
                <w:szCs w:val="18"/>
              </w:rPr>
              <w:t>秒</w:t>
            </w:r>
          </w:p>
        </w:tc>
        <w:tc>
          <w:tcPr>
            <w:tcW w:w="3006" w:type="dxa"/>
            <w:tcBorders>
              <w:top w:val="single" w:sz="4" w:space="0" w:color="auto"/>
              <w:left w:val="nil"/>
              <w:bottom w:val="single" w:sz="4" w:space="0" w:color="auto"/>
              <w:right w:val="single" w:sz="4" w:space="0" w:color="auto"/>
            </w:tcBorders>
            <w:vAlign w:val="center"/>
          </w:tcPr>
          <w:p w14:paraId="34CCC2CE" w14:textId="77777777"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主叫：电信业务台号码（含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智能业务），不判断长途，不判断</w:t>
            </w:r>
            <w:r w:rsidRPr="0048714D">
              <w:rPr>
                <w:rFonts w:ascii="宋体" w:hAnsi="宋体" w:cs="宋体"/>
                <w:color w:val="000000"/>
                <w:kern w:val="0"/>
                <w:sz w:val="18"/>
                <w:szCs w:val="18"/>
              </w:rPr>
              <w:t>IP接入</w:t>
            </w:r>
          </w:p>
          <w:p w14:paraId="2E5A379F" w14:textId="550E969C"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被叫：移动手机、固网号码，长途，不判断</w:t>
            </w:r>
            <w:r w:rsidRPr="0048714D">
              <w:rPr>
                <w:rFonts w:ascii="宋体" w:hAnsi="宋体" w:cs="宋体"/>
                <w:color w:val="000000"/>
                <w:kern w:val="0"/>
                <w:sz w:val="18"/>
                <w:szCs w:val="18"/>
              </w:rPr>
              <w:t>IP接入</w:t>
            </w:r>
          </w:p>
          <w:p w14:paraId="42D1ABD7" w14:textId="56149FFC"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00BA379E" w14:textId="6C1E64E5"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10</w:t>
            </w:r>
          </w:p>
        </w:tc>
      </w:tr>
      <w:tr w:rsidR="00FC22B5" w:rsidRPr="0048714D" w14:paraId="54FDEBF1" w14:textId="77777777" w:rsidTr="00954C57">
        <w:trPr>
          <w:trHeight w:val="270"/>
        </w:trPr>
        <w:tc>
          <w:tcPr>
            <w:tcW w:w="987" w:type="dxa"/>
            <w:vMerge/>
            <w:tcBorders>
              <w:left w:val="single" w:sz="4" w:space="0" w:color="auto"/>
              <w:right w:val="single" w:sz="4" w:space="0" w:color="auto"/>
            </w:tcBorders>
            <w:vAlign w:val="center"/>
          </w:tcPr>
          <w:p w14:paraId="21A5B49C" w14:textId="77777777" w:rsidR="003339D2" w:rsidRPr="0048714D" w:rsidRDefault="003339D2" w:rsidP="003339D2">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D0E7C44" w14:textId="2D98C430"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移动业务台（含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智能业务）呼叫本地电信用户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FC2345D" w14:textId="694730F6"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85FB0C6" w14:textId="533E38D6"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A0D5F5D" w14:textId="36B1FD94"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0.03</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E105EE7" w14:textId="6559D6C1"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42908899" w14:textId="38859CEE"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主叫：移动业务台号码（含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智能业务），不判断长途，不判断</w:t>
            </w:r>
            <w:r w:rsidRPr="0048714D">
              <w:rPr>
                <w:rFonts w:ascii="宋体" w:hAnsi="宋体" w:cs="宋体"/>
                <w:color w:val="000000"/>
                <w:kern w:val="0"/>
                <w:sz w:val="18"/>
                <w:szCs w:val="18"/>
              </w:rPr>
              <w:t>IP接入</w:t>
            </w:r>
          </w:p>
          <w:p w14:paraId="3DD5314B" w14:textId="15536E3D"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被叫：电信手机、固网号码，非长途，不判断</w:t>
            </w:r>
            <w:r w:rsidRPr="0048714D">
              <w:rPr>
                <w:rFonts w:ascii="宋体" w:hAnsi="宋体" w:cs="宋体"/>
                <w:color w:val="000000"/>
                <w:kern w:val="0"/>
                <w:sz w:val="18"/>
                <w:szCs w:val="18"/>
              </w:rPr>
              <w:t>IP接入</w:t>
            </w:r>
          </w:p>
          <w:p w14:paraId="5515C83E" w14:textId="36D0F0AD"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3FAFC3F9" w14:textId="65118B8B"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11</w:t>
            </w:r>
          </w:p>
        </w:tc>
      </w:tr>
      <w:tr w:rsidR="00FC22B5" w:rsidRPr="0048714D" w14:paraId="7361546F" w14:textId="77777777" w:rsidTr="00954C57">
        <w:trPr>
          <w:trHeight w:val="270"/>
        </w:trPr>
        <w:tc>
          <w:tcPr>
            <w:tcW w:w="987" w:type="dxa"/>
            <w:vMerge/>
            <w:tcBorders>
              <w:left w:val="single" w:sz="4" w:space="0" w:color="auto"/>
              <w:right w:val="single" w:sz="4" w:space="0" w:color="auto"/>
            </w:tcBorders>
            <w:vAlign w:val="center"/>
          </w:tcPr>
          <w:p w14:paraId="5080516D" w14:textId="77777777" w:rsidR="003339D2" w:rsidRPr="0048714D" w:rsidRDefault="003339D2" w:rsidP="003339D2">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5C091DF" w14:textId="30D28F69"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移动业务台（含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智能业务）呼叫异地电信用户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7A8F899" w14:textId="0EDD8069"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855BE3B" w14:textId="6293FD1B"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C6F9D33" w14:textId="32E84E91"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0.003</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0EE771B" w14:textId="7A4705A2"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r w:rsidRPr="0048714D">
              <w:rPr>
                <w:rFonts w:ascii="宋体" w:hAnsi="宋体" w:cs="宋体" w:hint="eastAsia"/>
                <w:color w:val="000000"/>
                <w:kern w:val="0"/>
                <w:sz w:val="18"/>
                <w:szCs w:val="18"/>
              </w:rPr>
              <w:t>秒</w:t>
            </w:r>
          </w:p>
        </w:tc>
        <w:tc>
          <w:tcPr>
            <w:tcW w:w="3006" w:type="dxa"/>
            <w:tcBorders>
              <w:top w:val="single" w:sz="4" w:space="0" w:color="auto"/>
              <w:left w:val="nil"/>
              <w:bottom w:val="single" w:sz="4" w:space="0" w:color="auto"/>
              <w:right w:val="single" w:sz="4" w:space="0" w:color="auto"/>
            </w:tcBorders>
            <w:vAlign w:val="center"/>
          </w:tcPr>
          <w:p w14:paraId="1BFA8635" w14:textId="77777777"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主叫：移动业务台号码（含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智能业务），不判断长途，不判断</w:t>
            </w:r>
            <w:r w:rsidRPr="0048714D">
              <w:rPr>
                <w:rFonts w:ascii="宋体" w:hAnsi="宋体" w:cs="宋体"/>
                <w:color w:val="000000"/>
                <w:kern w:val="0"/>
                <w:sz w:val="18"/>
                <w:szCs w:val="18"/>
              </w:rPr>
              <w:t>IP接入</w:t>
            </w:r>
          </w:p>
          <w:p w14:paraId="74FB56EC" w14:textId="3B28BABA"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被叫：电信手机、固网号码，长途，不判断</w:t>
            </w:r>
            <w:r w:rsidRPr="0048714D">
              <w:rPr>
                <w:rFonts w:ascii="宋体" w:hAnsi="宋体" w:cs="宋体"/>
                <w:color w:val="000000"/>
                <w:kern w:val="0"/>
                <w:sz w:val="18"/>
                <w:szCs w:val="18"/>
              </w:rPr>
              <w:t>IP接入</w:t>
            </w:r>
          </w:p>
          <w:p w14:paraId="675C2EE2" w14:textId="69429A5C"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567F7967" w14:textId="11B01C8D"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12</w:t>
            </w:r>
          </w:p>
        </w:tc>
      </w:tr>
      <w:tr w:rsidR="00FC22B5" w:rsidRPr="0048714D" w14:paraId="2B36D389" w14:textId="01FB3F9A" w:rsidTr="00A31319">
        <w:trPr>
          <w:trHeight w:val="270"/>
        </w:trPr>
        <w:tc>
          <w:tcPr>
            <w:tcW w:w="987" w:type="dxa"/>
            <w:vMerge w:val="restart"/>
            <w:tcBorders>
              <w:top w:val="single" w:sz="4" w:space="0" w:color="auto"/>
              <w:left w:val="single" w:sz="4" w:space="0" w:color="auto"/>
              <w:right w:val="single" w:sz="4" w:space="0" w:color="auto"/>
            </w:tcBorders>
            <w:vAlign w:val="center"/>
          </w:tcPr>
          <w:p w14:paraId="611B51C1" w14:textId="77777777" w:rsidR="003339D2" w:rsidRPr="0048714D" w:rsidRDefault="003339D2" w:rsidP="003339D2">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105D6AAC" w14:textId="77777777" w:rsidR="003339D2" w:rsidRPr="0048714D" w:rsidRDefault="003339D2" w:rsidP="003339D2">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0825C66C" w14:textId="6AD20E17" w:rsidR="003339D2" w:rsidRPr="0048714D" w:rsidRDefault="003339D2" w:rsidP="003339D2">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电信</w:t>
            </w:r>
          </w:p>
          <w:p w14:paraId="44D21890" w14:textId="77777777" w:rsidR="003339D2" w:rsidRPr="0048714D" w:rsidRDefault="003339D2" w:rsidP="003339D2">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1FEE93D5" w14:textId="13C7CFA1" w:rsidR="003339D2" w:rsidRPr="0048714D" w:rsidRDefault="003339D2" w:rsidP="003339D2">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转</w:t>
            </w:r>
          </w:p>
          <w:p w14:paraId="1EAA1F1C" w14:textId="30143556" w:rsidR="003339D2" w:rsidRPr="0048714D" w:rsidRDefault="003339D2" w:rsidP="003339D2">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接</w:t>
            </w:r>
          </w:p>
          <w:p w14:paraId="17737EBF" w14:textId="7F7828A5" w:rsidR="003339D2" w:rsidRPr="0048714D" w:rsidRDefault="003339D2" w:rsidP="003339D2">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04D3B9F8" w14:textId="3627E6C0" w:rsidR="003339D2" w:rsidRPr="0048714D" w:rsidRDefault="003339D2" w:rsidP="003339D2">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9921FAF" w14:textId="348BC6FA" w:rsidR="003339D2" w:rsidRPr="0048714D" w:rsidRDefault="003339D2" w:rsidP="00F92BE6">
            <w:pPr>
              <w:widowControl/>
              <w:spacing w:line="240" w:lineRule="auto"/>
              <w:ind w:firstLineChars="0" w:firstLine="0"/>
              <w:rPr>
                <w:rFonts w:ascii="宋体" w:hAnsi="宋体" w:cs="宋体"/>
                <w:color w:val="000000"/>
                <w:kern w:val="0"/>
                <w:sz w:val="18"/>
                <w:szCs w:val="18"/>
                <w:rPrChange w:id="14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146" w:author="Windows 用户" w:date="2018-05-15T14:50:00Z">
                  <w:rPr>
                    <w:rFonts w:ascii="宋体" w:hAnsi="宋体" w:cs="宋体" w:hint="eastAsia"/>
                    <w:color w:val="000000"/>
                    <w:kern w:val="0"/>
                    <w:sz w:val="18"/>
                    <w:szCs w:val="18"/>
                    <w:highlight w:val="yellow"/>
                  </w:rPr>
                </w:rPrChange>
              </w:rPr>
              <w:t>本地第三方（联通）呼叫异地移动</w:t>
            </w:r>
            <w:r w:rsidR="00A31319" w:rsidRPr="0048714D">
              <w:rPr>
                <w:rFonts w:ascii="宋体" w:hAnsi="宋体" w:cs="宋体" w:hint="eastAsia"/>
                <w:color w:val="000000"/>
                <w:kern w:val="0"/>
                <w:sz w:val="18"/>
                <w:szCs w:val="18"/>
                <w:rPrChange w:id="147" w:author="Windows 用户" w:date="2018-05-15T14:50:00Z">
                  <w:rPr>
                    <w:rFonts w:ascii="宋体" w:hAnsi="宋体" w:cs="宋体" w:hint="eastAsia"/>
                    <w:color w:val="000000"/>
                    <w:kern w:val="0"/>
                    <w:sz w:val="18"/>
                    <w:szCs w:val="18"/>
                    <w:highlight w:val="yellow"/>
                  </w:rPr>
                </w:rPrChange>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5D64615" w14:textId="48A078C7" w:rsidR="003339D2" w:rsidRPr="0048714D" w:rsidRDefault="003339D2" w:rsidP="003339D2">
            <w:pPr>
              <w:widowControl/>
              <w:spacing w:line="240" w:lineRule="auto"/>
              <w:ind w:firstLineChars="0" w:firstLine="0"/>
              <w:rPr>
                <w:color w:val="000000"/>
                <w:kern w:val="0"/>
                <w:sz w:val="18"/>
                <w:szCs w:val="18"/>
                <w:rPrChange w:id="148" w:author="Windows 用户" w:date="2018-05-15T14:50:00Z">
                  <w:rPr>
                    <w:color w:val="000000"/>
                    <w:kern w:val="0"/>
                    <w:sz w:val="18"/>
                    <w:szCs w:val="18"/>
                    <w:highlight w:val="yellow"/>
                  </w:rPr>
                </w:rPrChange>
              </w:rPr>
            </w:pPr>
            <w:r w:rsidRPr="0048714D">
              <w:rPr>
                <w:rFonts w:ascii="宋体" w:hAnsi="宋体" w:cs="宋体" w:hint="eastAsia"/>
                <w:color w:val="000000"/>
                <w:kern w:val="0"/>
                <w:sz w:val="18"/>
                <w:szCs w:val="18"/>
                <w:rPrChange w:id="149" w:author="Windows 用户" w:date="2018-05-15T14:50:00Z">
                  <w:rPr>
                    <w:rFonts w:ascii="宋体" w:hAnsi="宋体" w:cs="宋体" w:hint="eastAsia"/>
                    <w:color w:val="000000"/>
                    <w:kern w:val="0"/>
                    <w:sz w:val="18"/>
                    <w:szCs w:val="18"/>
                    <w:highlight w:val="yellow"/>
                  </w:rPr>
                </w:rPrChange>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84B4E60" w14:textId="4F4635D2" w:rsidR="003339D2" w:rsidRPr="0048714D" w:rsidRDefault="003339D2" w:rsidP="003339D2">
            <w:pPr>
              <w:widowControl/>
              <w:spacing w:line="240" w:lineRule="auto"/>
              <w:ind w:firstLineChars="0" w:firstLine="0"/>
              <w:rPr>
                <w:rFonts w:ascii="宋体" w:hAnsi="宋体" w:cs="宋体"/>
                <w:bCs/>
                <w:color w:val="000000"/>
                <w:kern w:val="0"/>
                <w:sz w:val="18"/>
                <w:szCs w:val="18"/>
                <w:rPrChange w:id="150"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151" w:author="Windows 用户" w:date="2018-05-15T14:50:00Z">
                  <w:rPr>
                    <w:rFonts w:ascii="宋体" w:hAnsi="宋体" w:cs="宋体" w:hint="eastAsia"/>
                    <w:color w:val="000000"/>
                    <w:kern w:val="0"/>
                    <w:sz w:val="18"/>
                    <w:szCs w:val="18"/>
                    <w:highlight w:val="yellow"/>
                  </w:rPr>
                </w:rPrChange>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C0A7BEF" w14:textId="10CEBFC5" w:rsidR="003339D2" w:rsidRPr="0048714D" w:rsidRDefault="003339D2" w:rsidP="003339D2">
            <w:pPr>
              <w:widowControl/>
              <w:spacing w:line="240" w:lineRule="auto"/>
              <w:ind w:firstLineChars="0" w:firstLine="0"/>
              <w:rPr>
                <w:rFonts w:ascii="宋体" w:hAnsi="宋体"/>
                <w:sz w:val="18"/>
                <w:szCs w:val="18"/>
                <w:rPrChange w:id="152" w:author="Windows 用户" w:date="2018-05-15T14:50:00Z">
                  <w:rPr>
                    <w:rFonts w:ascii="宋体" w:hAnsi="宋体"/>
                    <w:sz w:val="18"/>
                    <w:szCs w:val="18"/>
                    <w:highlight w:val="yellow"/>
                  </w:rPr>
                </w:rPrChange>
              </w:rPr>
            </w:pPr>
            <w:r w:rsidRPr="0048714D">
              <w:rPr>
                <w:rFonts w:ascii="宋体" w:hAnsi="宋体" w:cs="宋体"/>
                <w:color w:val="000000"/>
                <w:kern w:val="0"/>
                <w:sz w:val="18"/>
                <w:szCs w:val="18"/>
                <w:rPrChange w:id="153" w:author="Windows 用户" w:date="2018-05-15T14:50:00Z">
                  <w:rPr>
                    <w:rFonts w:ascii="宋体" w:hAnsi="宋体" w:cs="宋体"/>
                    <w:color w:val="000000"/>
                    <w:kern w:val="0"/>
                    <w:sz w:val="18"/>
                    <w:szCs w:val="18"/>
                    <w:highlight w:val="yellow"/>
                  </w:rPr>
                </w:rPrChange>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9416F78" w14:textId="2D222474" w:rsidR="003339D2" w:rsidRPr="0048714D" w:rsidRDefault="003339D2" w:rsidP="003339D2">
            <w:pPr>
              <w:widowControl/>
              <w:spacing w:line="240" w:lineRule="auto"/>
              <w:ind w:firstLineChars="0" w:firstLine="0"/>
              <w:rPr>
                <w:rFonts w:ascii="宋体" w:hAnsi="宋体" w:cs="宋体"/>
                <w:bCs/>
                <w:color w:val="000000"/>
                <w:kern w:val="0"/>
                <w:sz w:val="18"/>
                <w:szCs w:val="18"/>
                <w:rPrChange w:id="154" w:author="Windows 用户" w:date="2018-05-15T14:50:00Z">
                  <w:rPr>
                    <w:rFonts w:ascii="宋体" w:hAnsi="宋体" w:cs="宋体"/>
                    <w:bCs/>
                    <w:color w:val="000000"/>
                    <w:kern w:val="0"/>
                    <w:sz w:val="18"/>
                    <w:szCs w:val="18"/>
                    <w:highlight w:val="yellow"/>
                  </w:rPr>
                </w:rPrChange>
              </w:rPr>
            </w:pPr>
            <w:r w:rsidRPr="0048714D">
              <w:rPr>
                <w:rFonts w:ascii="宋体" w:hAnsi="宋体" w:cs="宋体"/>
                <w:color w:val="000000"/>
                <w:kern w:val="0"/>
                <w:sz w:val="18"/>
                <w:szCs w:val="18"/>
                <w:rPrChange w:id="155"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11DD498A" w14:textId="77777777" w:rsidR="003339D2" w:rsidRPr="0048714D" w:rsidRDefault="003339D2" w:rsidP="003339D2">
            <w:pPr>
              <w:widowControl/>
              <w:spacing w:line="240" w:lineRule="auto"/>
              <w:ind w:firstLineChars="0" w:firstLine="0"/>
              <w:rPr>
                <w:rFonts w:ascii="宋体" w:hAnsi="宋体" w:cs="宋体"/>
                <w:color w:val="000000"/>
                <w:kern w:val="0"/>
                <w:sz w:val="18"/>
                <w:szCs w:val="18"/>
                <w:rPrChange w:id="15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157" w:author="Windows 用户" w:date="2018-05-15T14:50:00Z">
                  <w:rPr>
                    <w:rFonts w:ascii="宋体" w:hAnsi="宋体" w:cs="宋体" w:hint="eastAsia"/>
                    <w:color w:val="000000"/>
                    <w:kern w:val="0"/>
                    <w:sz w:val="18"/>
                    <w:szCs w:val="18"/>
                    <w:highlight w:val="yellow"/>
                  </w:rPr>
                </w:rPrChange>
              </w:rPr>
              <w:t>主叫：联通手机号码、固网号码，非长途，非</w:t>
            </w:r>
            <w:r w:rsidRPr="0048714D">
              <w:rPr>
                <w:rFonts w:ascii="宋体" w:hAnsi="宋体" w:cs="宋体"/>
                <w:color w:val="000000"/>
                <w:kern w:val="0"/>
                <w:sz w:val="18"/>
                <w:szCs w:val="18"/>
                <w:rPrChange w:id="158" w:author="Windows 用户" w:date="2018-05-15T14:50:00Z">
                  <w:rPr>
                    <w:rFonts w:ascii="宋体" w:hAnsi="宋体" w:cs="宋体"/>
                    <w:color w:val="000000"/>
                    <w:kern w:val="0"/>
                    <w:sz w:val="18"/>
                    <w:szCs w:val="18"/>
                    <w:highlight w:val="yellow"/>
                  </w:rPr>
                </w:rPrChange>
              </w:rPr>
              <w:t>IP接入</w:t>
            </w:r>
          </w:p>
          <w:p w14:paraId="715AECFA" w14:textId="77777777" w:rsidR="003339D2" w:rsidRPr="0048714D" w:rsidRDefault="003339D2" w:rsidP="003339D2">
            <w:pPr>
              <w:widowControl/>
              <w:spacing w:line="240" w:lineRule="auto"/>
              <w:ind w:firstLineChars="0" w:firstLine="0"/>
              <w:rPr>
                <w:rFonts w:ascii="宋体" w:hAnsi="宋体" w:cs="宋体"/>
                <w:color w:val="000000"/>
                <w:kern w:val="0"/>
                <w:sz w:val="18"/>
                <w:szCs w:val="18"/>
                <w:rPrChange w:id="15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160" w:author="Windows 用户" w:date="2018-05-15T14:50:00Z">
                  <w:rPr>
                    <w:rFonts w:ascii="宋体" w:hAnsi="宋体" w:cs="宋体" w:hint="eastAsia"/>
                    <w:color w:val="000000"/>
                    <w:kern w:val="0"/>
                    <w:sz w:val="18"/>
                    <w:szCs w:val="18"/>
                    <w:highlight w:val="yellow"/>
                  </w:rPr>
                </w:rPrChange>
              </w:rPr>
              <w:t>被叫：移动手机号码、铁通固话，长途，非</w:t>
            </w:r>
            <w:r w:rsidRPr="0048714D">
              <w:rPr>
                <w:rFonts w:ascii="宋体" w:hAnsi="宋体" w:cs="宋体"/>
                <w:color w:val="000000"/>
                <w:kern w:val="0"/>
                <w:sz w:val="18"/>
                <w:szCs w:val="18"/>
                <w:rPrChange w:id="161" w:author="Windows 用户" w:date="2018-05-15T14:50:00Z">
                  <w:rPr>
                    <w:rFonts w:ascii="宋体" w:hAnsi="宋体" w:cs="宋体"/>
                    <w:color w:val="000000"/>
                    <w:kern w:val="0"/>
                    <w:sz w:val="18"/>
                    <w:szCs w:val="18"/>
                    <w:highlight w:val="yellow"/>
                  </w:rPr>
                </w:rPrChange>
              </w:rPr>
              <w:t>IP接入</w:t>
            </w:r>
          </w:p>
          <w:p w14:paraId="6E5E1ACB" w14:textId="4842155A" w:rsidR="003339D2" w:rsidRPr="0048714D" w:rsidRDefault="003339D2" w:rsidP="003339D2">
            <w:pPr>
              <w:widowControl/>
              <w:spacing w:line="240" w:lineRule="auto"/>
              <w:ind w:firstLineChars="0" w:firstLine="0"/>
              <w:rPr>
                <w:rFonts w:ascii="宋体" w:hAnsi="宋体" w:cs="宋体"/>
                <w:bCs/>
                <w:color w:val="000000"/>
                <w:kern w:val="0"/>
                <w:sz w:val="18"/>
                <w:szCs w:val="18"/>
                <w:rPrChange w:id="162"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163" w:author="Windows 用户" w:date="2018-05-15T14:50:00Z">
                  <w:rPr>
                    <w:rFonts w:ascii="宋体" w:hAnsi="宋体" w:cs="宋体" w:hint="eastAsia"/>
                    <w:color w:val="000000"/>
                    <w:kern w:val="0"/>
                    <w:sz w:val="18"/>
                    <w:szCs w:val="18"/>
                    <w:highlight w:val="yellow"/>
                  </w:rPr>
                </w:rPrChange>
              </w:rPr>
              <w:t>中继：移动、电信</w:t>
            </w:r>
          </w:p>
        </w:tc>
        <w:tc>
          <w:tcPr>
            <w:tcW w:w="756" w:type="dxa"/>
            <w:tcBorders>
              <w:top w:val="single" w:sz="4" w:space="0" w:color="auto"/>
              <w:left w:val="nil"/>
              <w:bottom w:val="single" w:sz="4" w:space="0" w:color="auto"/>
              <w:right w:val="single" w:sz="4" w:space="0" w:color="auto"/>
            </w:tcBorders>
            <w:vAlign w:val="center"/>
          </w:tcPr>
          <w:p w14:paraId="1EC3A7F3" w14:textId="7AB68FC0" w:rsidR="003339D2" w:rsidRPr="0048714D" w:rsidRDefault="003339D2" w:rsidP="003339D2">
            <w:pPr>
              <w:widowControl/>
              <w:spacing w:line="240" w:lineRule="auto"/>
              <w:ind w:firstLineChars="0" w:firstLine="0"/>
              <w:rPr>
                <w:rFonts w:ascii="宋体" w:hAnsi="宋体" w:cs="宋体"/>
                <w:color w:val="000000"/>
                <w:kern w:val="0"/>
                <w:sz w:val="18"/>
                <w:szCs w:val="18"/>
                <w:rPrChange w:id="164"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165" w:author="Windows 用户" w:date="2018-05-15T14:50:00Z">
                  <w:rPr>
                    <w:rFonts w:ascii="宋体" w:hAnsi="宋体" w:cs="宋体"/>
                    <w:color w:val="000000"/>
                    <w:kern w:val="0"/>
                    <w:sz w:val="18"/>
                    <w:szCs w:val="18"/>
                    <w:highlight w:val="yellow"/>
                  </w:rPr>
                </w:rPrChange>
              </w:rPr>
              <w:t>1</w:t>
            </w:r>
          </w:p>
        </w:tc>
      </w:tr>
      <w:tr w:rsidR="00FC22B5" w:rsidRPr="0048714D" w14:paraId="429AFAAC" w14:textId="530EE72D" w:rsidTr="00A31319">
        <w:trPr>
          <w:trHeight w:val="270"/>
        </w:trPr>
        <w:tc>
          <w:tcPr>
            <w:tcW w:w="987" w:type="dxa"/>
            <w:vMerge/>
            <w:tcBorders>
              <w:left w:val="single" w:sz="4" w:space="0" w:color="auto"/>
              <w:right w:val="single" w:sz="4" w:space="0" w:color="auto"/>
            </w:tcBorders>
            <w:vAlign w:val="center"/>
          </w:tcPr>
          <w:p w14:paraId="1B6E8922" w14:textId="77777777" w:rsidR="003D0603" w:rsidRPr="0048714D" w:rsidRDefault="003D0603" w:rsidP="003339D2">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A8FA355" w14:textId="715D2EC6" w:rsidR="003D0603" w:rsidRPr="0048714D" w:rsidRDefault="003D0603" w:rsidP="003339D2">
            <w:pPr>
              <w:widowControl/>
              <w:spacing w:line="240" w:lineRule="auto"/>
              <w:ind w:firstLineChars="0" w:firstLine="0"/>
              <w:rPr>
                <w:rFonts w:ascii="宋体" w:hAnsi="宋体" w:cs="宋体"/>
                <w:color w:val="000000"/>
                <w:kern w:val="0"/>
                <w:sz w:val="18"/>
                <w:szCs w:val="18"/>
                <w:rPrChange w:id="16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167" w:author="Windows 用户" w:date="2018-05-15T14:50:00Z">
                  <w:rPr>
                    <w:rFonts w:ascii="宋体" w:hAnsi="宋体" w:cs="宋体" w:hint="eastAsia"/>
                    <w:color w:val="000000"/>
                    <w:kern w:val="0"/>
                    <w:sz w:val="18"/>
                    <w:szCs w:val="18"/>
                    <w:highlight w:val="yellow"/>
                  </w:rPr>
                </w:rPrChange>
              </w:rPr>
              <w:t>本地第三方（联通）呼叫异地电信（自主选择移动</w:t>
            </w:r>
            <w:r w:rsidRPr="0048714D">
              <w:rPr>
                <w:color w:val="000000"/>
                <w:kern w:val="0"/>
                <w:sz w:val="18"/>
                <w:szCs w:val="18"/>
                <w:rPrChange w:id="168" w:author="Windows 用户" w:date="2018-05-15T14:50:00Z">
                  <w:rPr>
                    <w:color w:val="000000"/>
                    <w:kern w:val="0"/>
                    <w:sz w:val="18"/>
                    <w:szCs w:val="18"/>
                    <w:highlight w:val="yellow"/>
                  </w:rPr>
                </w:rPrChange>
              </w:rPr>
              <w:t>IP</w:t>
            </w:r>
            <w:r w:rsidRPr="0048714D">
              <w:rPr>
                <w:rFonts w:ascii="宋体" w:hAnsi="宋体" w:cs="宋体" w:hint="eastAsia"/>
                <w:color w:val="000000"/>
                <w:kern w:val="0"/>
                <w:sz w:val="18"/>
                <w:szCs w:val="18"/>
                <w:rPrChange w:id="169" w:author="Windows 用户" w:date="2018-05-15T14:50:00Z">
                  <w:rPr>
                    <w:rFonts w:ascii="宋体" w:hAnsi="宋体" w:cs="宋体" w:hint="eastAsia"/>
                    <w:color w:val="000000"/>
                    <w:kern w:val="0"/>
                    <w:sz w:val="18"/>
                    <w:szCs w:val="18"/>
                    <w:highlight w:val="yellow"/>
                  </w:rPr>
                </w:rPrChange>
              </w:rPr>
              <w:t>长途网）（结算费）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379E6BE" w14:textId="0C0B1DC2" w:rsidR="003D0603" w:rsidRPr="0048714D" w:rsidRDefault="003D0603" w:rsidP="003339D2">
            <w:pPr>
              <w:widowControl/>
              <w:spacing w:line="240" w:lineRule="auto"/>
              <w:ind w:firstLineChars="0" w:firstLine="0"/>
              <w:rPr>
                <w:color w:val="000000"/>
                <w:kern w:val="0"/>
                <w:sz w:val="18"/>
                <w:szCs w:val="18"/>
                <w:rPrChange w:id="170" w:author="Windows 用户" w:date="2018-05-15T14:50:00Z">
                  <w:rPr>
                    <w:color w:val="000000"/>
                    <w:kern w:val="0"/>
                    <w:sz w:val="18"/>
                    <w:szCs w:val="18"/>
                    <w:highlight w:val="yellow"/>
                  </w:rPr>
                </w:rPrChange>
              </w:rPr>
            </w:pPr>
            <w:r w:rsidRPr="0048714D">
              <w:rPr>
                <w:rFonts w:ascii="宋体" w:hAnsi="宋体" w:cs="宋体" w:hint="eastAsia"/>
                <w:color w:val="000000"/>
                <w:kern w:val="0"/>
                <w:sz w:val="18"/>
                <w:szCs w:val="18"/>
                <w:rPrChange w:id="171" w:author="Windows 用户" w:date="2018-05-15T14:50:00Z">
                  <w:rPr>
                    <w:rFonts w:ascii="宋体" w:hAnsi="宋体" w:cs="宋体" w:hint="eastAsia"/>
                    <w:color w:val="000000"/>
                    <w:kern w:val="0"/>
                    <w:sz w:val="18"/>
                    <w:szCs w:val="18"/>
                    <w:highlight w:val="yellow"/>
                  </w:rPr>
                </w:rPrChange>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695F266" w14:textId="21814451" w:rsidR="003D0603" w:rsidRPr="0048714D" w:rsidRDefault="003D0603" w:rsidP="003339D2">
            <w:pPr>
              <w:widowControl/>
              <w:spacing w:line="240" w:lineRule="auto"/>
              <w:ind w:firstLineChars="0" w:firstLine="0"/>
              <w:rPr>
                <w:rFonts w:ascii="宋体" w:hAnsi="宋体" w:cs="宋体"/>
                <w:bCs/>
                <w:color w:val="000000"/>
                <w:kern w:val="0"/>
                <w:sz w:val="18"/>
                <w:szCs w:val="18"/>
                <w:rPrChange w:id="172"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173"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180F1C5" w14:textId="1ED8467C" w:rsidR="003D0603" w:rsidRPr="0048714D" w:rsidRDefault="003D0603" w:rsidP="003339D2">
            <w:pPr>
              <w:widowControl/>
              <w:spacing w:line="240" w:lineRule="auto"/>
              <w:ind w:firstLineChars="0" w:firstLine="0"/>
              <w:rPr>
                <w:rFonts w:ascii="宋体" w:hAnsi="宋体"/>
                <w:sz w:val="18"/>
                <w:szCs w:val="18"/>
                <w:rPrChange w:id="174" w:author="Windows 用户" w:date="2018-05-15T14:50:00Z">
                  <w:rPr>
                    <w:rFonts w:ascii="宋体" w:hAnsi="宋体"/>
                    <w:sz w:val="18"/>
                    <w:szCs w:val="18"/>
                    <w:highlight w:val="yellow"/>
                  </w:rPr>
                </w:rPrChange>
              </w:rPr>
            </w:pPr>
            <w:r w:rsidRPr="0048714D">
              <w:rPr>
                <w:rFonts w:ascii="宋体" w:hAnsi="宋体" w:cs="宋体"/>
                <w:color w:val="000000"/>
                <w:kern w:val="0"/>
                <w:sz w:val="18"/>
                <w:szCs w:val="18"/>
                <w:rPrChange w:id="175" w:author="Windows 用户" w:date="2018-05-15T14:50:00Z">
                  <w:rPr>
                    <w:rFonts w:ascii="宋体" w:hAnsi="宋体" w:cs="宋体"/>
                    <w:color w:val="000000"/>
                    <w:kern w:val="0"/>
                    <w:sz w:val="18"/>
                    <w:szCs w:val="18"/>
                    <w:highlight w:val="yellow"/>
                  </w:rPr>
                </w:rPrChange>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AC7EDAE" w14:textId="1CA2F1FB" w:rsidR="003D0603" w:rsidRPr="0048714D" w:rsidRDefault="003D0603" w:rsidP="003339D2">
            <w:pPr>
              <w:widowControl/>
              <w:spacing w:line="240" w:lineRule="auto"/>
              <w:ind w:firstLineChars="0" w:firstLine="0"/>
              <w:rPr>
                <w:rFonts w:ascii="宋体" w:hAnsi="宋体" w:cs="宋体"/>
                <w:bCs/>
                <w:color w:val="000000"/>
                <w:kern w:val="0"/>
                <w:sz w:val="18"/>
                <w:szCs w:val="18"/>
                <w:rPrChange w:id="176" w:author="Windows 用户" w:date="2018-05-15T14:50:00Z">
                  <w:rPr>
                    <w:rFonts w:ascii="宋体" w:hAnsi="宋体" w:cs="宋体"/>
                    <w:bCs/>
                    <w:color w:val="000000"/>
                    <w:kern w:val="0"/>
                    <w:sz w:val="18"/>
                    <w:szCs w:val="18"/>
                    <w:highlight w:val="yellow"/>
                  </w:rPr>
                </w:rPrChange>
              </w:rPr>
            </w:pPr>
            <w:r w:rsidRPr="0048714D">
              <w:rPr>
                <w:rFonts w:ascii="宋体" w:hAnsi="宋体" w:cs="宋体"/>
                <w:color w:val="000000"/>
                <w:kern w:val="0"/>
                <w:sz w:val="18"/>
                <w:szCs w:val="18"/>
                <w:rPrChange w:id="177"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3229E9A6" w14:textId="77777777" w:rsidR="003D0603" w:rsidRPr="0048714D" w:rsidRDefault="003D0603" w:rsidP="003339D2">
            <w:pPr>
              <w:widowControl/>
              <w:spacing w:line="240" w:lineRule="auto"/>
              <w:ind w:firstLineChars="0" w:firstLine="0"/>
              <w:rPr>
                <w:rFonts w:ascii="宋体" w:hAnsi="宋体" w:cs="宋体"/>
                <w:color w:val="000000"/>
                <w:kern w:val="0"/>
                <w:sz w:val="18"/>
                <w:szCs w:val="18"/>
                <w:rPrChange w:id="178"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179" w:author="Windows 用户" w:date="2018-05-15T14:50:00Z">
                  <w:rPr>
                    <w:rFonts w:ascii="宋体" w:hAnsi="宋体" w:cs="宋体" w:hint="eastAsia"/>
                    <w:color w:val="000000"/>
                    <w:kern w:val="0"/>
                    <w:sz w:val="18"/>
                    <w:szCs w:val="18"/>
                    <w:highlight w:val="yellow"/>
                  </w:rPr>
                </w:rPrChange>
              </w:rPr>
              <w:t>主叫：联通手机号码、固网号码，非长途，非</w:t>
            </w:r>
            <w:r w:rsidRPr="0048714D">
              <w:rPr>
                <w:rFonts w:ascii="宋体" w:hAnsi="宋体" w:cs="宋体"/>
                <w:color w:val="000000"/>
                <w:kern w:val="0"/>
                <w:sz w:val="18"/>
                <w:szCs w:val="18"/>
                <w:rPrChange w:id="180" w:author="Windows 用户" w:date="2018-05-15T14:50:00Z">
                  <w:rPr>
                    <w:rFonts w:ascii="宋体" w:hAnsi="宋体" w:cs="宋体"/>
                    <w:color w:val="000000"/>
                    <w:kern w:val="0"/>
                    <w:sz w:val="18"/>
                    <w:szCs w:val="18"/>
                    <w:highlight w:val="yellow"/>
                  </w:rPr>
                </w:rPrChange>
              </w:rPr>
              <w:t>IP接入</w:t>
            </w:r>
          </w:p>
          <w:p w14:paraId="0CF55961" w14:textId="6A14D3E4" w:rsidR="003D0603" w:rsidRPr="0048714D" w:rsidRDefault="003D0603" w:rsidP="003339D2">
            <w:pPr>
              <w:widowControl/>
              <w:spacing w:line="240" w:lineRule="auto"/>
              <w:ind w:firstLineChars="0" w:firstLine="0"/>
              <w:rPr>
                <w:rFonts w:ascii="宋体" w:hAnsi="宋体" w:cs="宋体"/>
                <w:color w:val="000000"/>
                <w:kern w:val="0"/>
                <w:sz w:val="18"/>
                <w:szCs w:val="18"/>
                <w:rPrChange w:id="181"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182" w:author="Windows 用户" w:date="2018-05-15T14:50:00Z">
                  <w:rPr>
                    <w:rFonts w:ascii="宋体" w:hAnsi="宋体" w:cs="宋体" w:hint="eastAsia"/>
                    <w:color w:val="000000"/>
                    <w:kern w:val="0"/>
                    <w:sz w:val="18"/>
                    <w:szCs w:val="18"/>
                    <w:highlight w:val="yellow"/>
                  </w:rPr>
                </w:rPrChange>
              </w:rPr>
              <w:t>被叫：电信手机号码、固网号码，长途，移动</w:t>
            </w:r>
            <w:r w:rsidRPr="0048714D">
              <w:rPr>
                <w:rFonts w:ascii="宋体" w:hAnsi="宋体" w:cs="宋体"/>
                <w:color w:val="000000"/>
                <w:kern w:val="0"/>
                <w:sz w:val="18"/>
                <w:szCs w:val="18"/>
                <w:rPrChange w:id="183" w:author="Windows 用户" w:date="2018-05-15T14:50:00Z">
                  <w:rPr>
                    <w:rFonts w:ascii="宋体" w:hAnsi="宋体" w:cs="宋体"/>
                    <w:color w:val="000000"/>
                    <w:kern w:val="0"/>
                    <w:sz w:val="18"/>
                    <w:szCs w:val="18"/>
                    <w:highlight w:val="yellow"/>
                  </w:rPr>
                </w:rPrChange>
              </w:rPr>
              <w:t>IP接入</w:t>
            </w:r>
          </w:p>
          <w:p w14:paraId="52F60141" w14:textId="3B728A12" w:rsidR="003D0603" w:rsidRPr="0048714D" w:rsidRDefault="003D0603" w:rsidP="003339D2">
            <w:pPr>
              <w:widowControl/>
              <w:spacing w:line="240" w:lineRule="auto"/>
              <w:ind w:firstLineChars="0" w:firstLine="0"/>
              <w:rPr>
                <w:rFonts w:ascii="宋体" w:hAnsi="宋体" w:cs="宋体"/>
                <w:bCs/>
                <w:color w:val="000000"/>
                <w:kern w:val="0"/>
                <w:sz w:val="18"/>
                <w:szCs w:val="18"/>
                <w:rPrChange w:id="184"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185" w:author="Windows 用户" w:date="2018-05-15T14:50:00Z">
                  <w:rPr>
                    <w:rFonts w:ascii="宋体" w:hAnsi="宋体" w:cs="宋体" w:hint="eastAsia"/>
                    <w:color w:val="000000"/>
                    <w:kern w:val="0"/>
                    <w:sz w:val="18"/>
                    <w:szCs w:val="18"/>
                    <w:highlight w:val="yellow"/>
                  </w:rPr>
                </w:rPrChange>
              </w:rPr>
              <w:t>中继：移动、电信</w:t>
            </w:r>
          </w:p>
        </w:tc>
        <w:tc>
          <w:tcPr>
            <w:tcW w:w="756" w:type="dxa"/>
            <w:tcBorders>
              <w:top w:val="single" w:sz="4" w:space="0" w:color="auto"/>
              <w:left w:val="nil"/>
              <w:bottom w:val="single" w:sz="4" w:space="0" w:color="auto"/>
              <w:right w:val="single" w:sz="4" w:space="0" w:color="auto"/>
            </w:tcBorders>
            <w:vAlign w:val="center"/>
          </w:tcPr>
          <w:p w14:paraId="7DC78847" w14:textId="7F6B300A" w:rsidR="003D0603" w:rsidRPr="0048714D" w:rsidRDefault="003D0603" w:rsidP="003339D2">
            <w:pPr>
              <w:widowControl/>
              <w:spacing w:line="240" w:lineRule="auto"/>
              <w:ind w:firstLineChars="0" w:firstLine="0"/>
              <w:rPr>
                <w:rFonts w:ascii="宋体" w:hAnsi="宋体" w:cs="宋体"/>
                <w:color w:val="000000"/>
                <w:kern w:val="0"/>
                <w:sz w:val="18"/>
                <w:szCs w:val="18"/>
                <w:rPrChange w:id="186"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187" w:author="Windows 用户" w:date="2018-05-15T14:50:00Z">
                  <w:rPr>
                    <w:rFonts w:ascii="宋体" w:hAnsi="宋体" w:cs="宋体"/>
                    <w:color w:val="000000"/>
                    <w:kern w:val="0"/>
                    <w:sz w:val="18"/>
                    <w:szCs w:val="18"/>
                    <w:highlight w:val="yellow"/>
                  </w:rPr>
                </w:rPrChange>
              </w:rPr>
              <w:t>2</w:t>
            </w:r>
          </w:p>
        </w:tc>
      </w:tr>
      <w:tr w:rsidR="00FC22B5" w:rsidRPr="0048714D" w14:paraId="72D12580" w14:textId="77777777" w:rsidTr="00A31319">
        <w:trPr>
          <w:trHeight w:val="270"/>
        </w:trPr>
        <w:tc>
          <w:tcPr>
            <w:tcW w:w="987" w:type="dxa"/>
            <w:vMerge/>
            <w:tcBorders>
              <w:left w:val="single" w:sz="4" w:space="0" w:color="auto"/>
              <w:right w:val="single" w:sz="4" w:space="0" w:color="auto"/>
            </w:tcBorders>
            <w:vAlign w:val="center"/>
          </w:tcPr>
          <w:p w14:paraId="1BEDA9BC" w14:textId="77777777" w:rsidR="005E7D14" w:rsidRPr="0048714D" w:rsidRDefault="005E7D14" w:rsidP="003D0603">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7956033" w14:textId="3467F368" w:rsidR="005E7D14" w:rsidRPr="002D036A" w:rsidRDefault="005E7D14" w:rsidP="003D0603">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本地第三方（联通）呼叫异地电信（结算费）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8984246" w14:textId="7E77A0E2" w:rsidR="005E7D14" w:rsidRPr="002D036A" w:rsidRDefault="005E7D14" w:rsidP="003D0603">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4331E51" w14:textId="1AB52E2E" w:rsidR="005E7D14" w:rsidRPr="002D036A" w:rsidRDefault="005E7D14" w:rsidP="003D0603">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81EEDAE" w14:textId="530BE3F3" w:rsidR="005E7D14" w:rsidRPr="002D036A" w:rsidRDefault="005E7D14" w:rsidP="003D0603">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5910766" w14:textId="6C6D527E" w:rsidR="005E7D14" w:rsidRPr="002D036A" w:rsidRDefault="005E7D14" w:rsidP="003D0603">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6秒</w:t>
            </w:r>
          </w:p>
        </w:tc>
        <w:tc>
          <w:tcPr>
            <w:tcW w:w="3006" w:type="dxa"/>
            <w:tcBorders>
              <w:top w:val="single" w:sz="4" w:space="0" w:color="auto"/>
              <w:left w:val="nil"/>
              <w:bottom w:val="single" w:sz="4" w:space="0" w:color="auto"/>
              <w:right w:val="single" w:sz="4" w:space="0" w:color="auto"/>
            </w:tcBorders>
            <w:vAlign w:val="center"/>
          </w:tcPr>
          <w:p w14:paraId="318434C5" w14:textId="77777777"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主叫：联通手机号码、固网号码，非长途，非</w:t>
            </w:r>
            <w:r w:rsidRPr="002D036A">
              <w:rPr>
                <w:rFonts w:ascii="宋体" w:hAnsi="宋体" w:cs="宋体"/>
                <w:color w:val="000000"/>
                <w:kern w:val="0"/>
                <w:sz w:val="18"/>
                <w:szCs w:val="18"/>
                <w:highlight w:val="yellow"/>
              </w:rPr>
              <w:t>IP接入</w:t>
            </w:r>
          </w:p>
          <w:p w14:paraId="37E92CA1" w14:textId="77777777"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被叫：电信手机号码、</w:t>
            </w:r>
            <w:del w:id="188" w:author="Windows 用户" w:date="2018-05-14T15:45:00Z">
              <w:r w:rsidRPr="002D036A" w:rsidDel="00260EC2">
                <w:rPr>
                  <w:rFonts w:ascii="宋体" w:hAnsi="宋体" w:cs="宋体" w:hint="eastAsia"/>
                  <w:color w:val="000000"/>
                  <w:kern w:val="0"/>
                  <w:sz w:val="18"/>
                  <w:szCs w:val="18"/>
                  <w:highlight w:val="yellow"/>
                </w:rPr>
                <w:delText>铁通</w:delText>
              </w:r>
            </w:del>
            <w:r w:rsidRPr="002D036A">
              <w:rPr>
                <w:rFonts w:ascii="宋体" w:hAnsi="宋体" w:cs="宋体" w:hint="eastAsia"/>
                <w:color w:val="000000"/>
                <w:kern w:val="0"/>
                <w:sz w:val="18"/>
                <w:szCs w:val="18"/>
                <w:highlight w:val="yellow"/>
              </w:rPr>
              <w:t>固话，长途，非</w:t>
            </w:r>
            <w:r w:rsidRPr="002D036A">
              <w:rPr>
                <w:rFonts w:ascii="宋体" w:hAnsi="宋体" w:cs="宋体"/>
                <w:color w:val="000000"/>
                <w:kern w:val="0"/>
                <w:sz w:val="18"/>
                <w:szCs w:val="18"/>
                <w:highlight w:val="yellow"/>
              </w:rPr>
              <w:t>IP接入</w:t>
            </w:r>
          </w:p>
          <w:p w14:paraId="07D5B012" w14:textId="0761E5C6" w:rsidR="005E7D14"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中继：移动、电信</w:t>
            </w:r>
          </w:p>
        </w:tc>
        <w:tc>
          <w:tcPr>
            <w:tcW w:w="756" w:type="dxa"/>
            <w:tcBorders>
              <w:top w:val="single" w:sz="4" w:space="0" w:color="auto"/>
              <w:left w:val="nil"/>
              <w:bottom w:val="single" w:sz="4" w:space="0" w:color="auto"/>
              <w:right w:val="single" w:sz="4" w:space="0" w:color="auto"/>
            </w:tcBorders>
            <w:vAlign w:val="center"/>
          </w:tcPr>
          <w:p w14:paraId="2BD0581D" w14:textId="473E87C5" w:rsidR="005E7D14" w:rsidRPr="002D036A" w:rsidRDefault="00A31319" w:rsidP="003D0603">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3</w:t>
            </w:r>
          </w:p>
        </w:tc>
      </w:tr>
      <w:tr w:rsidR="00FC22B5" w:rsidRPr="0048714D" w14:paraId="1569747E" w14:textId="77777777" w:rsidTr="00231C6B">
        <w:trPr>
          <w:trHeight w:val="270"/>
        </w:trPr>
        <w:tc>
          <w:tcPr>
            <w:tcW w:w="987" w:type="dxa"/>
            <w:vMerge/>
            <w:tcBorders>
              <w:left w:val="single" w:sz="4" w:space="0" w:color="auto"/>
              <w:right w:val="single" w:sz="4" w:space="0" w:color="auto"/>
            </w:tcBorders>
            <w:vAlign w:val="center"/>
          </w:tcPr>
          <w:p w14:paraId="0EE468C5"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B941892" w14:textId="4F93AC3D"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异地电信呼叫本地第三方（联通）（转接费</w:t>
            </w:r>
            <w:r w:rsidRPr="002D036A">
              <w:rPr>
                <w:rFonts w:ascii="宋体" w:hAnsi="宋体" w:cs="宋体"/>
                <w:color w:val="000000"/>
                <w:kern w:val="0"/>
                <w:sz w:val="18"/>
                <w:szCs w:val="18"/>
                <w:highlight w:val="yellow"/>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B7F8310" w14:textId="6F438C21"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5D3D78D" w14:textId="0D63C461"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B0114CA" w14:textId="4771706A"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38757AF" w14:textId="65F26EAB"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6秒</w:t>
            </w:r>
          </w:p>
        </w:tc>
        <w:tc>
          <w:tcPr>
            <w:tcW w:w="3006" w:type="dxa"/>
            <w:vMerge w:val="restart"/>
            <w:tcBorders>
              <w:top w:val="single" w:sz="4" w:space="0" w:color="auto"/>
              <w:left w:val="nil"/>
              <w:right w:val="single" w:sz="4" w:space="0" w:color="auto"/>
            </w:tcBorders>
            <w:vAlign w:val="center"/>
          </w:tcPr>
          <w:p w14:paraId="208C7FFF" w14:textId="77777777"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主叫：电信手机号码、</w:t>
            </w:r>
            <w:del w:id="189" w:author="Windows 用户" w:date="2018-05-14T15:45:00Z">
              <w:r w:rsidRPr="002D036A" w:rsidDel="00260EC2">
                <w:rPr>
                  <w:rFonts w:ascii="宋体" w:hAnsi="宋体" w:cs="宋体" w:hint="eastAsia"/>
                  <w:color w:val="000000"/>
                  <w:kern w:val="0"/>
                  <w:sz w:val="18"/>
                  <w:szCs w:val="18"/>
                  <w:highlight w:val="yellow"/>
                </w:rPr>
                <w:delText>铁通</w:delText>
              </w:r>
            </w:del>
            <w:r w:rsidRPr="002D036A">
              <w:rPr>
                <w:rFonts w:ascii="宋体" w:hAnsi="宋体" w:cs="宋体" w:hint="eastAsia"/>
                <w:color w:val="000000"/>
                <w:kern w:val="0"/>
                <w:sz w:val="18"/>
                <w:szCs w:val="18"/>
                <w:highlight w:val="yellow"/>
              </w:rPr>
              <w:t>固话，长途，非</w:t>
            </w:r>
            <w:r w:rsidRPr="002D036A">
              <w:rPr>
                <w:rFonts w:ascii="宋体" w:hAnsi="宋体" w:cs="宋体"/>
                <w:color w:val="000000"/>
                <w:kern w:val="0"/>
                <w:sz w:val="18"/>
                <w:szCs w:val="18"/>
                <w:highlight w:val="yellow"/>
              </w:rPr>
              <w:t>IP接入</w:t>
            </w:r>
          </w:p>
          <w:p w14:paraId="4917265D" w14:textId="77777777"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被叫：联通手机号码、固话，非长途，非</w:t>
            </w:r>
            <w:r w:rsidRPr="002D036A">
              <w:rPr>
                <w:rFonts w:ascii="宋体" w:hAnsi="宋体" w:cs="宋体"/>
                <w:color w:val="000000"/>
                <w:kern w:val="0"/>
                <w:sz w:val="18"/>
                <w:szCs w:val="18"/>
                <w:highlight w:val="yellow"/>
              </w:rPr>
              <w:t>IP接入</w:t>
            </w:r>
          </w:p>
          <w:p w14:paraId="6A3BA74B" w14:textId="182797A0"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中继：移动、电信</w:t>
            </w:r>
          </w:p>
        </w:tc>
        <w:tc>
          <w:tcPr>
            <w:tcW w:w="756" w:type="dxa"/>
            <w:vMerge w:val="restart"/>
            <w:tcBorders>
              <w:top w:val="single" w:sz="4" w:space="0" w:color="auto"/>
              <w:left w:val="nil"/>
              <w:right w:val="single" w:sz="4" w:space="0" w:color="auto"/>
            </w:tcBorders>
            <w:vAlign w:val="center"/>
          </w:tcPr>
          <w:p w14:paraId="0D8DD678" w14:textId="69E6FDAE"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4</w:t>
            </w:r>
          </w:p>
        </w:tc>
      </w:tr>
      <w:tr w:rsidR="00FC22B5" w:rsidRPr="0048714D" w14:paraId="19C20925" w14:textId="77777777" w:rsidTr="00231C6B">
        <w:trPr>
          <w:trHeight w:val="270"/>
        </w:trPr>
        <w:tc>
          <w:tcPr>
            <w:tcW w:w="987" w:type="dxa"/>
            <w:vMerge/>
            <w:tcBorders>
              <w:left w:val="single" w:sz="4" w:space="0" w:color="auto"/>
              <w:right w:val="single" w:sz="4" w:space="0" w:color="auto"/>
            </w:tcBorders>
            <w:vAlign w:val="center"/>
          </w:tcPr>
          <w:p w14:paraId="229DC15D"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90FDD43" w14:textId="1AEEEF6A"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异地电信呼叫本地第三方（联通）（结算费）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0A809F7" w14:textId="6857D671"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9930C2B" w14:textId="541BA135"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9469361" w14:textId="19708E50"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390CE32" w14:textId="0813D291" w:rsidR="00A31319" w:rsidRPr="002D036A" w:rsidRDefault="00A31319" w:rsidP="00A31319">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6秒</w:t>
            </w:r>
          </w:p>
        </w:tc>
        <w:tc>
          <w:tcPr>
            <w:tcW w:w="3006" w:type="dxa"/>
            <w:vMerge/>
            <w:tcBorders>
              <w:left w:val="nil"/>
              <w:bottom w:val="single" w:sz="4" w:space="0" w:color="auto"/>
              <w:right w:val="single" w:sz="4" w:space="0" w:color="auto"/>
            </w:tcBorders>
            <w:vAlign w:val="center"/>
          </w:tcPr>
          <w:p w14:paraId="45434BD3"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Change w:id="190" w:author="Windows 用户" w:date="2018-05-15T14:50:00Z">
                  <w:rPr>
                    <w:rFonts w:ascii="宋体" w:hAnsi="宋体" w:cs="宋体"/>
                    <w:color w:val="000000"/>
                    <w:kern w:val="0"/>
                    <w:sz w:val="18"/>
                    <w:szCs w:val="18"/>
                    <w:highlight w:val="yellow"/>
                  </w:rPr>
                </w:rPrChange>
              </w:rPr>
            </w:pPr>
          </w:p>
        </w:tc>
        <w:tc>
          <w:tcPr>
            <w:tcW w:w="756" w:type="dxa"/>
            <w:vMerge/>
            <w:tcBorders>
              <w:left w:val="nil"/>
              <w:bottom w:val="single" w:sz="4" w:space="0" w:color="auto"/>
              <w:right w:val="single" w:sz="4" w:space="0" w:color="auto"/>
            </w:tcBorders>
            <w:vAlign w:val="center"/>
          </w:tcPr>
          <w:p w14:paraId="41C0BA90"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Change w:id="191" w:author="Windows 用户" w:date="2018-05-15T14:50:00Z">
                  <w:rPr>
                    <w:rFonts w:ascii="宋体" w:hAnsi="宋体" w:cs="宋体"/>
                    <w:color w:val="000000"/>
                    <w:kern w:val="0"/>
                    <w:sz w:val="18"/>
                    <w:szCs w:val="18"/>
                    <w:highlight w:val="yellow"/>
                  </w:rPr>
                </w:rPrChange>
              </w:rPr>
            </w:pPr>
          </w:p>
        </w:tc>
      </w:tr>
      <w:tr w:rsidR="00FC22B5" w:rsidRPr="0048714D" w14:paraId="64CF0A1B" w14:textId="6AC41150" w:rsidTr="00954C57">
        <w:trPr>
          <w:trHeight w:val="270"/>
        </w:trPr>
        <w:tc>
          <w:tcPr>
            <w:tcW w:w="987" w:type="dxa"/>
            <w:vMerge/>
            <w:tcBorders>
              <w:left w:val="single" w:sz="4" w:space="0" w:color="auto"/>
              <w:right w:val="single" w:sz="4" w:space="0" w:color="auto"/>
            </w:tcBorders>
            <w:vAlign w:val="center"/>
          </w:tcPr>
          <w:p w14:paraId="7B418169"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B0E941B" w14:textId="3C11D1A8" w:rsidR="00A31319" w:rsidRPr="0048714D" w:rsidRDefault="00A31319" w:rsidP="00A31319">
            <w:pPr>
              <w:widowControl/>
              <w:spacing w:line="240" w:lineRule="auto"/>
              <w:ind w:firstLineChars="0" w:firstLine="0"/>
              <w:rPr>
                <w:rFonts w:ascii="宋体" w:hAnsi="宋体" w:cs="宋体"/>
                <w:color w:val="000000"/>
                <w:kern w:val="0"/>
                <w:sz w:val="18"/>
                <w:szCs w:val="18"/>
                <w:rPrChange w:id="19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193" w:author="Windows 用户" w:date="2018-05-15T14:50:00Z">
                  <w:rPr>
                    <w:rFonts w:ascii="宋体" w:hAnsi="宋体" w:cs="宋体" w:hint="eastAsia"/>
                    <w:color w:val="000000"/>
                    <w:kern w:val="0"/>
                    <w:sz w:val="18"/>
                    <w:szCs w:val="18"/>
                    <w:highlight w:val="yellow"/>
                  </w:rPr>
                </w:rPrChange>
              </w:rPr>
              <w:t>异地移动呼叫本地第三方（联通）（转接费</w:t>
            </w:r>
            <w:r w:rsidRPr="0048714D">
              <w:rPr>
                <w:rFonts w:ascii="宋体" w:hAnsi="宋体" w:cs="宋体"/>
                <w:color w:val="000000"/>
                <w:kern w:val="0"/>
                <w:sz w:val="18"/>
                <w:szCs w:val="18"/>
                <w:rPrChange w:id="194" w:author="Windows 用户" w:date="2018-05-15T14:50:00Z">
                  <w:rPr>
                    <w:rFonts w:ascii="宋体" w:hAnsi="宋体" w:cs="宋体"/>
                    <w:color w:val="000000"/>
                    <w:kern w:val="0"/>
                    <w:sz w:val="18"/>
                    <w:szCs w:val="18"/>
                    <w:highlight w:val="yellow"/>
                  </w:rPr>
                </w:rPrChange>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9548622" w14:textId="72D7DFB5" w:rsidR="00A31319" w:rsidRPr="0048714D" w:rsidRDefault="00A31319" w:rsidP="00A31319">
            <w:pPr>
              <w:widowControl/>
              <w:spacing w:line="240" w:lineRule="auto"/>
              <w:ind w:firstLineChars="0" w:firstLine="0"/>
              <w:rPr>
                <w:color w:val="000000"/>
                <w:kern w:val="0"/>
                <w:sz w:val="18"/>
                <w:szCs w:val="18"/>
                <w:rPrChange w:id="195" w:author="Windows 用户" w:date="2018-05-15T14:50:00Z">
                  <w:rPr>
                    <w:color w:val="000000"/>
                    <w:kern w:val="0"/>
                    <w:sz w:val="18"/>
                    <w:szCs w:val="18"/>
                    <w:highlight w:val="yellow"/>
                  </w:rPr>
                </w:rPrChange>
              </w:rPr>
            </w:pPr>
            <w:r w:rsidRPr="0048714D">
              <w:rPr>
                <w:rFonts w:ascii="宋体" w:hAnsi="宋体" w:cs="宋体" w:hint="eastAsia"/>
                <w:color w:val="000000"/>
                <w:kern w:val="0"/>
                <w:sz w:val="18"/>
                <w:szCs w:val="18"/>
                <w:rPrChange w:id="196" w:author="Windows 用户" w:date="2018-05-15T14:50:00Z">
                  <w:rPr>
                    <w:rFonts w:ascii="宋体" w:hAnsi="宋体" w:cs="宋体" w:hint="eastAsia"/>
                    <w:color w:val="000000"/>
                    <w:kern w:val="0"/>
                    <w:sz w:val="18"/>
                    <w:szCs w:val="18"/>
                    <w:highlight w:val="yellow"/>
                  </w:rPr>
                </w:rPrChange>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AAA9447" w14:textId="5EAE177E" w:rsidR="00A31319" w:rsidRPr="0048714D" w:rsidRDefault="00A31319" w:rsidP="00A31319">
            <w:pPr>
              <w:widowControl/>
              <w:spacing w:line="240" w:lineRule="auto"/>
              <w:ind w:firstLineChars="0" w:firstLine="0"/>
              <w:rPr>
                <w:rFonts w:ascii="宋体" w:hAnsi="宋体" w:cs="宋体"/>
                <w:bCs/>
                <w:color w:val="000000"/>
                <w:kern w:val="0"/>
                <w:sz w:val="18"/>
                <w:szCs w:val="18"/>
                <w:rPrChange w:id="197"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198"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D073E09" w14:textId="57C8169D" w:rsidR="00A31319" w:rsidRPr="0048714D" w:rsidRDefault="00A31319" w:rsidP="00A31319">
            <w:pPr>
              <w:widowControl/>
              <w:spacing w:line="240" w:lineRule="auto"/>
              <w:ind w:firstLineChars="0" w:firstLine="0"/>
              <w:rPr>
                <w:rFonts w:ascii="宋体" w:hAnsi="宋体"/>
                <w:sz w:val="18"/>
                <w:szCs w:val="18"/>
                <w:rPrChange w:id="199" w:author="Windows 用户" w:date="2018-05-15T14:50:00Z">
                  <w:rPr>
                    <w:rFonts w:ascii="宋体" w:hAnsi="宋体"/>
                    <w:sz w:val="18"/>
                    <w:szCs w:val="18"/>
                    <w:highlight w:val="yellow"/>
                  </w:rPr>
                </w:rPrChange>
              </w:rPr>
            </w:pPr>
            <w:r w:rsidRPr="0048714D">
              <w:rPr>
                <w:rFonts w:ascii="宋体" w:hAnsi="宋体" w:cs="宋体"/>
                <w:color w:val="000000"/>
                <w:kern w:val="0"/>
                <w:sz w:val="18"/>
                <w:szCs w:val="18"/>
                <w:rPrChange w:id="200" w:author="Windows 用户" w:date="2018-05-15T14:50:00Z">
                  <w:rPr>
                    <w:rFonts w:ascii="宋体" w:hAnsi="宋体" w:cs="宋体"/>
                    <w:color w:val="000000"/>
                    <w:kern w:val="0"/>
                    <w:sz w:val="18"/>
                    <w:szCs w:val="18"/>
                    <w:highlight w:val="yellow"/>
                  </w:rPr>
                </w:rPrChange>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9E3BBBA" w14:textId="321856B5" w:rsidR="00A31319" w:rsidRPr="0048714D" w:rsidRDefault="00A31319" w:rsidP="00A31319">
            <w:pPr>
              <w:widowControl/>
              <w:spacing w:line="240" w:lineRule="auto"/>
              <w:ind w:firstLineChars="0" w:firstLine="0"/>
              <w:rPr>
                <w:rFonts w:ascii="宋体" w:hAnsi="宋体" w:cs="宋体"/>
                <w:bCs/>
                <w:color w:val="000000"/>
                <w:kern w:val="0"/>
                <w:sz w:val="18"/>
                <w:szCs w:val="18"/>
                <w:rPrChange w:id="201" w:author="Windows 用户" w:date="2018-05-15T14:50:00Z">
                  <w:rPr>
                    <w:rFonts w:ascii="宋体" w:hAnsi="宋体" w:cs="宋体"/>
                    <w:bCs/>
                    <w:color w:val="000000"/>
                    <w:kern w:val="0"/>
                    <w:sz w:val="18"/>
                    <w:szCs w:val="18"/>
                    <w:highlight w:val="yellow"/>
                  </w:rPr>
                </w:rPrChange>
              </w:rPr>
            </w:pPr>
            <w:r w:rsidRPr="0048714D">
              <w:rPr>
                <w:rFonts w:ascii="宋体" w:hAnsi="宋体" w:cs="宋体"/>
                <w:color w:val="000000"/>
                <w:kern w:val="0"/>
                <w:sz w:val="18"/>
                <w:szCs w:val="18"/>
                <w:rPrChange w:id="202"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6AC33724"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Change w:id="20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04" w:author="Windows 用户" w:date="2018-05-15T14:50:00Z">
                  <w:rPr>
                    <w:rFonts w:ascii="宋体" w:hAnsi="宋体" w:cs="宋体" w:hint="eastAsia"/>
                    <w:color w:val="000000"/>
                    <w:kern w:val="0"/>
                    <w:sz w:val="18"/>
                    <w:szCs w:val="18"/>
                    <w:highlight w:val="yellow"/>
                  </w:rPr>
                </w:rPrChange>
              </w:rPr>
              <w:t>主叫：移动手机号码、铁通固话，长途，非</w:t>
            </w:r>
            <w:r w:rsidRPr="0048714D">
              <w:rPr>
                <w:rFonts w:ascii="宋体" w:hAnsi="宋体" w:cs="宋体"/>
                <w:color w:val="000000"/>
                <w:kern w:val="0"/>
                <w:sz w:val="18"/>
                <w:szCs w:val="18"/>
                <w:rPrChange w:id="205" w:author="Windows 用户" w:date="2018-05-15T14:50:00Z">
                  <w:rPr>
                    <w:rFonts w:ascii="宋体" w:hAnsi="宋体" w:cs="宋体"/>
                    <w:color w:val="000000"/>
                    <w:kern w:val="0"/>
                    <w:sz w:val="18"/>
                    <w:szCs w:val="18"/>
                    <w:highlight w:val="yellow"/>
                  </w:rPr>
                </w:rPrChange>
              </w:rPr>
              <w:t>IP接入</w:t>
            </w:r>
          </w:p>
          <w:p w14:paraId="5E2754AA"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Change w:id="20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07" w:author="Windows 用户" w:date="2018-05-15T14:50:00Z">
                  <w:rPr>
                    <w:rFonts w:ascii="宋体" w:hAnsi="宋体" w:cs="宋体" w:hint="eastAsia"/>
                    <w:color w:val="000000"/>
                    <w:kern w:val="0"/>
                    <w:sz w:val="18"/>
                    <w:szCs w:val="18"/>
                    <w:highlight w:val="yellow"/>
                  </w:rPr>
                </w:rPrChange>
              </w:rPr>
              <w:t>被叫：联通手机号码、固话，非长途，非</w:t>
            </w:r>
            <w:r w:rsidRPr="0048714D">
              <w:rPr>
                <w:rFonts w:ascii="宋体" w:hAnsi="宋体" w:cs="宋体"/>
                <w:color w:val="000000"/>
                <w:kern w:val="0"/>
                <w:sz w:val="18"/>
                <w:szCs w:val="18"/>
                <w:rPrChange w:id="208" w:author="Windows 用户" w:date="2018-05-15T14:50:00Z">
                  <w:rPr>
                    <w:rFonts w:ascii="宋体" w:hAnsi="宋体" w:cs="宋体"/>
                    <w:color w:val="000000"/>
                    <w:kern w:val="0"/>
                    <w:sz w:val="18"/>
                    <w:szCs w:val="18"/>
                    <w:highlight w:val="yellow"/>
                  </w:rPr>
                </w:rPrChange>
              </w:rPr>
              <w:t>IP接入</w:t>
            </w:r>
          </w:p>
          <w:p w14:paraId="30A5D452" w14:textId="25E7EFE0" w:rsidR="00A31319" w:rsidRPr="0048714D" w:rsidRDefault="00A31319" w:rsidP="00A31319">
            <w:pPr>
              <w:widowControl/>
              <w:spacing w:line="240" w:lineRule="auto"/>
              <w:ind w:firstLineChars="0" w:firstLine="0"/>
              <w:rPr>
                <w:rFonts w:ascii="宋体" w:hAnsi="宋体" w:cs="宋体"/>
                <w:bCs/>
                <w:color w:val="000000"/>
                <w:kern w:val="0"/>
                <w:sz w:val="18"/>
                <w:szCs w:val="18"/>
                <w:rPrChange w:id="209"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210" w:author="Windows 用户" w:date="2018-05-15T14:50:00Z">
                  <w:rPr>
                    <w:rFonts w:ascii="宋体" w:hAnsi="宋体" w:cs="宋体" w:hint="eastAsia"/>
                    <w:color w:val="000000"/>
                    <w:kern w:val="0"/>
                    <w:sz w:val="18"/>
                    <w:szCs w:val="18"/>
                    <w:highlight w:val="yellow"/>
                  </w:rPr>
                </w:rPrChange>
              </w:rPr>
              <w:t>中继：移动、电信</w:t>
            </w:r>
          </w:p>
        </w:tc>
        <w:tc>
          <w:tcPr>
            <w:tcW w:w="756" w:type="dxa"/>
            <w:tcBorders>
              <w:top w:val="single" w:sz="4" w:space="0" w:color="auto"/>
              <w:left w:val="nil"/>
              <w:bottom w:val="single" w:sz="4" w:space="0" w:color="auto"/>
              <w:right w:val="single" w:sz="4" w:space="0" w:color="auto"/>
            </w:tcBorders>
            <w:vAlign w:val="center"/>
          </w:tcPr>
          <w:p w14:paraId="7ED91E46" w14:textId="12A4EF3A" w:rsidR="00A31319" w:rsidRPr="0048714D" w:rsidRDefault="006E1247" w:rsidP="00A31319">
            <w:pPr>
              <w:widowControl/>
              <w:spacing w:line="240" w:lineRule="auto"/>
              <w:ind w:firstLineChars="0" w:firstLine="0"/>
              <w:rPr>
                <w:rFonts w:ascii="宋体" w:hAnsi="宋体" w:cs="宋体"/>
                <w:color w:val="000000"/>
                <w:kern w:val="0"/>
                <w:sz w:val="18"/>
                <w:szCs w:val="18"/>
                <w:rPrChange w:id="211"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12" w:author="Windows 用户" w:date="2018-05-15T14:50:00Z">
                  <w:rPr>
                    <w:rFonts w:ascii="宋体" w:hAnsi="宋体" w:cs="宋体"/>
                    <w:color w:val="000000"/>
                    <w:kern w:val="0"/>
                    <w:sz w:val="18"/>
                    <w:szCs w:val="18"/>
                    <w:highlight w:val="yellow"/>
                  </w:rPr>
                </w:rPrChange>
              </w:rPr>
              <w:t>5</w:t>
            </w:r>
          </w:p>
        </w:tc>
      </w:tr>
      <w:tr w:rsidR="00FC22B5" w:rsidRPr="0048714D" w14:paraId="56532623" w14:textId="6A6B5911" w:rsidTr="00954C57">
        <w:trPr>
          <w:trHeight w:val="270"/>
        </w:trPr>
        <w:tc>
          <w:tcPr>
            <w:tcW w:w="987" w:type="dxa"/>
            <w:vMerge/>
            <w:tcBorders>
              <w:left w:val="single" w:sz="4" w:space="0" w:color="auto"/>
              <w:right w:val="single" w:sz="4" w:space="0" w:color="auto"/>
            </w:tcBorders>
            <w:vAlign w:val="center"/>
          </w:tcPr>
          <w:p w14:paraId="45931A79"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76B60AF" w14:textId="72280BD1" w:rsidR="00A31319" w:rsidRPr="0048714D" w:rsidRDefault="00A31319" w:rsidP="00A31319">
            <w:pPr>
              <w:widowControl/>
              <w:spacing w:line="240" w:lineRule="auto"/>
              <w:ind w:firstLineChars="0" w:firstLine="0"/>
              <w:rPr>
                <w:rFonts w:ascii="宋体" w:hAnsi="宋体" w:cs="宋体"/>
                <w:color w:val="000000"/>
                <w:kern w:val="0"/>
                <w:sz w:val="18"/>
                <w:szCs w:val="18"/>
                <w:rPrChange w:id="21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14" w:author="Windows 用户" w:date="2018-05-15T14:50:00Z">
                  <w:rPr>
                    <w:rFonts w:ascii="宋体" w:hAnsi="宋体" w:cs="宋体" w:hint="eastAsia"/>
                    <w:color w:val="000000"/>
                    <w:kern w:val="0"/>
                    <w:sz w:val="18"/>
                    <w:szCs w:val="18"/>
                    <w:highlight w:val="yellow"/>
                  </w:rPr>
                </w:rPrChange>
              </w:rPr>
              <w:t>本地移动用户呼叫异地第三方（联通）（经电信长途网）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D68F36A" w14:textId="2C4DCD94" w:rsidR="00A31319" w:rsidRPr="0048714D" w:rsidRDefault="00A31319" w:rsidP="00A31319">
            <w:pPr>
              <w:widowControl/>
              <w:spacing w:line="240" w:lineRule="auto"/>
              <w:ind w:firstLineChars="0" w:firstLine="0"/>
              <w:rPr>
                <w:color w:val="000000"/>
                <w:kern w:val="0"/>
                <w:sz w:val="18"/>
                <w:szCs w:val="18"/>
                <w:rPrChange w:id="215" w:author="Windows 用户" w:date="2018-05-15T14:50:00Z">
                  <w:rPr>
                    <w:color w:val="000000"/>
                    <w:kern w:val="0"/>
                    <w:sz w:val="18"/>
                    <w:szCs w:val="18"/>
                    <w:highlight w:val="yellow"/>
                  </w:rPr>
                </w:rPrChange>
              </w:rPr>
            </w:pPr>
            <w:r w:rsidRPr="0048714D">
              <w:rPr>
                <w:rFonts w:ascii="宋体" w:hAnsi="宋体" w:cs="宋体" w:hint="eastAsia"/>
                <w:color w:val="000000"/>
                <w:kern w:val="0"/>
                <w:sz w:val="18"/>
                <w:szCs w:val="18"/>
                <w:rPrChange w:id="216" w:author="Windows 用户" w:date="2018-05-15T14:50:00Z">
                  <w:rPr>
                    <w:rFonts w:ascii="宋体" w:hAnsi="宋体" w:cs="宋体" w:hint="eastAsia"/>
                    <w:color w:val="000000"/>
                    <w:kern w:val="0"/>
                    <w:sz w:val="18"/>
                    <w:szCs w:val="18"/>
                    <w:highlight w:val="yellow"/>
                  </w:rPr>
                </w:rPrChange>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E4EFB2E" w14:textId="3FD47B49" w:rsidR="00A31319" w:rsidRPr="0048714D" w:rsidRDefault="00A31319" w:rsidP="00A31319">
            <w:pPr>
              <w:widowControl/>
              <w:spacing w:line="240" w:lineRule="auto"/>
              <w:ind w:firstLineChars="0" w:firstLine="0"/>
              <w:rPr>
                <w:rFonts w:ascii="宋体" w:hAnsi="宋体" w:cs="宋体"/>
                <w:bCs/>
                <w:color w:val="000000"/>
                <w:kern w:val="0"/>
                <w:sz w:val="18"/>
                <w:szCs w:val="18"/>
                <w:rPrChange w:id="217"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218"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706ED1A" w14:textId="558A7529" w:rsidR="00A31319" w:rsidRPr="0048714D" w:rsidRDefault="00A31319" w:rsidP="00A31319">
            <w:pPr>
              <w:widowControl/>
              <w:spacing w:line="240" w:lineRule="auto"/>
              <w:ind w:firstLineChars="0" w:firstLine="0"/>
              <w:rPr>
                <w:rFonts w:ascii="宋体" w:hAnsi="宋体"/>
                <w:sz w:val="18"/>
                <w:szCs w:val="18"/>
                <w:rPrChange w:id="219" w:author="Windows 用户" w:date="2018-05-15T14:50:00Z">
                  <w:rPr>
                    <w:rFonts w:ascii="宋体" w:hAnsi="宋体"/>
                    <w:sz w:val="18"/>
                    <w:szCs w:val="18"/>
                    <w:highlight w:val="yellow"/>
                  </w:rPr>
                </w:rPrChange>
              </w:rPr>
            </w:pPr>
            <w:r w:rsidRPr="0048714D">
              <w:rPr>
                <w:rFonts w:ascii="宋体" w:hAnsi="宋体" w:cs="宋体"/>
                <w:color w:val="000000"/>
                <w:kern w:val="0"/>
                <w:sz w:val="18"/>
                <w:szCs w:val="18"/>
                <w:rPrChange w:id="220" w:author="Windows 用户" w:date="2018-05-15T14:50:00Z">
                  <w:rPr>
                    <w:rFonts w:ascii="宋体" w:hAnsi="宋体" w:cs="宋体"/>
                    <w:color w:val="000000"/>
                    <w:kern w:val="0"/>
                    <w:sz w:val="18"/>
                    <w:szCs w:val="18"/>
                    <w:highlight w:val="yellow"/>
                  </w:rPr>
                </w:rPrChange>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FC2CCAB" w14:textId="3BBD9756" w:rsidR="00A31319" w:rsidRPr="0048714D" w:rsidRDefault="00A31319" w:rsidP="00A31319">
            <w:pPr>
              <w:widowControl/>
              <w:spacing w:line="240" w:lineRule="auto"/>
              <w:ind w:firstLineChars="0" w:firstLine="0"/>
              <w:rPr>
                <w:rFonts w:ascii="宋体" w:hAnsi="宋体" w:cs="宋体"/>
                <w:bCs/>
                <w:color w:val="000000"/>
                <w:kern w:val="0"/>
                <w:sz w:val="18"/>
                <w:szCs w:val="18"/>
                <w:rPrChange w:id="221" w:author="Windows 用户" w:date="2018-05-15T14:50:00Z">
                  <w:rPr>
                    <w:rFonts w:ascii="宋体" w:hAnsi="宋体" w:cs="宋体"/>
                    <w:bCs/>
                    <w:color w:val="000000"/>
                    <w:kern w:val="0"/>
                    <w:sz w:val="18"/>
                    <w:szCs w:val="18"/>
                    <w:highlight w:val="yellow"/>
                  </w:rPr>
                </w:rPrChange>
              </w:rPr>
            </w:pPr>
            <w:r w:rsidRPr="0048714D">
              <w:rPr>
                <w:rFonts w:ascii="宋体" w:hAnsi="宋体" w:cs="宋体"/>
                <w:color w:val="000000"/>
                <w:kern w:val="0"/>
                <w:sz w:val="18"/>
                <w:szCs w:val="18"/>
                <w:rPrChange w:id="222"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7363983A" w14:textId="5C7A4BB3" w:rsidR="00A31319" w:rsidRPr="0048714D" w:rsidRDefault="00A31319" w:rsidP="00A31319">
            <w:pPr>
              <w:widowControl/>
              <w:spacing w:line="240" w:lineRule="auto"/>
              <w:ind w:firstLineChars="0" w:firstLine="0"/>
              <w:rPr>
                <w:rFonts w:ascii="宋体" w:hAnsi="宋体" w:cs="宋体"/>
                <w:color w:val="000000"/>
                <w:kern w:val="0"/>
                <w:sz w:val="18"/>
                <w:szCs w:val="18"/>
                <w:rPrChange w:id="22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24" w:author="Windows 用户" w:date="2018-05-15T14:50:00Z">
                  <w:rPr>
                    <w:rFonts w:ascii="宋体" w:hAnsi="宋体" w:cs="宋体" w:hint="eastAsia"/>
                    <w:color w:val="000000"/>
                    <w:kern w:val="0"/>
                    <w:sz w:val="18"/>
                    <w:szCs w:val="18"/>
                    <w:highlight w:val="yellow"/>
                  </w:rPr>
                </w:rPrChange>
              </w:rPr>
              <w:t>主叫：移动手机号码、铁通固话，</w:t>
            </w:r>
            <w:r w:rsidR="00B45C8E" w:rsidRPr="0048714D">
              <w:rPr>
                <w:rFonts w:ascii="宋体" w:hAnsi="宋体" w:cs="宋体" w:hint="eastAsia"/>
                <w:color w:val="000000"/>
                <w:kern w:val="0"/>
                <w:sz w:val="18"/>
                <w:szCs w:val="18"/>
                <w:rPrChange w:id="225" w:author="Windows 用户" w:date="2018-05-15T14:50:00Z">
                  <w:rPr>
                    <w:rFonts w:ascii="宋体" w:hAnsi="宋体" w:cs="宋体" w:hint="eastAsia"/>
                    <w:color w:val="000000"/>
                    <w:kern w:val="0"/>
                    <w:sz w:val="18"/>
                    <w:szCs w:val="18"/>
                    <w:highlight w:val="yellow"/>
                  </w:rPr>
                </w:rPrChange>
              </w:rPr>
              <w:t>非</w:t>
            </w:r>
            <w:r w:rsidRPr="0048714D">
              <w:rPr>
                <w:rFonts w:ascii="宋体" w:hAnsi="宋体" w:cs="宋体" w:hint="eastAsia"/>
                <w:color w:val="000000"/>
                <w:kern w:val="0"/>
                <w:sz w:val="18"/>
                <w:szCs w:val="18"/>
                <w:rPrChange w:id="226" w:author="Windows 用户" w:date="2018-05-15T14:50:00Z">
                  <w:rPr>
                    <w:rFonts w:ascii="宋体" w:hAnsi="宋体" w:cs="宋体" w:hint="eastAsia"/>
                    <w:color w:val="000000"/>
                    <w:kern w:val="0"/>
                    <w:sz w:val="18"/>
                    <w:szCs w:val="18"/>
                    <w:highlight w:val="yellow"/>
                  </w:rPr>
                </w:rPrChange>
              </w:rPr>
              <w:t>判断长途，非</w:t>
            </w:r>
            <w:r w:rsidRPr="0048714D">
              <w:rPr>
                <w:rFonts w:ascii="宋体" w:hAnsi="宋体" w:cs="宋体"/>
                <w:color w:val="000000"/>
                <w:kern w:val="0"/>
                <w:sz w:val="18"/>
                <w:szCs w:val="18"/>
                <w:rPrChange w:id="227" w:author="Windows 用户" w:date="2018-05-15T14:50:00Z">
                  <w:rPr>
                    <w:rFonts w:ascii="宋体" w:hAnsi="宋体" w:cs="宋体"/>
                    <w:color w:val="000000"/>
                    <w:kern w:val="0"/>
                    <w:sz w:val="18"/>
                    <w:szCs w:val="18"/>
                    <w:highlight w:val="yellow"/>
                  </w:rPr>
                </w:rPrChange>
              </w:rPr>
              <w:t>IP接入</w:t>
            </w:r>
          </w:p>
          <w:p w14:paraId="4ED3EF0B"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Change w:id="228"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29" w:author="Windows 用户" w:date="2018-05-15T14:50:00Z">
                  <w:rPr>
                    <w:rFonts w:ascii="宋体" w:hAnsi="宋体" w:cs="宋体" w:hint="eastAsia"/>
                    <w:color w:val="000000"/>
                    <w:kern w:val="0"/>
                    <w:sz w:val="18"/>
                    <w:szCs w:val="18"/>
                    <w:highlight w:val="yellow"/>
                  </w:rPr>
                </w:rPrChange>
              </w:rPr>
              <w:t>被叫：联通手机号码、固话，长途，非</w:t>
            </w:r>
            <w:r w:rsidRPr="0048714D">
              <w:rPr>
                <w:rFonts w:ascii="宋体" w:hAnsi="宋体" w:cs="宋体"/>
                <w:color w:val="000000"/>
                <w:kern w:val="0"/>
                <w:sz w:val="18"/>
                <w:szCs w:val="18"/>
                <w:rPrChange w:id="230" w:author="Windows 用户" w:date="2018-05-15T14:50:00Z">
                  <w:rPr>
                    <w:rFonts w:ascii="宋体" w:hAnsi="宋体" w:cs="宋体"/>
                    <w:color w:val="000000"/>
                    <w:kern w:val="0"/>
                    <w:sz w:val="18"/>
                    <w:szCs w:val="18"/>
                    <w:highlight w:val="yellow"/>
                  </w:rPr>
                </w:rPrChange>
              </w:rPr>
              <w:t>IP接入</w:t>
            </w:r>
          </w:p>
          <w:p w14:paraId="7F32AE3C" w14:textId="33864A25" w:rsidR="00A31319" w:rsidRPr="0048714D" w:rsidRDefault="00A31319" w:rsidP="00A31319">
            <w:pPr>
              <w:widowControl/>
              <w:spacing w:line="240" w:lineRule="auto"/>
              <w:ind w:firstLineChars="0" w:firstLine="0"/>
              <w:rPr>
                <w:rFonts w:ascii="宋体" w:hAnsi="宋体" w:cs="宋体"/>
                <w:bCs/>
                <w:color w:val="000000"/>
                <w:kern w:val="0"/>
                <w:sz w:val="18"/>
                <w:szCs w:val="18"/>
                <w:rPrChange w:id="231"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232" w:author="Windows 用户" w:date="2018-05-15T14:50:00Z">
                  <w:rPr>
                    <w:rFonts w:ascii="宋体" w:hAnsi="宋体" w:cs="宋体" w:hint="eastAsia"/>
                    <w:color w:val="000000"/>
                    <w:kern w:val="0"/>
                    <w:sz w:val="18"/>
                    <w:szCs w:val="18"/>
                    <w:highlight w:val="yellow"/>
                  </w:rPr>
                </w:rPrChange>
              </w:rPr>
              <w:t>中继：移动、电信</w:t>
            </w:r>
          </w:p>
        </w:tc>
        <w:tc>
          <w:tcPr>
            <w:tcW w:w="756" w:type="dxa"/>
            <w:tcBorders>
              <w:top w:val="single" w:sz="4" w:space="0" w:color="auto"/>
              <w:left w:val="nil"/>
              <w:bottom w:val="single" w:sz="4" w:space="0" w:color="auto"/>
              <w:right w:val="single" w:sz="4" w:space="0" w:color="auto"/>
            </w:tcBorders>
            <w:vAlign w:val="center"/>
          </w:tcPr>
          <w:p w14:paraId="3344C1E9" w14:textId="5AB704BE" w:rsidR="00A31319" w:rsidRPr="0048714D" w:rsidRDefault="006E1247" w:rsidP="00A31319">
            <w:pPr>
              <w:widowControl/>
              <w:spacing w:line="240" w:lineRule="auto"/>
              <w:ind w:firstLineChars="0" w:firstLine="0"/>
              <w:rPr>
                <w:rFonts w:ascii="宋体" w:hAnsi="宋体" w:cs="宋体"/>
                <w:color w:val="000000"/>
                <w:kern w:val="0"/>
                <w:sz w:val="18"/>
                <w:szCs w:val="18"/>
                <w:rPrChange w:id="233"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34" w:author="Windows 用户" w:date="2018-05-15T14:50:00Z">
                  <w:rPr>
                    <w:rFonts w:ascii="宋体" w:hAnsi="宋体" w:cs="宋体"/>
                    <w:color w:val="000000"/>
                    <w:kern w:val="0"/>
                    <w:sz w:val="18"/>
                    <w:szCs w:val="18"/>
                    <w:highlight w:val="yellow"/>
                  </w:rPr>
                </w:rPrChange>
              </w:rPr>
              <w:t>6</w:t>
            </w:r>
          </w:p>
        </w:tc>
      </w:tr>
      <w:tr w:rsidR="00FC22B5" w:rsidRPr="0048714D" w14:paraId="26630109" w14:textId="6FCFCE39" w:rsidTr="00954C57">
        <w:trPr>
          <w:trHeight w:val="270"/>
        </w:trPr>
        <w:tc>
          <w:tcPr>
            <w:tcW w:w="987" w:type="dxa"/>
            <w:vMerge/>
            <w:tcBorders>
              <w:left w:val="single" w:sz="4" w:space="0" w:color="auto"/>
              <w:right w:val="single" w:sz="4" w:space="0" w:color="auto"/>
            </w:tcBorders>
            <w:vAlign w:val="center"/>
          </w:tcPr>
          <w:p w14:paraId="2609BF25"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EF6BD7D" w14:textId="15ED2BA3" w:rsidR="00A31319" w:rsidRPr="0048714D" w:rsidRDefault="00A31319" w:rsidP="00A31319">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异地第三方（联通）呼叫移动用户</w:t>
            </w:r>
            <w:r w:rsidR="00B45C8E" w:rsidRPr="0048714D">
              <w:rPr>
                <w:rFonts w:ascii="宋体" w:hAnsi="宋体" w:cs="宋体" w:hint="eastAsia"/>
                <w:color w:val="000000"/>
                <w:kern w:val="0"/>
                <w:sz w:val="18"/>
                <w:szCs w:val="18"/>
              </w:rPr>
              <w:t>（结算费）</w:t>
            </w:r>
            <w:r w:rsidRPr="0048714D">
              <w:rPr>
                <w:rFonts w:ascii="宋体" w:hAnsi="宋体" w:cs="宋体" w:hint="eastAsia"/>
                <w:color w:val="000000"/>
                <w:kern w:val="0"/>
                <w:sz w:val="18"/>
                <w:szCs w:val="18"/>
              </w:rPr>
              <w:t>（经电信长途网）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AD05674" w14:textId="79359994" w:rsidR="00A31319" w:rsidRPr="0048714D" w:rsidRDefault="00A31319" w:rsidP="00A31319">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5916526" w14:textId="1851B243" w:rsidR="00A31319" w:rsidRPr="0048714D" w:rsidRDefault="00A31319" w:rsidP="00A31319">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5E247D0" w14:textId="69BAC13A" w:rsidR="00A31319" w:rsidRPr="0048714D" w:rsidRDefault="00A31319" w:rsidP="00A31319">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4E9A458" w14:textId="0AA97BFA" w:rsidR="00A31319" w:rsidRPr="0048714D" w:rsidRDefault="00A31319" w:rsidP="00A31319">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2305ED3B"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主叫：联通手机号码、固话，长途，非</w:t>
            </w:r>
            <w:r w:rsidRPr="0048714D">
              <w:rPr>
                <w:rFonts w:ascii="宋体" w:hAnsi="宋体" w:cs="宋体"/>
                <w:color w:val="000000"/>
                <w:kern w:val="0"/>
                <w:sz w:val="18"/>
                <w:szCs w:val="18"/>
              </w:rPr>
              <w:t>IP接入</w:t>
            </w:r>
          </w:p>
          <w:p w14:paraId="356AA7E2" w14:textId="77777777" w:rsidR="00A31319" w:rsidRPr="0048714D" w:rsidRDefault="00A31319" w:rsidP="00A31319">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被叫：移动手机号码、铁通固话，不判断长途，非</w:t>
            </w:r>
            <w:r w:rsidRPr="0048714D">
              <w:rPr>
                <w:rFonts w:ascii="宋体" w:hAnsi="宋体" w:cs="宋体"/>
                <w:color w:val="000000"/>
                <w:kern w:val="0"/>
                <w:sz w:val="18"/>
                <w:szCs w:val="18"/>
              </w:rPr>
              <w:t>IP接入</w:t>
            </w:r>
          </w:p>
          <w:p w14:paraId="32529D22" w14:textId="57B74C76" w:rsidR="00A31319" w:rsidRPr="0048714D" w:rsidRDefault="00A31319" w:rsidP="00A31319">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122764F5" w14:textId="3A3DCA63" w:rsidR="00A31319" w:rsidRPr="0048714D" w:rsidRDefault="006E1247" w:rsidP="00A31319">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7</w:t>
            </w:r>
          </w:p>
        </w:tc>
      </w:tr>
      <w:tr w:rsidR="00FC22B5" w:rsidRPr="0048714D" w14:paraId="7783C5E4" w14:textId="77777777" w:rsidTr="00231C6B">
        <w:trPr>
          <w:trHeight w:val="270"/>
        </w:trPr>
        <w:tc>
          <w:tcPr>
            <w:tcW w:w="987" w:type="dxa"/>
            <w:vMerge/>
            <w:tcBorders>
              <w:left w:val="single" w:sz="4" w:space="0" w:color="auto"/>
              <w:right w:val="single" w:sz="4" w:space="0" w:color="auto"/>
            </w:tcBorders>
            <w:vAlign w:val="center"/>
          </w:tcPr>
          <w:p w14:paraId="51A4E75B"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E4C76E2" w14:textId="4943DD59"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异地第三方（联通）呼叫</w:t>
            </w:r>
            <w:r w:rsidR="00FC22B5" w:rsidRPr="002D036A">
              <w:rPr>
                <w:rFonts w:ascii="宋体" w:hAnsi="宋体" w:cs="宋体" w:hint="eastAsia"/>
                <w:color w:val="000000"/>
                <w:kern w:val="0"/>
                <w:sz w:val="18"/>
                <w:szCs w:val="18"/>
                <w:highlight w:val="yellow"/>
              </w:rPr>
              <w:t>本地</w:t>
            </w:r>
            <w:r w:rsidRPr="002D036A">
              <w:rPr>
                <w:rFonts w:ascii="宋体" w:hAnsi="宋体" w:cs="宋体" w:hint="eastAsia"/>
                <w:color w:val="000000"/>
                <w:kern w:val="0"/>
                <w:sz w:val="18"/>
                <w:szCs w:val="18"/>
                <w:highlight w:val="yellow"/>
              </w:rPr>
              <w:t>电信用户（转接费</w:t>
            </w:r>
            <w:r w:rsidRPr="002D036A">
              <w:rPr>
                <w:rFonts w:ascii="宋体" w:hAnsi="宋体" w:cs="宋体"/>
                <w:color w:val="000000"/>
                <w:kern w:val="0"/>
                <w:sz w:val="18"/>
                <w:szCs w:val="18"/>
                <w:highlight w:val="yellow"/>
              </w:rPr>
              <w:t>+</w:t>
            </w:r>
            <w:r w:rsidRPr="002D036A">
              <w:rPr>
                <w:rFonts w:ascii="宋体" w:hAnsi="宋体" w:cs="宋体" w:hint="eastAsia"/>
                <w:color w:val="000000"/>
                <w:kern w:val="0"/>
                <w:sz w:val="18"/>
                <w:szCs w:val="18"/>
                <w:highlight w:val="yellow"/>
              </w:rPr>
              <w:t>结算费）（经移动长途网）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6799A5D" w14:textId="4234CFF5"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223A897" w14:textId="49D06B84"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D079BA5" w14:textId="0C68B88E" w:rsidR="00B45C8E" w:rsidRPr="002D036A" w:rsidRDefault="006E1247"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7EAED45" w14:textId="69E14B54"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6秒</w:t>
            </w:r>
          </w:p>
        </w:tc>
        <w:tc>
          <w:tcPr>
            <w:tcW w:w="3006" w:type="dxa"/>
            <w:vMerge w:val="restart"/>
            <w:tcBorders>
              <w:top w:val="single" w:sz="4" w:space="0" w:color="auto"/>
              <w:left w:val="nil"/>
              <w:right w:val="single" w:sz="4" w:space="0" w:color="auto"/>
            </w:tcBorders>
            <w:vAlign w:val="center"/>
          </w:tcPr>
          <w:p w14:paraId="0313C397" w14:textId="77777777"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主叫：联通手机号码、固话，长途，非</w:t>
            </w:r>
            <w:r w:rsidRPr="002D036A">
              <w:rPr>
                <w:rFonts w:ascii="宋体" w:hAnsi="宋体" w:cs="宋体"/>
                <w:color w:val="000000"/>
                <w:kern w:val="0"/>
                <w:sz w:val="18"/>
                <w:szCs w:val="18"/>
                <w:highlight w:val="yellow"/>
              </w:rPr>
              <w:t>IP接入</w:t>
            </w:r>
          </w:p>
          <w:p w14:paraId="284324D0" w14:textId="5CE9F08F"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被叫：电信</w:t>
            </w:r>
            <w:r w:rsidR="00FC22B5" w:rsidRPr="002D036A">
              <w:rPr>
                <w:rFonts w:ascii="宋体" w:hAnsi="宋体" w:cs="宋体" w:hint="eastAsia"/>
                <w:color w:val="000000"/>
                <w:kern w:val="0"/>
                <w:sz w:val="18"/>
                <w:szCs w:val="18"/>
                <w:highlight w:val="yellow"/>
              </w:rPr>
              <w:t>手机号码、</w:t>
            </w:r>
            <w:del w:id="235" w:author="Windows 用户" w:date="2018-05-14T15:45:00Z">
              <w:r w:rsidR="00FC22B5" w:rsidRPr="002D036A" w:rsidDel="00260EC2">
                <w:rPr>
                  <w:rFonts w:ascii="宋体" w:hAnsi="宋体" w:cs="宋体" w:hint="eastAsia"/>
                  <w:color w:val="000000"/>
                  <w:kern w:val="0"/>
                  <w:sz w:val="18"/>
                  <w:szCs w:val="18"/>
                  <w:highlight w:val="yellow"/>
                </w:rPr>
                <w:delText>铁通</w:delText>
              </w:r>
            </w:del>
            <w:r w:rsidR="00FC22B5" w:rsidRPr="002D036A">
              <w:rPr>
                <w:rFonts w:ascii="宋体" w:hAnsi="宋体" w:cs="宋体" w:hint="eastAsia"/>
                <w:color w:val="000000"/>
                <w:kern w:val="0"/>
                <w:sz w:val="18"/>
                <w:szCs w:val="18"/>
                <w:highlight w:val="yellow"/>
              </w:rPr>
              <w:t>固话，非</w:t>
            </w:r>
            <w:r w:rsidRPr="002D036A">
              <w:rPr>
                <w:rFonts w:ascii="宋体" w:hAnsi="宋体" w:cs="宋体" w:hint="eastAsia"/>
                <w:color w:val="000000"/>
                <w:kern w:val="0"/>
                <w:sz w:val="18"/>
                <w:szCs w:val="18"/>
                <w:highlight w:val="yellow"/>
              </w:rPr>
              <w:t>长途，非</w:t>
            </w:r>
            <w:r w:rsidRPr="002D036A">
              <w:rPr>
                <w:rFonts w:ascii="宋体" w:hAnsi="宋体" w:cs="宋体"/>
                <w:color w:val="000000"/>
                <w:kern w:val="0"/>
                <w:sz w:val="18"/>
                <w:szCs w:val="18"/>
                <w:highlight w:val="yellow"/>
              </w:rPr>
              <w:t>IP接入</w:t>
            </w:r>
          </w:p>
          <w:p w14:paraId="3A9D5239" w14:textId="32E818CE"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中继：移动、电信</w:t>
            </w:r>
          </w:p>
        </w:tc>
        <w:tc>
          <w:tcPr>
            <w:tcW w:w="756" w:type="dxa"/>
            <w:vMerge w:val="restart"/>
            <w:tcBorders>
              <w:top w:val="single" w:sz="4" w:space="0" w:color="auto"/>
              <w:left w:val="nil"/>
              <w:right w:val="single" w:sz="4" w:space="0" w:color="auto"/>
            </w:tcBorders>
            <w:vAlign w:val="center"/>
          </w:tcPr>
          <w:p w14:paraId="40682C99" w14:textId="17DB3657" w:rsidR="00B45C8E" w:rsidRPr="002D036A" w:rsidRDefault="006E1247"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8</w:t>
            </w:r>
          </w:p>
        </w:tc>
      </w:tr>
      <w:tr w:rsidR="00FC22B5" w:rsidRPr="0048714D" w14:paraId="02EFE431" w14:textId="77777777" w:rsidTr="00231C6B">
        <w:trPr>
          <w:trHeight w:val="270"/>
        </w:trPr>
        <w:tc>
          <w:tcPr>
            <w:tcW w:w="987" w:type="dxa"/>
            <w:vMerge/>
            <w:tcBorders>
              <w:left w:val="single" w:sz="4" w:space="0" w:color="auto"/>
              <w:right w:val="single" w:sz="4" w:space="0" w:color="auto"/>
            </w:tcBorders>
            <w:vAlign w:val="center"/>
          </w:tcPr>
          <w:p w14:paraId="0F721411"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6787DF5" w14:textId="623AD0C4"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异地第三方（联通）呼叫</w:t>
            </w:r>
            <w:r w:rsidR="00FC22B5" w:rsidRPr="002D036A">
              <w:rPr>
                <w:rFonts w:ascii="宋体" w:hAnsi="宋体" w:cs="宋体" w:hint="eastAsia"/>
                <w:color w:val="000000"/>
                <w:kern w:val="0"/>
                <w:sz w:val="18"/>
                <w:szCs w:val="18"/>
                <w:highlight w:val="yellow"/>
              </w:rPr>
              <w:t>本地</w:t>
            </w:r>
            <w:r w:rsidRPr="002D036A">
              <w:rPr>
                <w:rFonts w:ascii="宋体" w:hAnsi="宋体" w:cs="宋体" w:hint="eastAsia"/>
                <w:color w:val="000000"/>
                <w:kern w:val="0"/>
                <w:sz w:val="18"/>
                <w:szCs w:val="18"/>
                <w:highlight w:val="yellow"/>
              </w:rPr>
              <w:t>电信用户（结算费）（经移动长途网）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784F92A" w14:textId="65768669"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357C64E" w14:textId="39150102"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95F7687" w14:textId="124B319B" w:rsidR="00B45C8E" w:rsidRPr="002D036A" w:rsidRDefault="006E1247"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E52EADC" w14:textId="314A3473"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6秒</w:t>
            </w:r>
          </w:p>
        </w:tc>
        <w:tc>
          <w:tcPr>
            <w:tcW w:w="3006" w:type="dxa"/>
            <w:vMerge/>
            <w:tcBorders>
              <w:left w:val="nil"/>
              <w:bottom w:val="single" w:sz="4" w:space="0" w:color="auto"/>
              <w:right w:val="single" w:sz="4" w:space="0" w:color="auto"/>
            </w:tcBorders>
            <w:vAlign w:val="center"/>
          </w:tcPr>
          <w:p w14:paraId="4E09079C" w14:textId="77777777"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p>
        </w:tc>
        <w:tc>
          <w:tcPr>
            <w:tcW w:w="756" w:type="dxa"/>
            <w:vMerge/>
            <w:tcBorders>
              <w:left w:val="nil"/>
              <w:bottom w:val="single" w:sz="4" w:space="0" w:color="auto"/>
              <w:right w:val="single" w:sz="4" w:space="0" w:color="auto"/>
            </w:tcBorders>
            <w:vAlign w:val="center"/>
          </w:tcPr>
          <w:p w14:paraId="4B75D818" w14:textId="77777777"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p>
        </w:tc>
      </w:tr>
      <w:tr w:rsidR="00FC22B5" w:rsidRPr="0048714D" w14:paraId="4301155A" w14:textId="0C58D569" w:rsidTr="00954C57">
        <w:trPr>
          <w:trHeight w:val="270"/>
        </w:trPr>
        <w:tc>
          <w:tcPr>
            <w:tcW w:w="987" w:type="dxa"/>
            <w:vMerge/>
            <w:tcBorders>
              <w:left w:val="single" w:sz="4" w:space="0" w:color="auto"/>
              <w:right w:val="single" w:sz="4" w:space="0" w:color="auto"/>
            </w:tcBorders>
            <w:vAlign w:val="center"/>
          </w:tcPr>
          <w:p w14:paraId="57C3EF3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2BCADFC" w14:textId="6F89F7E0"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异地电信呼叫本地第三方（联通）（自主选择移动</w:t>
            </w:r>
            <w:r w:rsidRPr="002D036A">
              <w:rPr>
                <w:rFonts w:ascii="宋体" w:hAnsi="宋体" w:cs="宋体"/>
                <w:color w:val="000000"/>
                <w:kern w:val="0"/>
                <w:sz w:val="18"/>
                <w:szCs w:val="18"/>
                <w:highlight w:val="yellow"/>
              </w:rPr>
              <w:t>IP长途网）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B6B4BF9" w14:textId="652811E5" w:rsidR="00B45C8E" w:rsidRPr="002D036A" w:rsidRDefault="00B45C8E" w:rsidP="00B45C8E">
            <w:pPr>
              <w:widowControl/>
              <w:spacing w:line="240" w:lineRule="auto"/>
              <w:ind w:firstLineChars="0" w:firstLine="0"/>
              <w:rPr>
                <w:color w:val="000000"/>
                <w:kern w:val="0"/>
                <w:sz w:val="18"/>
                <w:szCs w:val="18"/>
                <w:highlight w:val="yellow"/>
              </w:rPr>
            </w:pPr>
            <w:r w:rsidRPr="002D036A">
              <w:rPr>
                <w:rFonts w:ascii="宋体" w:hAnsi="宋体" w:cs="宋体" w:hint="eastAsia"/>
                <w:color w:val="000000"/>
                <w:kern w:val="0"/>
                <w:sz w:val="18"/>
                <w:szCs w:val="18"/>
                <w:highlight w:val="yellow"/>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E4E8ED7" w14:textId="4D43757A" w:rsidR="00B45C8E" w:rsidRPr="002D036A" w:rsidRDefault="00B45C8E" w:rsidP="00B45C8E">
            <w:pPr>
              <w:widowControl/>
              <w:spacing w:line="240" w:lineRule="auto"/>
              <w:ind w:firstLineChars="0" w:firstLine="0"/>
              <w:rPr>
                <w:rFonts w:ascii="宋体" w:hAnsi="宋体" w:cs="宋体"/>
                <w:bCs/>
                <w:color w:val="000000"/>
                <w:kern w:val="0"/>
                <w:sz w:val="18"/>
                <w:szCs w:val="18"/>
                <w:highlight w:val="yellow"/>
              </w:rPr>
            </w:pPr>
            <w:r w:rsidRPr="002D036A">
              <w:rPr>
                <w:rFonts w:ascii="宋体" w:hAnsi="宋体" w:cs="宋体" w:hint="eastAsia"/>
                <w:color w:val="000000"/>
                <w:kern w:val="0"/>
                <w:sz w:val="18"/>
                <w:szCs w:val="18"/>
                <w:highlight w:val="yellow"/>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6CA797C" w14:textId="2FFEA9C1" w:rsidR="00B45C8E" w:rsidRPr="002D036A" w:rsidRDefault="00B45C8E" w:rsidP="00B45C8E">
            <w:pPr>
              <w:widowControl/>
              <w:spacing w:line="240" w:lineRule="auto"/>
              <w:ind w:firstLineChars="0" w:firstLine="0"/>
              <w:rPr>
                <w:rFonts w:ascii="宋体" w:hAnsi="宋体"/>
                <w:sz w:val="18"/>
                <w:szCs w:val="18"/>
                <w:highlight w:val="yellow"/>
              </w:rPr>
            </w:pPr>
            <w:r w:rsidRPr="002D036A">
              <w:rPr>
                <w:rFonts w:ascii="宋体" w:hAnsi="宋体" w:cs="宋体"/>
                <w:color w:val="000000"/>
                <w:kern w:val="0"/>
                <w:sz w:val="18"/>
                <w:szCs w:val="18"/>
                <w:highlight w:val="yellow"/>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0A390C4" w14:textId="57C3222F" w:rsidR="00B45C8E" w:rsidRPr="002D036A" w:rsidRDefault="00B45C8E" w:rsidP="00B45C8E">
            <w:pPr>
              <w:widowControl/>
              <w:spacing w:line="240" w:lineRule="auto"/>
              <w:ind w:firstLineChars="0" w:firstLine="0"/>
              <w:rPr>
                <w:rFonts w:ascii="宋体" w:hAnsi="宋体" w:cs="宋体"/>
                <w:bCs/>
                <w:color w:val="000000"/>
                <w:kern w:val="0"/>
                <w:sz w:val="18"/>
                <w:szCs w:val="18"/>
                <w:highlight w:val="yellow"/>
              </w:rPr>
            </w:pPr>
            <w:r w:rsidRPr="002D036A">
              <w:rPr>
                <w:rFonts w:ascii="宋体" w:hAnsi="宋体" w:cs="宋体"/>
                <w:color w:val="000000"/>
                <w:kern w:val="0"/>
                <w:sz w:val="18"/>
                <w:szCs w:val="18"/>
                <w:highlight w:val="yellow"/>
              </w:rPr>
              <w:t>6秒</w:t>
            </w:r>
          </w:p>
        </w:tc>
        <w:tc>
          <w:tcPr>
            <w:tcW w:w="3006" w:type="dxa"/>
            <w:tcBorders>
              <w:top w:val="single" w:sz="4" w:space="0" w:color="auto"/>
              <w:left w:val="nil"/>
              <w:bottom w:val="single" w:sz="4" w:space="0" w:color="auto"/>
              <w:right w:val="single" w:sz="4" w:space="0" w:color="auto"/>
            </w:tcBorders>
            <w:vAlign w:val="center"/>
          </w:tcPr>
          <w:p w14:paraId="74035371" w14:textId="1AF74A42"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主叫：电信手机号码、</w:t>
            </w:r>
            <w:del w:id="236" w:author="Windows 用户" w:date="2018-05-14T15:45:00Z">
              <w:r w:rsidRPr="002D036A" w:rsidDel="00260EC2">
                <w:rPr>
                  <w:rFonts w:ascii="宋体" w:hAnsi="宋体" w:cs="宋体" w:hint="eastAsia"/>
                  <w:color w:val="000000"/>
                  <w:kern w:val="0"/>
                  <w:sz w:val="18"/>
                  <w:szCs w:val="18"/>
                  <w:highlight w:val="yellow"/>
                </w:rPr>
                <w:delText>铁通</w:delText>
              </w:r>
            </w:del>
            <w:r w:rsidRPr="002D036A">
              <w:rPr>
                <w:rFonts w:ascii="宋体" w:hAnsi="宋体" w:cs="宋体" w:hint="eastAsia"/>
                <w:color w:val="000000"/>
                <w:kern w:val="0"/>
                <w:sz w:val="18"/>
                <w:szCs w:val="18"/>
                <w:highlight w:val="yellow"/>
              </w:rPr>
              <w:t>固话，长途，非</w:t>
            </w:r>
            <w:r w:rsidRPr="002D036A">
              <w:rPr>
                <w:rFonts w:ascii="宋体" w:hAnsi="宋体" w:cs="宋体"/>
                <w:color w:val="000000"/>
                <w:kern w:val="0"/>
                <w:sz w:val="18"/>
                <w:szCs w:val="18"/>
                <w:highlight w:val="yellow"/>
              </w:rPr>
              <w:t>IP接入</w:t>
            </w:r>
          </w:p>
          <w:p w14:paraId="3EA5053F" w14:textId="77777777" w:rsidR="00B45C8E" w:rsidRPr="002D036A" w:rsidRDefault="00B45C8E"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hint="eastAsia"/>
                <w:color w:val="000000"/>
                <w:kern w:val="0"/>
                <w:sz w:val="18"/>
                <w:szCs w:val="18"/>
                <w:highlight w:val="yellow"/>
              </w:rPr>
              <w:t>被叫：联通手机号码、固网号码，非长途，移动</w:t>
            </w:r>
            <w:r w:rsidRPr="002D036A">
              <w:rPr>
                <w:rFonts w:ascii="宋体" w:hAnsi="宋体" w:cs="宋体"/>
                <w:color w:val="000000"/>
                <w:kern w:val="0"/>
                <w:sz w:val="18"/>
                <w:szCs w:val="18"/>
                <w:highlight w:val="yellow"/>
              </w:rPr>
              <w:t>IP接入</w:t>
            </w:r>
          </w:p>
          <w:p w14:paraId="2DF59FD2" w14:textId="5BC70AA4" w:rsidR="00B45C8E" w:rsidRPr="002D036A" w:rsidRDefault="00B45C8E" w:rsidP="00B45C8E">
            <w:pPr>
              <w:widowControl/>
              <w:spacing w:line="240" w:lineRule="auto"/>
              <w:ind w:firstLineChars="0" w:firstLine="0"/>
              <w:rPr>
                <w:rFonts w:ascii="宋体" w:hAnsi="宋体" w:cs="宋体"/>
                <w:bCs/>
                <w:color w:val="000000"/>
                <w:kern w:val="0"/>
                <w:sz w:val="18"/>
                <w:szCs w:val="18"/>
                <w:highlight w:val="yellow"/>
              </w:rPr>
            </w:pPr>
            <w:r w:rsidRPr="002D036A">
              <w:rPr>
                <w:rFonts w:ascii="宋体" w:hAnsi="宋体" w:cs="宋体" w:hint="eastAsia"/>
                <w:color w:val="000000"/>
                <w:kern w:val="0"/>
                <w:sz w:val="18"/>
                <w:szCs w:val="18"/>
                <w:highlight w:val="yellow"/>
              </w:rPr>
              <w:t>中继：移动、电信</w:t>
            </w:r>
          </w:p>
        </w:tc>
        <w:tc>
          <w:tcPr>
            <w:tcW w:w="756" w:type="dxa"/>
            <w:tcBorders>
              <w:top w:val="single" w:sz="4" w:space="0" w:color="auto"/>
              <w:left w:val="nil"/>
              <w:bottom w:val="single" w:sz="4" w:space="0" w:color="auto"/>
              <w:right w:val="single" w:sz="4" w:space="0" w:color="auto"/>
            </w:tcBorders>
            <w:vAlign w:val="center"/>
          </w:tcPr>
          <w:p w14:paraId="46FFDEC8" w14:textId="1BE87F73" w:rsidR="00B45C8E" w:rsidRPr="002D036A" w:rsidRDefault="006E1247" w:rsidP="00B45C8E">
            <w:pPr>
              <w:widowControl/>
              <w:spacing w:line="240" w:lineRule="auto"/>
              <w:ind w:firstLineChars="0" w:firstLine="0"/>
              <w:rPr>
                <w:rFonts w:ascii="宋体" w:hAnsi="宋体" w:cs="宋体"/>
                <w:color w:val="000000"/>
                <w:kern w:val="0"/>
                <w:sz w:val="18"/>
                <w:szCs w:val="18"/>
                <w:highlight w:val="yellow"/>
              </w:rPr>
            </w:pPr>
            <w:r w:rsidRPr="002D036A">
              <w:rPr>
                <w:rFonts w:ascii="宋体" w:hAnsi="宋体" w:cs="宋体"/>
                <w:color w:val="000000"/>
                <w:kern w:val="0"/>
                <w:sz w:val="18"/>
                <w:szCs w:val="18"/>
                <w:highlight w:val="yellow"/>
              </w:rPr>
              <w:t>9</w:t>
            </w:r>
          </w:p>
        </w:tc>
      </w:tr>
      <w:tr w:rsidR="00FC22B5" w:rsidRPr="0048714D" w14:paraId="34C92CB4" w14:textId="77777777" w:rsidTr="00954C57">
        <w:trPr>
          <w:trHeight w:val="270"/>
        </w:trPr>
        <w:tc>
          <w:tcPr>
            <w:tcW w:w="987" w:type="dxa"/>
            <w:vMerge/>
            <w:tcBorders>
              <w:left w:val="single" w:sz="4" w:space="0" w:color="auto"/>
              <w:right w:val="single" w:sz="4" w:space="0" w:color="auto"/>
            </w:tcBorders>
            <w:vAlign w:val="center"/>
          </w:tcPr>
          <w:p w14:paraId="50FE6E73"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BE021DF" w14:textId="3BCD4A74" w:rsidR="00B45C8E" w:rsidRPr="0048714D" w:rsidRDefault="00B45C8E" w:rsidP="00B45C8E">
            <w:pPr>
              <w:widowControl/>
              <w:spacing w:line="240" w:lineRule="auto"/>
              <w:ind w:firstLineChars="0" w:firstLine="0"/>
              <w:rPr>
                <w:rFonts w:ascii="宋体" w:hAnsi="宋体" w:cs="宋体"/>
                <w:color w:val="000000"/>
                <w:kern w:val="0"/>
                <w:sz w:val="18"/>
                <w:szCs w:val="18"/>
                <w:rPrChange w:id="237"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38" w:author="Windows 用户" w:date="2018-05-15T14:50:00Z">
                  <w:rPr>
                    <w:rFonts w:ascii="宋体" w:hAnsi="宋体" w:cs="宋体" w:hint="eastAsia"/>
                    <w:color w:val="000000"/>
                    <w:kern w:val="0"/>
                    <w:sz w:val="18"/>
                    <w:szCs w:val="18"/>
                    <w:highlight w:val="yellow"/>
                  </w:rPr>
                </w:rPrChange>
              </w:rPr>
              <w:t>本地移动用户呼叫本地第三方（联通）</w:t>
            </w:r>
            <w:r w:rsidRPr="0048714D">
              <w:rPr>
                <w:rFonts w:ascii="宋体" w:hAnsi="宋体" w:cs="宋体"/>
                <w:color w:val="000000"/>
                <w:kern w:val="0"/>
                <w:sz w:val="18"/>
                <w:szCs w:val="18"/>
                <w:rPrChange w:id="239" w:author="Windows 用户" w:date="2018-05-15T14:50:00Z">
                  <w:rPr>
                    <w:rFonts w:ascii="宋体" w:hAnsi="宋体" w:cs="宋体"/>
                    <w:color w:val="000000"/>
                    <w:kern w:val="0"/>
                    <w:sz w:val="18"/>
                    <w:szCs w:val="18"/>
                    <w:highlight w:val="yellow"/>
                  </w:rPr>
                </w:rPrChange>
              </w:rPr>
              <w:t>(转接费+结算费)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08037A8" w14:textId="2476965A" w:rsidR="00B45C8E" w:rsidRPr="0048714D" w:rsidRDefault="00B45C8E" w:rsidP="00B45C8E">
            <w:pPr>
              <w:widowControl/>
              <w:spacing w:line="240" w:lineRule="auto"/>
              <w:ind w:firstLineChars="0" w:firstLine="0"/>
              <w:rPr>
                <w:rFonts w:ascii="宋体" w:hAnsi="宋体" w:cs="宋体"/>
                <w:color w:val="000000"/>
                <w:kern w:val="0"/>
                <w:sz w:val="18"/>
                <w:szCs w:val="18"/>
                <w:rPrChange w:id="240"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41" w:author="Windows 用户" w:date="2018-05-15T14:50:00Z">
                  <w:rPr>
                    <w:rFonts w:ascii="宋体" w:hAnsi="宋体" w:cs="宋体" w:hint="eastAsia"/>
                    <w:color w:val="000000"/>
                    <w:kern w:val="0"/>
                    <w:sz w:val="18"/>
                    <w:szCs w:val="18"/>
                    <w:highlight w:val="yellow"/>
                  </w:rPr>
                </w:rPrChange>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1E42B76" w14:textId="722A4C7D" w:rsidR="00B45C8E" w:rsidRPr="0048714D" w:rsidRDefault="00B45C8E" w:rsidP="00B45C8E">
            <w:pPr>
              <w:widowControl/>
              <w:spacing w:line="240" w:lineRule="auto"/>
              <w:ind w:firstLineChars="0" w:firstLine="0"/>
              <w:rPr>
                <w:rFonts w:ascii="宋体" w:hAnsi="宋体" w:cs="宋体"/>
                <w:color w:val="000000"/>
                <w:kern w:val="0"/>
                <w:sz w:val="18"/>
                <w:szCs w:val="18"/>
                <w:rPrChange w:id="24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43"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963F20F" w14:textId="416E1E77" w:rsidR="00B45C8E" w:rsidRPr="0048714D" w:rsidRDefault="00B45C8E" w:rsidP="00B45C8E">
            <w:pPr>
              <w:widowControl/>
              <w:spacing w:line="240" w:lineRule="auto"/>
              <w:ind w:firstLineChars="0" w:firstLine="0"/>
              <w:rPr>
                <w:rFonts w:ascii="宋体" w:hAnsi="宋体" w:cs="宋体"/>
                <w:color w:val="000000"/>
                <w:kern w:val="0"/>
                <w:sz w:val="18"/>
                <w:szCs w:val="18"/>
                <w:rPrChange w:id="244"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45" w:author="Windows 用户" w:date="2018-05-15T14:50:00Z">
                  <w:rPr>
                    <w:rFonts w:ascii="宋体" w:hAnsi="宋体" w:cs="宋体"/>
                    <w:color w:val="000000"/>
                    <w:kern w:val="0"/>
                    <w:sz w:val="18"/>
                    <w:szCs w:val="18"/>
                    <w:highlight w:val="yellow"/>
                  </w:rPr>
                </w:rPrChange>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A49F906" w14:textId="2FF5407D" w:rsidR="00B45C8E" w:rsidRPr="0048714D" w:rsidRDefault="00B45C8E" w:rsidP="00B45C8E">
            <w:pPr>
              <w:widowControl/>
              <w:spacing w:line="240" w:lineRule="auto"/>
              <w:ind w:firstLineChars="0" w:firstLine="0"/>
              <w:rPr>
                <w:rFonts w:ascii="宋体" w:hAnsi="宋体" w:cs="宋体"/>
                <w:color w:val="000000"/>
                <w:kern w:val="0"/>
                <w:sz w:val="18"/>
                <w:szCs w:val="18"/>
                <w:rPrChange w:id="246"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47"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54F2E4C8" w14:textId="7552C66B" w:rsidR="00B45C8E" w:rsidRPr="0048714D" w:rsidRDefault="00B45C8E" w:rsidP="00B45C8E">
            <w:pPr>
              <w:widowControl/>
              <w:spacing w:line="240" w:lineRule="auto"/>
              <w:ind w:firstLineChars="0" w:firstLine="0"/>
              <w:rPr>
                <w:rFonts w:ascii="宋体" w:hAnsi="宋体" w:cs="宋体"/>
                <w:color w:val="000000"/>
                <w:kern w:val="0"/>
                <w:sz w:val="18"/>
                <w:szCs w:val="18"/>
                <w:rPrChange w:id="248"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49" w:author="Windows 用户" w:date="2018-05-15T14:50:00Z">
                  <w:rPr>
                    <w:rFonts w:ascii="宋体" w:hAnsi="宋体" w:cs="宋体" w:hint="eastAsia"/>
                    <w:color w:val="000000"/>
                    <w:kern w:val="0"/>
                    <w:sz w:val="18"/>
                    <w:szCs w:val="18"/>
                    <w:highlight w:val="yellow"/>
                  </w:rPr>
                </w:rPrChange>
              </w:rPr>
              <w:t>主叫：移动手机号码、铁通固话，非长途，非</w:t>
            </w:r>
            <w:r w:rsidRPr="0048714D">
              <w:rPr>
                <w:rFonts w:ascii="宋体" w:hAnsi="宋体" w:cs="宋体"/>
                <w:color w:val="000000"/>
                <w:kern w:val="0"/>
                <w:sz w:val="18"/>
                <w:szCs w:val="18"/>
                <w:rPrChange w:id="250" w:author="Windows 用户" w:date="2018-05-15T14:50:00Z">
                  <w:rPr>
                    <w:rFonts w:ascii="宋体" w:hAnsi="宋体" w:cs="宋体"/>
                    <w:color w:val="000000"/>
                    <w:kern w:val="0"/>
                    <w:sz w:val="18"/>
                    <w:szCs w:val="18"/>
                    <w:highlight w:val="yellow"/>
                  </w:rPr>
                </w:rPrChange>
              </w:rPr>
              <w:t>IP接入</w:t>
            </w:r>
          </w:p>
          <w:p w14:paraId="053F9E42" w14:textId="09C8C7DA" w:rsidR="00B45C8E" w:rsidRPr="0048714D" w:rsidRDefault="00B45C8E" w:rsidP="00B45C8E">
            <w:pPr>
              <w:widowControl/>
              <w:spacing w:line="240" w:lineRule="auto"/>
              <w:ind w:firstLineChars="0" w:firstLine="0"/>
              <w:rPr>
                <w:rFonts w:ascii="宋体" w:hAnsi="宋体" w:cs="宋体"/>
                <w:color w:val="000000"/>
                <w:kern w:val="0"/>
                <w:sz w:val="18"/>
                <w:szCs w:val="18"/>
                <w:rPrChange w:id="251"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52" w:author="Windows 用户" w:date="2018-05-15T14:50:00Z">
                  <w:rPr>
                    <w:rFonts w:ascii="宋体" w:hAnsi="宋体" w:cs="宋体" w:hint="eastAsia"/>
                    <w:color w:val="000000"/>
                    <w:kern w:val="0"/>
                    <w:sz w:val="18"/>
                    <w:szCs w:val="18"/>
                    <w:highlight w:val="yellow"/>
                  </w:rPr>
                </w:rPrChange>
              </w:rPr>
              <w:t>被叫：联通手机号码、固话，非长途，非</w:t>
            </w:r>
            <w:r w:rsidRPr="0048714D">
              <w:rPr>
                <w:rFonts w:ascii="宋体" w:hAnsi="宋体" w:cs="宋体"/>
                <w:color w:val="000000"/>
                <w:kern w:val="0"/>
                <w:sz w:val="18"/>
                <w:szCs w:val="18"/>
                <w:rPrChange w:id="253" w:author="Windows 用户" w:date="2018-05-15T14:50:00Z">
                  <w:rPr>
                    <w:rFonts w:ascii="宋体" w:hAnsi="宋体" w:cs="宋体"/>
                    <w:color w:val="000000"/>
                    <w:kern w:val="0"/>
                    <w:sz w:val="18"/>
                    <w:szCs w:val="18"/>
                    <w:highlight w:val="yellow"/>
                  </w:rPr>
                </w:rPrChange>
              </w:rPr>
              <w:t>IP接入</w:t>
            </w:r>
          </w:p>
          <w:p w14:paraId="02E34848" w14:textId="74A6F608" w:rsidR="00B45C8E" w:rsidRPr="0048714D" w:rsidRDefault="00B45C8E" w:rsidP="00B45C8E">
            <w:pPr>
              <w:widowControl/>
              <w:spacing w:line="240" w:lineRule="auto"/>
              <w:ind w:firstLineChars="0" w:firstLine="0"/>
              <w:rPr>
                <w:rFonts w:ascii="宋体" w:hAnsi="宋体" w:cs="宋体"/>
                <w:color w:val="000000"/>
                <w:kern w:val="0"/>
                <w:sz w:val="18"/>
                <w:szCs w:val="18"/>
                <w:rPrChange w:id="254"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55" w:author="Windows 用户" w:date="2018-05-15T14:50:00Z">
                  <w:rPr>
                    <w:rFonts w:ascii="宋体" w:hAnsi="宋体" w:cs="宋体" w:hint="eastAsia"/>
                    <w:color w:val="000000"/>
                    <w:kern w:val="0"/>
                    <w:sz w:val="18"/>
                    <w:szCs w:val="18"/>
                    <w:highlight w:val="yellow"/>
                  </w:rPr>
                </w:rPrChange>
              </w:rPr>
              <w:t>中继：移动、电信</w:t>
            </w:r>
          </w:p>
        </w:tc>
        <w:tc>
          <w:tcPr>
            <w:tcW w:w="756" w:type="dxa"/>
            <w:tcBorders>
              <w:top w:val="single" w:sz="4" w:space="0" w:color="auto"/>
              <w:left w:val="nil"/>
              <w:bottom w:val="single" w:sz="4" w:space="0" w:color="auto"/>
              <w:right w:val="single" w:sz="4" w:space="0" w:color="auto"/>
            </w:tcBorders>
            <w:vAlign w:val="center"/>
          </w:tcPr>
          <w:p w14:paraId="64589140" w14:textId="3893A435" w:rsidR="00B45C8E" w:rsidRPr="0048714D" w:rsidRDefault="006E1247" w:rsidP="00B45C8E">
            <w:pPr>
              <w:widowControl/>
              <w:spacing w:line="240" w:lineRule="auto"/>
              <w:ind w:firstLineChars="0" w:firstLine="0"/>
              <w:rPr>
                <w:rFonts w:ascii="宋体" w:hAnsi="宋体" w:cs="宋体"/>
                <w:color w:val="000000"/>
                <w:kern w:val="0"/>
                <w:sz w:val="18"/>
                <w:szCs w:val="18"/>
                <w:rPrChange w:id="256"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57" w:author="Windows 用户" w:date="2018-05-15T14:50:00Z">
                  <w:rPr>
                    <w:rFonts w:ascii="宋体" w:hAnsi="宋体" w:cs="宋体"/>
                    <w:color w:val="000000"/>
                    <w:kern w:val="0"/>
                    <w:sz w:val="18"/>
                    <w:szCs w:val="18"/>
                    <w:highlight w:val="yellow"/>
                  </w:rPr>
                </w:rPrChange>
              </w:rPr>
              <w:t>10</w:t>
            </w:r>
          </w:p>
        </w:tc>
      </w:tr>
      <w:tr w:rsidR="00FC22B5" w:rsidRPr="0048714D" w14:paraId="53662D63" w14:textId="77777777" w:rsidTr="00231C6B">
        <w:trPr>
          <w:trHeight w:val="270"/>
        </w:trPr>
        <w:tc>
          <w:tcPr>
            <w:tcW w:w="987" w:type="dxa"/>
            <w:vMerge/>
            <w:tcBorders>
              <w:left w:val="single" w:sz="4" w:space="0" w:color="auto"/>
              <w:right w:val="single" w:sz="4" w:space="0" w:color="auto"/>
            </w:tcBorders>
            <w:vAlign w:val="center"/>
          </w:tcPr>
          <w:p w14:paraId="5518CD10"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37FC8D6" w14:textId="6ED1149D" w:rsidR="00B45C8E" w:rsidRPr="0048714D" w:rsidRDefault="00B45C8E" w:rsidP="00B45C8E">
            <w:pPr>
              <w:widowControl/>
              <w:spacing w:line="240" w:lineRule="auto"/>
              <w:ind w:firstLineChars="0" w:firstLine="0"/>
              <w:rPr>
                <w:rFonts w:ascii="宋体" w:hAnsi="宋体" w:cs="宋体"/>
                <w:color w:val="000000"/>
                <w:kern w:val="0"/>
                <w:sz w:val="18"/>
                <w:szCs w:val="18"/>
                <w:rPrChange w:id="258"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59" w:author="Windows 用户" w:date="2018-05-15T14:50:00Z">
                  <w:rPr>
                    <w:rFonts w:ascii="宋体" w:hAnsi="宋体" w:cs="宋体" w:hint="eastAsia"/>
                    <w:color w:val="000000"/>
                    <w:kern w:val="0"/>
                    <w:sz w:val="18"/>
                    <w:szCs w:val="18"/>
                    <w:highlight w:val="yellow"/>
                  </w:rPr>
                </w:rPrChange>
              </w:rPr>
              <w:t>本地电信用户呼叫本地第三方（联通）（转接费</w:t>
            </w:r>
            <w:r w:rsidRPr="0048714D">
              <w:rPr>
                <w:rFonts w:ascii="宋体" w:hAnsi="宋体" w:cs="宋体"/>
                <w:color w:val="000000"/>
                <w:kern w:val="0"/>
                <w:sz w:val="18"/>
                <w:szCs w:val="18"/>
                <w:rPrChange w:id="260" w:author="Windows 用户" w:date="2018-05-15T14:50:00Z">
                  <w:rPr>
                    <w:rFonts w:ascii="宋体" w:hAnsi="宋体" w:cs="宋体"/>
                    <w:color w:val="000000"/>
                    <w:kern w:val="0"/>
                    <w:sz w:val="18"/>
                    <w:szCs w:val="18"/>
                    <w:highlight w:val="yellow"/>
                  </w:rPr>
                </w:rPrChange>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8489468" w14:textId="2367C630" w:rsidR="00B45C8E" w:rsidRPr="0048714D" w:rsidRDefault="00B45C8E" w:rsidP="00B45C8E">
            <w:pPr>
              <w:widowControl/>
              <w:spacing w:line="240" w:lineRule="auto"/>
              <w:ind w:firstLineChars="0" w:firstLine="0"/>
              <w:rPr>
                <w:rFonts w:ascii="宋体" w:hAnsi="宋体" w:cs="宋体"/>
                <w:color w:val="000000"/>
                <w:kern w:val="0"/>
                <w:sz w:val="18"/>
                <w:szCs w:val="18"/>
                <w:rPrChange w:id="261"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62" w:author="Windows 用户" w:date="2018-05-15T14:50:00Z">
                  <w:rPr>
                    <w:rFonts w:ascii="宋体" w:hAnsi="宋体" w:cs="宋体" w:hint="eastAsia"/>
                    <w:color w:val="000000"/>
                    <w:kern w:val="0"/>
                    <w:sz w:val="18"/>
                    <w:szCs w:val="18"/>
                    <w:highlight w:val="yellow"/>
                  </w:rPr>
                </w:rPrChange>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3722B61" w14:textId="10458B6E" w:rsidR="00B45C8E" w:rsidRPr="0048714D" w:rsidRDefault="00B45C8E" w:rsidP="00B45C8E">
            <w:pPr>
              <w:widowControl/>
              <w:spacing w:line="240" w:lineRule="auto"/>
              <w:ind w:firstLineChars="0" w:firstLine="0"/>
              <w:rPr>
                <w:rFonts w:ascii="宋体" w:hAnsi="宋体" w:cs="宋体"/>
                <w:color w:val="000000"/>
                <w:kern w:val="0"/>
                <w:sz w:val="18"/>
                <w:szCs w:val="18"/>
                <w:rPrChange w:id="26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64" w:author="Windows 用户" w:date="2018-05-15T14:50:00Z">
                  <w:rPr>
                    <w:rFonts w:ascii="宋体" w:hAnsi="宋体" w:cs="宋体" w:hint="eastAsia"/>
                    <w:color w:val="000000"/>
                    <w:kern w:val="0"/>
                    <w:sz w:val="18"/>
                    <w:szCs w:val="18"/>
                    <w:highlight w:val="yellow"/>
                  </w:rPr>
                </w:rPrChange>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DF6FAA8" w14:textId="130F4B17" w:rsidR="00B45C8E" w:rsidRPr="0048714D" w:rsidRDefault="00B45C8E" w:rsidP="00B45C8E">
            <w:pPr>
              <w:widowControl/>
              <w:spacing w:line="240" w:lineRule="auto"/>
              <w:ind w:firstLineChars="0" w:firstLine="0"/>
              <w:rPr>
                <w:rFonts w:ascii="宋体" w:hAnsi="宋体" w:cs="宋体"/>
                <w:color w:val="000000"/>
                <w:kern w:val="0"/>
                <w:sz w:val="18"/>
                <w:szCs w:val="18"/>
                <w:rPrChange w:id="265"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66" w:author="Windows 用户" w:date="2018-05-15T14:50:00Z">
                  <w:rPr>
                    <w:rFonts w:ascii="宋体" w:hAnsi="宋体" w:cs="宋体"/>
                    <w:color w:val="000000"/>
                    <w:kern w:val="0"/>
                    <w:sz w:val="18"/>
                    <w:szCs w:val="18"/>
                    <w:highlight w:val="yellow"/>
                  </w:rPr>
                </w:rPrChange>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6FAF7BE" w14:textId="258C6F67" w:rsidR="00B45C8E" w:rsidRPr="0048714D" w:rsidRDefault="00B45C8E" w:rsidP="00B45C8E">
            <w:pPr>
              <w:widowControl/>
              <w:spacing w:line="240" w:lineRule="auto"/>
              <w:ind w:firstLineChars="0" w:firstLine="0"/>
              <w:rPr>
                <w:rFonts w:ascii="宋体" w:hAnsi="宋体" w:cs="宋体"/>
                <w:color w:val="000000"/>
                <w:kern w:val="0"/>
                <w:sz w:val="18"/>
                <w:szCs w:val="18"/>
                <w:rPrChange w:id="267"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68" w:author="Windows 用户" w:date="2018-05-15T14:50:00Z">
                  <w:rPr>
                    <w:rFonts w:ascii="宋体" w:hAnsi="宋体" w:cs="宋体"/>
                    <w:color w:val="000000"/>
                    <w:kern w:val="0"/>
                    <w:sz w:val="18"/>
                    <w:szCs w:val="18"/>
                    <w:highlight w:val="yellow"/>
                  </w:rPr>
                </w:rPrChange>
              </w:rPr>
              <w:t>6秒</w:t>
            </w:r>
          </w:p>
        </w:tc>
        <w:tc>
          <w:tcPr>
            <w:tcW w:w="3006" w:type="dxa"/>
            <w:vMerge w:val="restart"/>
            <w:tcBorders>
              <w:top w:val="single" w:sz="4" w:space="0" w:color="auto"/>
              <w:left w:val="nil"/>
              <w:right w:val="single" w:sz="4" w:space="0" w:color="auto"/>
            </w:tcBorders>
            <w:vAlign w:val="center"/>
          </w:tcPr>
          <w:p w14:paraId="4E9736D3" w14:textId="7B03704F" w:rsidR="00B45C8E" w:rsidRPr="0048714D" w:rsidRDefault="00B45C8E" w:rsidP="00B45C8E">
            <w:pPr>
              <w:widowControl/>
              <w:spacing w:line="240" w:lineRule="auto"/>
              <w:ind w:firstLineChars="0" w:firstLine="0"/>
              <w:rPr>
                <w:rFonts w:ascii="宋体" w:hAnsi="宋体" w:cs="宋体"/>
                <w:color w:val="000000"/>
                <w:kern w:val="0"/>
                <w:sz w:val="18"/>
                <w:szCs w:val="18"/>
                <w:rPrChange w:id="26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70" w:author="Windows 用户" w:date="2018-05-15T14:50:00Z">
                  <w:rPr>
                    <w:rFonts w:ascii="宋体" w:hAnsi="宋体" w:cs="宋体" w:hint="eastAsia"/>
                    <w:color w:val="000000"/>
                    <w:kern w:val="0"/>
                    <w:sz w:val="18"/>
                    <w:szCs w:val="18"/>
                    <w:highlight w:val="yellow"/>
                  </w:rPr>
                </w:rPrChange>
              </w:rPr>
              <w:t>主叫：电信手机号码、固话，非长途，非</w:t>
            </w:r>
            <w:r w:rsidRPr="0048714D">
              <w:rPr>
                <w:rFonts w:ascii="宋体" w:hAnsi="宋体" w:cs="宋体"/>
                <w:color w:val="000000"/>
                <w:kern w:val="0"/>
                <w:sz w:val="18"/>
                <w:szCs w:val="18"/>
                <w:rPrChange w:id="271" w:author="Windows 用户" w:date="2018-05-15T14:50:00Z">
                  <w:rPr>
                    <w:rFonts w:ascii="宋体" w:hAnsi="宋体" w:cs="宋体"/>
                    <w:color w:val="000000"/>
                    <w:kern w:val="0"/>
                    <w:sz w:val="18"/>
                    <w:szCs w:val="18"/>
                    <w:highlight w:val="yellow"/>
                  </w:rPr>
                </w:rPrChange>
              </w:rPr>
              <w:t>IP接入</w:t>
            </w:r>
          </w:p>
          <w:p w14:paraId="1A1F189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Change w:id="27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73" w:author="Windows 用户" w:date="2018-05-15T14:50:00Z">
                  <w:rPr>
                    <w:rFonts w:ascii="宋体" w:hAnsi="宋体" w:cs="宋体" w:hint="eastAsia"/>
                    <w:color w:val="000000"/>
                    <w:kern w:val="0"/>
                    <w:sz w:val="18"/>
                    <w:szCs w:val="18"/>
                    <w:highlight w:val="yellow"/>
                  </w:rPr>
                </w:rPrChange>
              </w:rPr>
              <w:t>被叫：联通手机号码、固话，非长途，非</w:t>
            </w:r>
            <w:r w:rsidRPr="0048714D">
              <w:rPr>
                <w:rFonts w:ascii="宋体" w:hAnsi="宋体" w:cs="宋体"/>
                <w:color w:val="000000"/>
                <w:kern w:val="0"/>
                <w:sz w:val="18"/>
                <w:szCs w:val="18"/>
                <w:rPrChange w:id="274" w:author="Windows 用户" w:date="2018-05-15T14:50:00Z">
                  <w:rPr>
                    <w:rFonts w:ascii="宋体" w:hAnsi="宋体" w:cs="宋体"/>
                    <w:color w:val="000000"/>
                    <w:kern w:val="0"/>
                    <w:sz w:val="18"/>
                    <w:szCs w:val="18"/>
                    <w:highlight w:val="yellow"/>
                  </w:rPr>
                </w:rPrChange>
              </w:rPr>
              <w:t>IP接入</w:t>
            </w:r>
          </w:p>
          <w:p w14:paraId="54FEFF7A" w14:textId="35FF2DD3" w:rsidR="00B45C8E" w:rsidRPr="0048714D" w:rsidRDefault="00B45C8E" w:rsidP="00B45C8E">
            <w:pPr>
              <w:widowControl/>
              <w:spacing w:line="240" w:lineRule="auto"/>
              <w:ind w:firstLineChars="0" w:firstLine="0"/>
              <w:rPr>
                <w:rFonts w:ascii="宋体" w:hAnsi="宋体" w:cs="宋体"/>
                <w:color w:val="000000"/>
                <w:kern w:val="0"/>
                <w:sz w:val="18"/>
                <w:szCs w:val="18"/>
                <w:rPrChange w:id="27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76" w:author="Windows 用户" w:date="2018-05-15T14:50:00Z">
                  <w:rPr>
                    <w:rFonts w:ascii="宋体" w:hAnsi="宋体" w:cs="宋体" w:hint="eastAsia"/>
                    <w:color w:val="000000"/>
                    <w:kern w:val="0"/>
                    <w:sz w:val="18"/>
                    <w:szCs w:val="18"/>
                    <w:highlight w:val="yellow"/>
                  </w:rPr>
                </w:rPrChange>
              </w:rPr>
              <w:t>中继：移动、电信</w:t>
            </w:r>
          </w:p>
        </w:tc>
        <w:tc>
          <w:tcPr>
            <w:tcW w:w="756" w:type="dxa"/>
            <w:vMerge w:val="restart"/>
            <w:tcBorders>
              <w:top w:val="single" w:sz="4" w:space="0" w:color="auto"/>
              <w:left w:val="nil"/>
              <w:right w:val="single" w:sz="4" w:space="0" w:color="auto"/>
            </w:tcBorders>
            <w:vAlign w:val="center"/>
          </w:tcPr>
          <w:p w14:paraId="559BC1C9" w14:textId="4CC06FEC" w:rsidR="00B45C8E" w:rsidRPr="0048714D" w:rsidRDefault="006E1247" w:rsidP="00B45C8E">
            <w:pPr>
              <w:widowControl/>
              <w:spacing w:line="240" w:lineRule="auto"/>
              <w:ind w:firstLineChars="0" w:firstLine="0"/>
              <w:rPr>
                <w:rFonts w:ascii="宋体" w:hAnsi="宋体" w:cs="宋体"/>
                <w:color w:val="000000"/>
                <w:kern w:val="0"/>
                <w:sz w:val="18"/>
                <w:szCs w:val="18"/>
                <w:rPrChange w:id="277"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78" w:author="Windows 用户" w:date="2018-05-15T14:50:00Z">
                  <w:rPr>
                    <w:rFonts w:ascii="宋体" w:hAnsi="宋体" w:cs="宋体"/>
                    <w:color w:val="000000"/>
                    <w:kern w:val="0"/>
                    <w:sz w:val="18"/>
                    <w:szCs w:val="18"/>
                    <w:highlight w:val="yellow"/>
                  </w:rPr>
                </w:rPrChange>
              </w:rPr>
              <w:t>11</w:t>
            </w:r>
          </w:p>
        </w:tc>
      </w:tr>
      <w:tr w:rsidR="00FC22B5" w:rsidRPr="0048714D" w14:paraId="401C085D" w14:textId="77777777" w:rsidTr="00231C6B">
        <w:trPr>
          <w:trHeight w:val="270"/>
        </w:trPr>
        <w:tc>
          <w:tcPr>
            <w:tcW w:w="987" w:type="dxa"/>
            <w:vMerge/>
            <w:tcBorders>
              <w:left w:val="single" w:sz="4" w:space="0" w:color="auto"/>
              <w:right w:val="single" w:sz="4" w:space="0" w:color="auto"/>
            </w:tcBorders>
            <w:vAlign w:val="center"/>
          </w:tcPr>
          <w:p w14:paraId="76F3E4DC"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59FC5FC" w14:textId="27531D59" w:rsidR="00B45C8E" w:rsidRPr="0048714D" w:rsidRDefault="00B45C8E" w:rsidP="00B45C8E">
            <w:pPr>
              <w:widowControl/>
              <w:spacing w:line="240" w:lineRule="auto"/>
              <w:ind w:firstLineChars="0" w:firstLine="0"/>
              <w:rPr>
                <w:rFonts w:ascii="宋体" w:hAnsi="宋体" w:cs="宋体"/>
                <w:color w:val="000000"/>
                <w:kern w:val="0"/>
                <w:sz w:val="18"/>
                <w:szCs w:val="18"/>
                <w:rPrChange w:id="27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80" w:author="Windows 用户" w:date="2018-05-15T14:50:00Z">
                  <w:rPr>
                    <w:rFonts w:ascii="宋体" w:hAnsi="宋体" w:cs="宋体" w:hint="eastAsia"/>
                    <w:color w:val="000000"/>
                    <w:kern w:val="0"/>
                    <w:sz w:val="18"/>
                    <w:szCs w:val="18"/>
                    <w:highlight w:val="yellow"/>
                  </w:rPr>
                </w:rPrChange>
              </w:rPr>
              <w:t>本地电信用户呼叫本地第三方（联通）（结算费）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D7B03FA" w14:textId="26BC896C" w:rsidR="00B45C8E" w:rsidRPr="0048714D" w:rsidRDefault="00B45C8E" w:rsidP="00B45C8E">
            <w:pPr>
              <w:widowControl/>
              <w:spacing w:line="240" w:lineRule="auto"/>
              <w:ind w:firstLineChars="0" w:firstLine="0"/>
              <w:rPr>
                <w:rFonts w:ascii="宋体" w:hAnsi="宋体" w:cs="宋体"/>
                <w:color w:val="000000"/>
                <w:kern w:val="0"/>
                <w:sz w:val="18"/>
                <w:szCs w:val="18"/>
                <w:rPrChange w:id="281"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82" w:author="Windows 用户" w:date="2018-05-15T14:50:00Z">
                  <w:rPr>
                    <w:rFonts w:ascii="宋体" w:hAnsi="宋体" w:cs="宋体" w:hint="eastAsia"/>
                    <w:color w:val="000000"/>
                    <w:kern w:val="0"/>
                    <w:sz w:val="18"/>
                    <w:szCs w:val="18"/>
                    <w:highlight w:val="yellow"/>
                  </w:rPr>
                </w:rPrChange>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35466D6" w14:textId="2C5F9C7F" w:rsidR="00B45C8E" w:rsidRPr="0048714D" w:rsidRDefault="00B45C8E" w:rsidP="00B45C8E">
            <w:pPr>
              <w:widowControl/>
              <w:spacing w:line="240" w:lineRule="auto"/>
              <w:ind w:firstLineChars="0" w:firstLine="0"/>
              <w:rPr>
                <w:rFonts w:ascii="宋体" w:hAnsi="宋体" w:cs="宋体"/>
                <w:color w:val="000000"/>
                <w:kern w:val="0"/>
                <w:sz w:val="18"/>
                <w:szCs w:val="18"/>
                <w:rPrChange w:id="28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84"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7F9F17D" w14:textId="3F2FE889" w:rsidR="00B45C8E" w:rsidRPr="0048714D" w:rsidRDefault="00B45C8E" w:rsidP="00B45C8E">
            <w:pPr>
              <w:widowControl/>
              <w:spacing w:line="240" w:lineRule="auto"/>
              <w:ind w:firstLineChars="0" w:firstLine="0"/>
              <w:rPr>
                <w:rFonts w:ascii="宋体" w:hAnsi="宋体" w:cs="宋体"/>
                <w:color w:val="000000"/>
                <w:kern w:val="0"/>
                <w:sz w:val="18"/>
                <w:szCs w:val="18"/>
                <w:rPrChange w:id="285"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86" w:author="Windows 用户" w:date="2018-05-15T14:50:00Z">
                  <w:rPr>
                    <w:rFonts w:ascii="宋体" w:hAnsi="宋体" w:cs="宋体"/>
                    <w:color w:val="000000"/>
                    <w:kern w:val="0"/>
                    <w:sz w:val="18"/>
                    <w:szCs w:val="18"/>
                    <w:highlight w:val="yellow"/>
                  </w:rPr>
                </w:rPrChange>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AB228C4" w14:textId="11B3E749" w:rsidR="00B45C8E" w:rsidRPr="0048714D" w:rsidRDefault="00B45C8E" w:rsidP="00B45C8E">
            <w:pPr>
              <w:widowControl/>
              <w:spacing w:line="240" w:lineRule="auto"/>
              <w:ind w:firstLineChars="0" w:firstLine="0"/>
              <w:rPr>
                <w:rFonts w:ascii="宋体" w:hAnsi="宋体" w:cs="宋体"/>
                <w:color w:val="000000"/>
                <w:kern w:val="0"/>
                <w:sz w:val="18"/>
                <w:szCs w:val="18"/>
                <w:rPrChange w:id="287"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88" w:author="Windows 用户" w:date="2018-05-15T14:50:00Z">
                  <w:rPr>
                    <w:rFonts w:ascii="宋体" w:hAnsi="宋体" w:cs="宋体"/>
                    <w:color w:val="000000"/>
                    <w:kern w:val="0"/>
                    <w:sz w:val="18"/>
                    <w:szCs w:val="18"/>
                    <w:highlight w:val="yellow"/>
                  </w:rPr>
                </w:rPrChange>
              </w:rPr>
              <w:t>6秒</w:t>
            </w:r>
          </w:p>
        </w:tc>
        <w:tc>
          <w:tcPr>
            <w:tcW w:w="3006" w:type="dxa"/>
            <w:vMerge/>
            <w:tcBorders>
              <w:left w:val="nil"/>
              <w:bottom w:val="single" w:sz="4" w:space="0" w:color="auto"/>
              <w:right w:val="single" w:sz="4" w:space="0" w:color="auto"/>
            </w:tcBorders>
            <w:vAlign w:val="center"/>
          </w:tcPr>
          <w:p w14:paraId="1FD2D7AC"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Change w:id="289" w:author="Windows 用户" w:date="2018-05-15T14:50:00Z">
                  <w:rPr>
                    <w:rFonts w:ascii="宋体" w:hAnsi="宋体" w:cs="宋体"/>
                    <w:color w:val="000000"/>
                    <w:kern w:val="0"/>
                    <w:sz w:val="18"/>
                    <w:szCs w:val="18"/>
                    <w:highlight w:val="yellow"/>
                  </w:rPr>
                </w:rPrChange>
              </w:rPr>
            </w:pPr>
          </w:p>
        </w:tc>
        <w:tc>
          <w:tcPr>
            <w:tcW w:w="756" w:type="dxa"/>
            <w:vMerge/>
            <w:tcBorders>
              <w:left w:val="nil"/>
              <w:bottom w:val="single" w:sz="4" w:space="0" w:color="auto"/>
              <w:right w:val="single" w:sz="4" w:space="0" w:color="auto"/>
            </w:tcBorders>
            <w:vAlign w:val="center"/>
          </w:tcPr>
          <w:p w14:paraId="76A8ADAF" w14:textId="26E366F6" w:rsidR="00B45C8E" w:rsidRPr="0048714D" w:rsidRDefault="00B45C8E" w:rsidP="00B45C8E">
            <w:pPr>
              <w:widowControl/>
              <w:spacing w:line="240" w:lineRule="auto"/>
              <w:ind w:firstLineChars="0" w:firstLine="0"/>
              <w:rPr>
                <w:rFonts w:ascii="宋体" w:hAnsi="宋体" w:cs="宋体"/>
                <w:color w:val="000000"/>
                <w:kern w:val="0"/>
                <w:sz w:val="18"/>
                <w:szCs w:val="18"/>
                <w:rPrChange w:id="290" w:author="Windows 用户" w:date="2018-05-15T14:50:00Z">
                  <w:rPr>
                    <w:rFonts w:ascii="宋体" w:hAnsi="宋体" w:cs="宋体"/>
                    <w:color w:val="000000"/>
                    <w:kern w:val="0"/>
                    <w:sz w:val="18"/>
                    <w:szCs w:val="18"/>
                    <w:highlight w:val="yellow"/>
                  </w:rPr>
                </w:rPrChange>
              </w:rPr>
            </w:pPr>
          </w:p>
        </w:tc>
      </w:tr>
      <w:tr w:rsidR="00FC22B5" w:rsidRPr="0048714D" w14:paraId="0CD80C98" w14:textId="77777777" w:rsidTr="00954C57">
        <w:trPr>
          <w:trHeight w:val="270"/>
        </w:trPr>
        <w:tc>
          <w:tcPr>
            <w:tcW w:w="987" w:type="dxa"/>
            <w:vMerge/>
            <w:tcBorders>
              <w:left w:val="single" w:sz="4" w:space="0" w:color="auto"/>
              <w:right w:val="single" w:sz="4" w:space="0" w:color="auto"/>
            </w:tcBorders>
            <w:vAlign w:val="center"/>
          </w:tcPr>
          <w:p w14:paraId="759019BE"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4387E44" w14:textId="317C51D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本地第三方（联通）呼叫移动用户（结算费）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650D46F" w14:textId="1FB2E42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5F2AF72" w14:textId="601C92C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A416B7A" w14:textId="63554F4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AC4F099" w14:textId="4BCF772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4D2215CA" w14:textId="3659C46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主叫：联通手机号码、固话，非长途，非</w:t>
            </w:r>
            <w:r w:rsidRPr="0048714D">
              <w:rPr>
                <w:rFonts w:ascii="宋体" w:hAnsi="宋体" w:cs="宋体"/>
                <w:color w:val="000000"/>
                <w:kern w:val="0"/>
                <w:sz w:val="18"/>
                <w:szCs w:val="18"/>
              </w:rPr>
              <w:t>IP接入</w:t>
            </w:r>
          </w:p>
          <w:p w14:paraId="2FAACACA" w14:textId="475C2DE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被叫：移动手机号码、铁通固话，非长途，非</w:t>
            </w:r>
            <w:r w:rsidRPr="0048714D">
              <w:rPr>
                <w:rFonts w:ascii="宋体" w:hAnsi="宋体" w:cs="宋体"/>
                <w:color w:val="000000"/>
                <w:kern w:val="0"/>
                <w:sz w:val="18"/>
                <w:szCs w:val="18"/>
              </w:rPr>
              <w:t>IP接入</w:t>
            </w:r>
          </w:p>
          <w:p w14:paraId="504F1026" w14:textId="46326A2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042B513C" w14:textId="0D927DEA" w:rsidR="00B45C8E" w:rsidRPr="0048714D" w:rsidRDefault="006E1247"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lastRenderedPageBreak/>
              <w:t>12</w:t>
            </w:r>
          </w:p>
        </w:tc>
      </w:tr>
      <w:tr w:rsidR="00FC22B5" w:rsidRPr="0048714D" w14:paraId="35D2E914" w14:textId="77777777" w:rsidTr="00954C57">
        <w:trPr>
          <w:trHeight w:val="270"/>
        </w:trPr>
        <w:tc>
          <w:tcPr>
            <w:tcW w:w="987" w:type="dxa"/>
            <w:vMerge/>
            <w:tcBorders>
              <w:left w:val="single" w:sz="4" w:space="0" w:color="auto"/>
              <w:right w:val="single" w:sz="4" w:space="0" w:color="auto"/>
            </w:tcBorders>
            <w:vAlign w:val="center"/>
          </w:tcPr>
          <w:p w14:paraId="6B82DD35"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66D2FD2" w14:textId="0207D17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本地第三方（联通）呼叫电信用户（转接费</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5D03E9D" w14:textId="4027FCA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0FEF722" w14:textId="704D81A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05BB4FB" w14:textId="711BD9E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93AF506" w14:textId="752907B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vMerge w:val="restart"/>
            <w:tcBorders>
              <w:top w:val="single" w:sz="4" w:space="0" w:color="auto"/>
              <w:left w:val="nil"/>
              <w:right w:val="single" w:sz="4" w:space="0" w:color="auto"/>
            </w:tcBorders>
            <w:vAlign w:val="center"/>
          </w:tcPr>
          <w:p w14:paraId="73B2923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主叫：联通手机号码、固话，非长途，非</w:t>
            </w:r>
            <w:r w:rsidRPr="0048714D">
              <w:rPr>
                <w:rFonts w:ascii="宋体" w:hAnsi="宋体" w:cs="宋体"/>
                <w:color w:val="000000"/>
                <w:kern w:val="0"/>
                <w:sz w:val="18"/>
                <w:szCs w:val="18"/>
              </w:rPr>
              <w:t>IP接入</w:t>
            </w:r>
          </w:p>
          <w:p w14:paraId="249F6E8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被叫：电信手机号码、固话，非长途，非</w:t>
            </w:r>
            <w:r w:rsidRPr="0048714D">
              <w:rPr>
                <w:rFonts w:ascii="宋体" w:hAnsi="宋体" w:cs="宋体"/>
                <w:color w:val="000000"/>
                <w:kern w:val="0"/>
                <w:sz w:val="18"/>
                <w:szCs w:val="18"/>
              </w:rPr>
              <w:t>IP接入</w:t>
            </w:r>
          </w:p>
          <w:p w14:paraId="25D6B9FA" w14:textId="47F530EE" w:rsidR="00B45C8E" w:rsidRPr="0048714D" w:rsidRDefault="00B45C8E" w:rsidP="00342F76">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vMerge w:val="restart"/>
            <w:tcBorders>
              <w:top w:val="single" w:sz="4" w:space="0" w:color="auto"/>
              <w:left w:val="nil"/>
              <w:right w:val="single" w:sz="4" w:space="0" w:color="auto"/>
            </w:tcBorders>
            <w:vAlign w:val="center"/>
          </w:tcPr>
          <w:p w14:paraId="6B3DD407" w14:textId="2462F9C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w:t>
            </w:r>
            <w:r w:rsidR="006E1247" w:rsidRPr="0048714D">
              <w:rPr>
                <w:rFonts w:ascii="宋体" w:hAnsi="宋体" w:cs="宋体"/>
                <w:color w:val="000000"/>
                <w:kern w:val="0"/>
                <w:sz w:val="18"/>
                <w:szCs w:val="18"/>
              </w:rPr>
              <w:t>3</w:t>
            </w:r>
          </w:p>
          <w:p w14:paraId="39A97AA5" w14:textId="76C37FE7" w:rsidR="00B45C8E" w:rsidRPr="0048714D" w:rsidRDefault="00B45C8E" w:rsidP="00B45C8E">
            <w:pPr>
              <w:spacing w:line="240" w:lineRule="auto"/>
              <w:ind w:firstLine="360"/>
              <w:rPr>
                <w:rFonts w:ascii="宋体" w:hAnsi="宋体" w:cs="宋体"/>
                <w:color w:val="000000"/>
                <w:kern w:val="0"/>
                <w:sz w:val="18"/>
                <w:szCs w:val="18"/>
              </w:rPr>
            </w:pPr>
          </w:p>
        </w:tc>
      </w:tr>
      <w:tr w:rsidR="00FC22B5" w:rsidRPr="0048714D" w14:paraId="19CD1270" w14:textId="77777777" w:rsidTr="00954C57">
        <w:trPr>
          <w:trHeight w:val="270"/>
        </w:trPr>
        <w:tc>
          <w:tcPr>
            <w:tcW w:w="987" w:type="dxa"/>
            <w:vMerge/>
            <w:tcBorders>
              <w:left w:val="single" w:sz="4" w:space="0" w:color="auto"/>
              <w:right w:val="single" w:sz="4" w:space="0" w:color="auto"/>
            </w:tcBorders>
            <w:vAlign w:val="center"/>
          </w:tcPr>
          <w:p w14:paraId="7381E288"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8DC79BC" w14:textId="78EECC7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本地第三方（联通）呼叫电信用户（结算费）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D3704BB" w14:textId="2C3CBFE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2BD2ED5" w14:textId="47F93AD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EBA845D" w14:textId="7E0411D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474953D" w14:textId="631C081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vMerge/>
            <w:tcBorders>
              <w:left w:val="nil"/>
              <w:bottom w:val="single" w:sz="4" w:space="0" w:color="auto"/>
              <w:right w:val="single" w:sz="4" w:space="0" w:color="auto"/>
            </w:tcBorders>
            <w:vAlign w:val="center"/>
          </w:tcPr>
          <w:p w14:paraId="278E1A81" w14:textId="037FF2D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756" w:type="dxa"/>
            <w:vMerge/>
            <w:tcBorders>
              <w:left w:val="nil"/>
              <w:bottom w:val="single" w:sz="4" w:space="0" w:color="auto"/>
              <w:right w:val="single" w:sz="4" w:space="0" w:color="auto"/>
            </w:tcBorders>
            <w:vAlign w:val="center"/>
          </w:tcPr>
          <w:p w14:paraId="119B9C6F" w14:textId="6DBF9ED9" w:rsidR="00B45C8E" w:rsidRPr="0048714D" w:rsidRDefault="00B45C8E" w:rsidP="00B45C8E">
            <w:pPr>
              <w:widowControl/>
              <w:spacing w:line="240" w:lineRule="auto"/>
              <w:ind w:firstLineChars="0" w:firstLine="0"/>
              <w:rPr>
                <w:rFonts w:ascii="宋体" w:hAnsi="宋体" w:cs="宋体"/>
                <w:color w:val="000000"/>
                <w:kern w:val="0"/>
                <w:sz w:val="18"/>
                <w:szCs w:val="18"/>
              </w:rPr>
            </w:pPr>
          </w:p>
        </w:tc>
      </w:tr>
      <w:tr w:rsidR="00B45C8E" w:rsidRPr="0048714D" w14:paraId="36591223" w14:textId="77777777" w:rsidTr="009D77C0">
        <w:trPr>
          <w:trHeight w:val="270"/>
        </w:trPr>
        <w:tc>
          <w:tcPr>
            <w:tcW w:w="9663" w:type="dxa"/>
            <w:gridSpan w:val="8"/>
            <w:tcBorders>
              <w:top w:val="single" w:sz="4" w:space="0" w:color="auto"/>
              <w:left w:val="single" w:sz="4" w:space="0" w:color="auto"/>
              <w:right w:val="single" w:sz="4" w:space="0" w:color="auto"/>
            </w:tcBorders>
            <w:vAlign w:val="center"/>
          </w:tcPr>
          <w:p w14:paraId="24784E1A"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r>
      <w:tr w:rsidR="00FC22B5" w:rsidRPr="0048714D" w14:paraId="2DEF05FD" w14:textId="61127CFD" w:rsidTr="00954C57">
        <w:trPr>
          <w:trHeight w:val="270"/>
        </w:trPr>
        <w:tc>
          <w:tcPr>
            <w:tcW w:w="987" w:type="dxa"/>
            <w:vMerge w:val="restart"/>
            <w:tcBorders>
              <w:top w:val="single" w:sz="4" w:space="0" w:color="auto"/>
              <w:left w:val="single" w:sz="4" w:space="0" w:color="auto"/>
              <w:right w:val="single" w:sz="4" w:space="0" w:color="auto"/>
            </w:tcBorders>
            <w:vAlign w:val="center"/>
          </w:tcPr>
          <w:p w14:paraId="16FE9EE1"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3658BF4C"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49331EDA" w14:textId="05AFA4A6" w:rsidR="00B45C8E" w:rsidRPr="002D036A" w:rsidRDefault="00B45C8E" w:rsidP="00B45C8E">
            <w:pPr>
              <w:widowControl/>
              <w:spacing w:line="240" w:lineRule="auto"/>
              <w:ind w:left="180" w:hangingChars="100" w:hanging="180"/>
              <w:rPr>
                <w:rFonts w:ascii="宋体" w:hAnsi="宋体" w:cs="宋体"/>
                <w:color w:val="000000"/>
                <w:kern w:val="0"/>
                <w:sz w:val="18"/>
                <w:szCs w:val="18"/>
              </w:rPr>
            </w:pPr>
            <w:r w:rsidRPr="002D036A">
              <w:rPr>
                <w:rFonts w:ascii="宋体" w:hAnsi="宋体" w:cs="宋体" w:hint="eastAsia"/>
                <w:color w:val="000000"/>
                <w:kern w:val="0"/>
                <w:sz w:val="18"/>
                <w:szCs w:val="18"/>
              </w:rPr>
              <w:t>电信</w:t>
            </w:r>
          </w:p>
          <w:p w14:paraId="0A62980C"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036FC135" w14:textId="46E6C893"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国</w:t>
            </w:r>
          </w:p>
          <w:p w14:paraId="7153AE3F" w14:textId="0F883C18"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际</w:t>
            </w:r>
          </w:p>
          <w:p w14:paraId="3250963B" w14:textId="025F4E20"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长</w:t>
            </w:r>
          </w:p>
          <w:p w14:paraId="1D44E164" w14:textId="4A4760FB"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途</w:t>
            </w:r>
          </w:p>
          <w:p w14:paraId="3E4C2635" w14:textId="58A02C46"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45F91E51" w14:textId="3A0696A6"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10CD423" w14:textId="1783034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本地铁通呼叫港澳台、国际用户（经电信长途网）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432EA80" w14:textId="1820C2D6"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05B1BA7" w14:textId="3BDF46A3"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2408ADF" w14:textId="7FA5AC35"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D-0.006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11C3F23" w14:textId="11CC7B05"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6C983BC4"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2739BCF3"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被叫：国际、港澳台号码，长途，非</w:t>
            </w:r>
            <w:r w:rsidRPr="0048714D">
              <w:rPr>
                <w:rFonts w:ascii="宋体" w:hAnsi="宋体" w:cs="宋体"/>
                <w:color w:val="000000"/>
                <w:kern w:val="0"/>
                <w:sz w:val="18"/>
                <w:szCs w:val="18"/>
              </w:rPr>
              <w:t>IP接入</w:t>
            </w:r>
          </w:p>
          <w:p w14:paraId="43AF0F69" w14:textId="6D127BBC"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1D51EA0D" w14:textId="28DDF05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w:t>
            </w:r>
          </w:p>
        </w:tc>
      </w:tr>
      <w:tr w:rsidR="00FC22B5" w:rsidRPr="0048714D" w14:paraId="299DEA02" w14:textId="6A8CBD07" w:rsidTr="00954C57">
        <w:trPr>
          <w:trHeight w:val="270"/>
        </w:trPr>
        <w:tc>
          <w:tcPr>
            <w:tcW w:w="987" w:type="dxa"/>
            <w:vMerge/>
            <w:tcBorders>
              <w:left w:val="single" w:sz="4" w:space="0" w:color="auto"/>
              <w:right w:val="single" w:sz="4" w:space="0" w:color="auto"/>
            </w:tcBorders>
            <w:vAlign w:val="center"/>
          </w:tcPr>
          <w:p w14:paraId="4241BA49"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E945EFB" w14:textId="7921C3B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本地铁通呼叫港澳台、国际用户（经</w:t>
            </w:r>
            <w:r w:rsidRPr="0048714D">
              <w:rPr>
                <w:rFonts w:ascii="宋体" w:hAnsi="宋体" w:cs="宋体"/>
                <w:color w:val="000000"/>
                <w:kern w:val="0"/>
                <w:sz w:val="18"/>
                <w:szCs w:val="18"/>
              </w:rPr>
              <w:t>190</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D0CA291" w14:textId="1F5F5852"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8C5775A" w14:textId="27CC04DA"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A80C05D" w14:textId="58E2E879"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860959D" w14:textId="13FD5C8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9D3501A"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3AB4E3F7"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w:t>
            </w:r>
            <w:r w:rsidRPr="0048714D">
              <w:rPr>
                <w:rFonts w:ascii="宋体" w:hAnsi="宋体" w:cs="宋体"/>
                <w:color w:val="000000"/>
                <w:kern w:val="0"/>
                <w:sz w:val="18"/>
                <w:szCs w:val="18"/>
              </w:rPr>
              <w:t>190接入</w:t>
            </w:r>
          </w:p>
          <w:p w14:paraId="3C587C1B" w14:textId="489A5192"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343C9A3F" w14:textId="117B09A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2</w:t>
            </w:r>
          </w:p>
        </w:tc>
      </w:tr>
      <w:tr w:rsidR="00FC22B5" w:rsidRPr="0048714D" w14:paraId="66DA7619" w14:textId="13F64186" w:rsidTr="00954C57">
        <w:trPr>
          <w:trHeight w:val="270"/>
        </w:trPr>
        <w:tc>
          <w:tcPr>
            <w:tcW w:w="987" w:type="dxa"/>
            <w:vMerge/>
            <w:tcBorders>
              <w:left w:val="single" w:sz="4" w:space="0" w:color="auto"/>
              <w:right w:val="single" w:sz="4" w:space="0" w:color="auto"/>
            </w:tcBorders>
            <w:vAlign w:val="center"/>
          </w:tcPr>
          <w:p w14:paraId="2147212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0CF5CA9" w14:textId="21D7B36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港澳台、国际用户呼叫本地移动（经电信长途网）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E229F86" w14:textId="7F5E31E0"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14ED99B" w14:textId="5BAC6A5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8FEE7F4" w14:textId="00787123"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6152A8C" w14:textId="279903EA"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3437E454"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主叫：国际、港澳台号码，长途，非</w:t>
            </w:r>
            <w:r w:rsidRPr="0048714D">
              <w:rPr>
                <w:rFonts w:ascii="宋体" w:hAnsi="宋体" w:cs="宋体"/>
                <w:color w:val="000000"/>
                <w:kern w:val="0"/>
                <w:sz w:val="18"/>
                <w:szCs w:val="18"/>
              </w:rPr>
              <w:t>IP接入</w:t>
            </w:r>
          </w:p>
          <w:p w14:paraId="5F3F31F5" w14:textId="2D08B18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被叫：移动手机号码、铁通固话，非长途，非</w:t>
            </w:r>
            <w:r w:rsidRPr="0048714D">
              <w:rPr>
                <w:rFonts w:ascii="宋体" w:hAnsi="宋体" w:cs="宋体"/>
                <w:color w:val="000000"/>
                <w:kern w:val="0"/>
                <w:sz w:val="18"/>
                <w:szCs w:val="18"/>
              </w:rPr>
              <w:t>IP接入</w:t>
            </w:r>
          </w:p>
          <w:p w14:paraId="650E0B75" w14:textId="166C787C"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693C74F7" w14:textId="382D335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3</w:t>
            </w:r>
          </w:p>
        </w:tc>
      </w:tr>
      <w:tr w:rsidR="00FC22B5" w:rsidRPr="0048714D" w14:paraId="52B1B781" w14:textId="4F6005EA" w:rsidTr="00954C57">
        <w:trPr>
          <w:trHeight w:val="270"/>
        </w:trPr>
        <w:tc>
          <w:tcPr>
            <w:tcW w:w="987" w:type="dxa"/>
            <w:vMerge/>
            <w:tcBorders>
              <w:left w:val="single" w:sz="4" w:space="0" w:color="auto"/>
              <w:right w:val="single" w:sz="4" w:space="0" w:color="auto"/>
            </w:tcBorders>
            <w:vAlign w:val="center"/>
          </w:tcPr>
          <w:p w14:paraId="788DD0BD"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38DD213" w14:textId="5A56DB3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本地、漫游来访移动呼叫国际、港澳台用户（经电信</w:t>
            </w:r>
            <w:r w:rsidRPr="0048714D">
              <w:rPr>
                <w:color w:val="000000"/>
                <w:kern w:val="0"/>
                <w:sz w:val="18"/>
                <w:szCs w:val="18"/>
              </w:rPr>
              <w:t>CDMA</w:t>
            </w:r>
            <w:r w:rsidRPr="0048714D">
              <w:rPr>
                <w:rFonts w:ascii="宋体" w:hAnsi="宋体" w:cs="宋体" w:hint="eastAsia"/>
                <w:color w:val="000000"/>
                <w:kern w:val="0"/>
                <w:sz w:val="18"/>
                <w:szCs w:val="18"/>
              </w:rPr>
              <w:t>国内国际长途网）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2C12701" w14:textId="51242F88"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7020DD4" w14:textId="744065D8"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4D96E42" w14:textId="65900FD2"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D-0.006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467B790" w14:textId="62BBCAF8"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9668A9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w:t>
            </w:r>
            <w:r w:rsidRPr="0048714D">
              <w:rPr>
                <w:rFonts w:ascii="宋体" w:hAnsi="宋体" w:cs="宋体"/>
                <w:color w:val="000000"/>
                <w:kern w:val="0"/>
                <w:sz w:val="18"/>
                <w:szCs w:val="18"/>
              </w:rPr>
              <w:t xml:space="preserve"> </w:t>
            </w:r>
            <w:r w:rsidRPr="0048714D">
              <w:rPr>
                <w:rFonts w:ascii="宋体" w:hAnsi="宋体" w:cs="宋体" w:hint="eastAsia"/>
                <w:color w:val="000000"/>
                <w:kern w:val="0"/>
                <w:sz w:val="18"/>
                <w:szCs w:val="18"/>
              </w:rPr>
              <w:t>不判断长途，非</w:t>
            </w:r>
            <w:r w:rsidRPr="0048714D">
              <w:rPr>
                <w:rFonts w:ascii="宋体" w:hAnsi="宋体" w:cs="宋体"/>
                <w:color w:val="000000"/>
                <w:kern w:val="0"/>
                <w:sz w:val="18"/>
                <w:szCs w:val="18"/>
              </w:rPr>
              <w:t>IP接入</w:t>
            </w:r>
          </w:p>
          <w:p w14:paraId="4DDEF441"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被叫：国际、港澳台号码，长途，非</w:t>
            </w:r>
            <w:r w:rsidRPr="0048714D">
              <w:rPr>
                <w:rFonts w:ascii="宋体" w:hAnsi="宋体" w:cs="宋体"/>
                <w:color w:val="000000"/>
                <w:kern w:val="0"/>
                <w:sz w:val="18"/>
                <w:szCs w:val="18"/>
              </w:rPr>
              <w:t>IP接入</w:t>
            </w:r>
          </w:p>
          <w:p w14:paraId="09F9E423" w14:textId="7D4D4D0F"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31CFC836" w14:textId="39175FE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4</w:t>
            </w:r>
          </w:p>
        </w:tc>
      </w:tr>
      <w:tr w:rsidR="00FC22B5" w:rsidRPr="0048714D" w14:paraId="064E51D2" w14:textId="0B40902B" w:rsidTr="00954C57">
        <w:trPr>
          <w:trHeight w:val="270"/>
        </w:trPr>
        <w:tc>
          <w:tcPr>
            <w:tcW w:w="987" w:type="dxa"/>
            <w:vMerge/>
            <w:tcBorders>
              <w:left w:val="single" w:sz="4" w:space="0" w:color="auto"/>
              <w:right w:val="single" w:sz="4" w:space="0" w:color="auto"/>
            </w:tcBorders>
            <w:vAlign w:val="center"/>
          </w:tcPr>
          <w:p w14:paraId="04B7D5C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B90ABCD" w14:textId="1992246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w:t>
            </w:r>
            <w:r w:rsidRPr="0048714D">
              <w:rPr>
                <w:color w:val="000000"/>
                <w:kern w:val="0"/>
                <w:sz w:val="18"/>
                <w:szCs w:val="18"/>
              </w:rPr>
              <w:t>CDMA</w:t>
            </w:r>
            <w:r w:rsidRPr="0048714D">
              <w:rPr>
                <w:rFonts w:ascii="宋体" w:hAnsi="宋体" w:cs="宋体" w:hint="eastAsia"/>
                <w:color w:val="000000"/>
                <w:kern w:val="0"/>
                <w:sz w:val="18"/>
                <w:szCs w:val="18"/>
              </w:rPr>
              <w:t>呼叫国际、港澳台用户（经移动国内长途网）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81BAB05" w14:textId="168C1356"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87CA698" w14:textId="16CE8464"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11015DE" w14:textId="0BB9A202"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F-0.006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123E135" w14:textId="6B88EA9C"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E9D523D"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w:t>
            </w:r>
            <w:r w:rsidRPr="0048714D">
              <w:rPr>
                <w:rFonts w:ascii="宋体" w:hAnsi="宋体" w:cs="宋体"/>
                <w:color w:val="000000"/>
                <w:kern w:val="0"/>
                <w:sz w:val="18"/>
                <w:szCs w:val="18"/>
              </w:rPr>
              <w:t xml:space="preserve">CDMA手机号码， </w:t>
            </w:r>
            <w:r w:rsidRPr="0048714D">
              <w:rPr>
                <w:rFonts w:ascii="宋体" w:hAnsi="宋体" w:cs="宋体" w:hint="eastAsia"/>
                <w:color w:val="000000"/>
                <w:kern w:val="0"/>
                <w:sz w:val="18"/>
                <w:szCs w:val="18"/>
              </w:rPr>
              <w:t>非长途，非</w:t>
            </w:r>
            <w:r w:rsidRPr="0048714D">
              <w:rPr>
                <w:rFonts w:ascii="宋体" w:hAnsi="宋体" w:cs="宋体"/>
                <w:color w:val="000000"/>
                <w:kern w:val="0"/>
                <w:sz w:val="18"/>
                <w:szCs w:val="18"/>
              </w:rPr>
              <w:t>IP接入</w:t>
            </w:r>
          </w:p>
          <w:p w14:paraId="7468D9D4"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被叫：国际、港澳台号码，长途，非</w:t>
            </w:r>
            <w:r w:rsidRPr="0048714D">
              <w:rPr>
                <w:rFonts w:ascii="宋体" w:hAnsi="宋体" w:cs="宋体"/>
                <w:color w:val="000000"/>
                <w:kern w:val="0"/>
                <w:sz w:val="18"/>
                <w:szCs w:val="18"/>
              </w:rPr>
              <w:t>IP接入</w:t>
            </w:r>
          </w:p>
          <w:p w14:paraId="188375E3" w14:textId="75799AF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46E77F36" w14:textId="50C61B5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5</w:t>
            </w:r>
          </w:p>
        </w:tc>
      </w:tr>
      <w:tr w:rsidR="00FC22B5" w:rsidRPr="0048714D" w14:paraId="24514E9D" w14:textId="3A08204C" w:rsidTr="00954C57">
        <w:trPr>
          <w:trHeight w:val="270"/>
        </w:trPr>
        <w:tc>
          <w:tcPr>
            <w:tcW w:w="987" w:type="dxa"/>
            <w:vMerge/>
            <w:tcBorders>
              <w:left w:val="single" w:sz="4" w:space="0" w:color="auto"/>
              <w:right w:val="single" w:sz="4" w:space="0" w:color="auto"/>
            </w:tcBorders>
            <w:vAlign w:val="center"/>
          </w:tcPr>
          <w:p w14:paraId="37FAF34E"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154CBEE" w14:textId="553AE6C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本地移动及漫游来访用户呼叫港澳台、国</w:t>
            </w:r>
            <w:r w:rsidRPr="0048714D">
              <w:rPr>
                <w:rFonts w:ascii="宋体" w:hAnsi="宋体" w:cs="宋体" w:hint="eastAsia"/>
                <w:color w:val="000000"/>
                <w:kern w:val="0"/>
                <w:sz w:val="18"/>
                <w:szCs w:val="18"/>
              </w:rPr>
              <w:lastRenderedPageBreak/>
              <w:t>际（经电信</w:t>
            </w:r>
            <w:r w:rsidRPr="0048714D">
              <w:rPr>
                <w:rFonts w:ascii="宋体" w:hAnsi="宋体" w:cs="宋体"/>
                <w:color w:val="000000"/>
                <w:kern w:val="0"/>
                <w:sz w:val="18"/>
                <w:szCs w:val="18"/>
              </w:rPr>
              <w:t>190</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D204613" w14:textId="4FB4FDB2"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lastRenderedPageBreak/>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A2D0DDB" w14:textId="6D756A7B"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D798B49" w14:textId="4C82E233"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AE14BC2" w14:textId="542C9F8F"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EF2136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主叫：移动手机号码，不判断长途，非</w:t>
            </w:r>
            <w:r w:rsidRPr="0048714D">
              <w:rPr>
                <w:rFonts w:ascii="宋体" w:hAnsi="宋体" w:cs="宋体"/>
                <w:color w:val="000000"/>
                <w:kern w:val="0"/>
                <w:sz w:val="18"/>
                <w:szCs w:val="18"/>
              </w:rPr>
              <w:t>IP接入</w:t>
            </w:r>
          </w:p>
          <w:p w14:paraId="37DF4A2F"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被叫：国际、港澳台号码，长途，电信</w:t>
            </w:r>
            <w:r w:rsidRPr="0048714D">
              <w:rPr>
                <w:rFonts w:ascii="宋体" w:hAnsi="宋体" w:cs="宋体"/>
                <w:color w:val="000000"/>
                <w:kern w:val="0"/>
                <w:sz w:val="18"/>
                <w:szCs w:val="18"/>
              </w:rPr>
              <w:t>190接入</w:t>
            </w:r>
          </w:p>
          <w:p w14:paraId="20241BF5" w14:textId="0C2DB8E8"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64CBC9BE" w14:textId="5B12F7C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lastRenderedPageBreak/>
              <w:t>6</w:t>
            </w:r>
          </w:p>
        </w:tc>
      </w:tr>
      <w:tr w:rsidR="00FC22B5" w:rsidRPr="0048714D" w14:paraId="064D6115" w14:textId="77777777" w:rsidTr="00954C57">
        <w:trPr>
          <w:trHeight w:val="270"/>
        </w:trPr>
        <w:tc>
          <w:tcPr>
            <w:tcW w:w="987" w:type="dxa"/>
            <w:vMerge/>
            <w:tcBorders>
              <w:left w:val="single" w:sz="4" w:space="0" w:color="auto"/>
              <w:bottom w:val="single" w:sz="4" w:space="0" w:color="auto"/>
              <w:right w:val="single" w:sz="4" w:space="0" w:color="auto"/>
            </w:tcBorders>
            <w:vAlign w:val="center"/>
          </w:tcPr>
          <w:p w14:paraId="0D6DF431"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E3DB160" w14:textId="3F768FA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港澳台、国际用户呼叫本地铁通（经电信长途网）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FCA84D8" w14:textId="7DC9BF8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7572B90" w14:textId="6028885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62EE5AA" w14:textId="144D399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02D86FF" w14:textId="71A73FA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3841D5CA"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主叫：国际、港澳台号码，长途，非</w:t>
            </w:r>
            <w:r w:rsidRPr="0048714D">
              <w:rPr>
                <w:rFonts w:ascii="宋体" w:hAnsi="宋体" w:cs="宋体"/>
                <w:color w:val="000000"/>
                <w:kern w:val="0"/>
                <w:sz w:val="18"/>
                <w:szCs w:val="18"/>
              </w:rPr>
              <w:t>IP接入</w:t>
            </w:r>
          </w:p>
          <w:p w14:paraId="50B3846B"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被叫：铁通固话，非长途，非</w:t>
            </w:r>
            <w:r w:rsidRPr="0048714D">
              <w:rPr>
                <w:rFonts w:ascii="宋体" w:hAnsi="宋体" w:cs="宋体"/>
                <w:color w:val="000000"/>
                <w:kern w:val="0"/>
                <w:sz w:val="18"/>
                <w:szCs w:val="18"/>
              </w:rPr>
              <w:t>IP接入</w:t>
            </w:r>
          </w:p>
          <w:p w14:paraId="2DA0AF1E" w14:textId="7C6C1DA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086ADA82" w14:textId="2A4608E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7</w:t>
            </w:r>
          </w:p>
        </w:tc>
      </w:tr>
      <w:tr w:rsidR="00FC22B5" w:rsidRPr="0048714D" w14:paraId="28027238" w14:textId="79075875" w:rsidTr="00954C57">
        <w:trPr>
          <w:trHeight w:val="270"/>
        </w:trPr>
        <w:tc>
          <w:tcPr>
            <w:tcW w:w="987" w:type="dxa"/>
            <w:vMerge/>
            <w:tcBorders>
              <w:left w:val="single" w:sz="4" w:space="0" w:color="auto"/>
              <w:bottom w:val="single" w:sz="4" w:space="0" w:color="auto"/>
              <w:right w:val="single" w:sz="4" w:space="0" w:color="auto"/>
            </w:tcBorders>
            <w:vAlign w:val="center"/>
          </w:tcPr>
          <w:p w14:paraId="5430E67F"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3077BF6" w14:textId="511B48D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本地电信固网呼叫国际、港澳台（经移动国内国际长途网）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12B86CE" w14:textId="1EC7230C"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DDF38D1" w14:textId="58985841"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7939BAA" w14:textId="677E87BC"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F-0.006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4C7CA28" w14:textId="7C2A1421"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5533836"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主叫：电信固网号码，非长途，非</w:t>
            </w:r>
            <w:r w:rsidRPr="0048714D">
              <w:rPr>
                <w:rFonts w:ascii="宋体" w:hAnsi="宋体" w:cs="宋体"/>
                <w:color w:val="000000"/>
                <w:kern w:val="0"/>
                <w:sz w:val="18"/>
                <w:szCs w:val="18"/>
              </w:rPr>
              <w:t>IP接入</w:t>
            </w:r>
          </w:p>
          <w:p w14:paraId="14A0642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被叫：国际、港澳台号码，长途，非</w:t>
            </w:r>
            <w:r w:rsidRPr="0048714D">
              <w:rPr>
                <w:rFonts w:ascii="宋体" w:hAnsi="宋体" w:cs="宋体"/>
                <w:color w:val="000000"/>
                <w:kern w:val="0"/>
                <w:sz w:val="18"/>
                <w:szCs w:val="18"/>
              </w:rPr>
              <w:t>IP接入</w:t>
            </w:r>
          </w:p>
          <w:p w14:paraId="2FA3550C" w14:textId="682E3135"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9D989ED" w14:textId="5BAFE67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8</w:t>
            </w:r>
          </w:p>
        </w:tc>
      </w:tr>
      <w:tr w:rsidR="00FC22B5" w:rsidRPr="0048714D" w14:paraId="58F2F872" w14:textId="77777777" w:rsidTr="00954C57">
        <w:trPr>
          <w:trHeight w:val="270"/>
        </w:trPr>
        <w:tc>
          <w:tcPr>
            <w:tcW w:w="987" w:type="dxa"/>
            <w:vMerge w:val="restart"/>
            <w:tcBorders>
              <w:top w:val="single" w:sz="4" w:space="0" w:color="auto"/>
              <w:left w:val="single" w:sz="4" w:space="0" w:color="auto"/>
              <w:right w:val="single" w:sz="4" w:space="0" w:color="auto"/>
            </w:tcBorders>
            <w:vAlign w:val="center"/>
          </w:tcPr>
          <w:p w14:paraId="1D1FE0E4"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6B035B60"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7AD555D3" w14:textId="77777777" w:rsidR="00B45C8E" w:rsidRPr="002D036A" w:rsidRDefault="00B45C8E" w:rsidP="00B45C8E">
            <w:pPr>
              <w:widowControl/>
              <w:spacing w:line="240" w:lineRule="auto"/>
              <w:ind w:left="180" w:hangingChars="100" w:hanging="180"/>
              <w:rPr>
                <w:rFonts w:ascii="宋体" w:hAnsi="宋体" w:cs="宋体"/>
                <w:color w:val="000000"/>
                <w:kern w:val="0"/>
                <w:sz w:val="18"/>
                <w:szCs w:val="18"/>
              </w:rPr>
            </w:pPr>
            <w:r w:rsidRPr="002D036A">
              <w:rPr>
                <w:rFonts w:ascii="宋体" w:hAnsi="宋体" w:cs="宋体" w:hint="eastAsia"/>
                <w:color w:val="000000"/>
                <w:kern w:val="0"/>
                <w:sz w:val="18"/>
                <w:szCs w:val="18"/>
              </w:rPr>
              <w:t>电信</w:t>
            </w:r>
          </w:p>
          <w:p w14:paraId="50171037"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6D814592"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智</w:t>
            </w:r>
          </w:p>
          <w:p w14:paraId="05061AD6"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能</w:t>
            </w:r>
          </w:p>
          <w:p w14:paraId="76E6E448"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业</w:t>
            </w:r>
          </w:p>
          <w:p w14:paraId="654A8BD7" w14:textId="12D09E23"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务</w:t>
            </w:r>
          </w:p>
          <w:p w14:paraId="285EED13" w14:textId="53E88AB4"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CB9BBB5" w14:textId="75852B9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移动用户呼叫电信</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C62E55F" w14:textId="669FB1EB"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9064673" w14:textId="17797DE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0C99AEB" w14:textId="2ADFF896"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1490DDA" w14:textId="6D505B05"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22460CCE" w14:textId="1288FC0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主叫：移动手机号码、固网号码，不判断长途，不判断</w:t>
            </w:r>
            <w:r w:rsidRPr="0048714D">
              <w:rPr>
                <w:rFonts w:ascii="宋体" w:hAnsi="宋体" w:cs="宋体"/>
                <w:color w:val="000000"/>
                <w:kern w:val="0"/>
                <w:sz w:val="18"/>
                <w:szCs w:val="18"/>
              </w:rPr>
              <w:t>IP接入</w:t>
            </w:r>
          </w:p>
          <w:p w14:paraId="7465F3EE" w14:textId="3C52B82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智能号码，不判断长途，不判断</w:t>
            </w:r>
            <w:r w:rsidRPr="0048714D">
              <w:rPr>
                <w:rFonts w:ascii="宋体" w:hAnsi="宋体" w:cs="宋体"/>
                <w:color w:val="000000"/>
                <w:kern w:val="0"/>
                <w:sz w:val="18"/>
                <w:szCs w:val="18"/>
              </w:rPr>
              <w:t>IP接入</w:t>
            </w:r>
          </w:p>
          <w:p w14:paraId="5AA52DEC" w14:textId="064BDB0A"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0DDFACC0" w14:textId="52E4FCF9"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p>
        </w:tc>
      </w:tr>
      <w:tr w:rsidR="00FC22B5" w:rsidRPr="0048714D" w14:paraId="7CC2F438" w14:textId="77777777" w:rsidTr="00954C57">
        <w:trPr>
          <w:trHeight w:val="270"/>
        </w:trPr>
        <w:tc>
          <w:tcPr>
            <w:tcW w:w="987" w:type="dxa"/>
            <w:vMerge/>
            <w:tcBorders>
              <w:left w:val="single" w:sz="4" w:space="0" w:color="auto"/>
              <w:right w:val="single" w:sz="4" w:space="0" w:color="auto"/>
            </w:tcBorders>
            <w:vAlign w:val="center"/>
          </w:tcPr>
          <w:p w14:paraId="07F19E53"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B538249" w14:textId="3EC0C86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电信用户呼叫移动</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DBA03D6" w14:textId="04D5CFF3"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431F000" w14:textId="1997424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AD0FFE0" w14:textId="5AD706BE"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EF4FFFA" w14:textId="062A9C84"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704DC6AF" w14:textId="24A00ED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主叫：电信手机号码、固网号码，不判断长途，不判断</w:t>
            </w:r>
            <w:r w:rsidRPr="0048714D">
              <w:rPr>
                <w:rFonts w:ascii="宋体" w:hAnsi="宋体" w:cs="宋体"/>
                <w:color w:val="000000"/>
                <w:kern w:val="0"/>
                <w:sz w:val="18"/>
                <w:szCs w:val="18"/>
              </w:rPr>
              <w:t>IP接入</w:t>
            </w:r>
          </w:p>
          <w:p w14:paraId="72CC27C6" w14:textId="2C47B3E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智能号码，不判断长途，不判断</w:t>
            </w:r>
            <w:r w:rsidRPr="0048714D">
              <w:rPr>
                <w:rFonts w:ascii="宋体" w:hAnsi="宋体" w:cs="宋体"/>
                <w:color w:val="000000"/>
                <w:kern w:val="0"/>
                <w:sz w:val="18"/>
                <w:szCs w:val="18"/>
              </w:rPr>
              <w:t>IP接入</w:t>
            </w:r>
          </w:p>
          <w:p w14:paraId="780CFE39" w14:textId="1D1ECF0B"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581B9D5" w14:textId="35C9C522"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2</w:t>
            </w:r>
          </w:p>
        </w:tc>
      </w:tr>
      <w:tr w:rsidR="00FC22B5" w:rsidRPr="0048714D" w14:paraId="01D7FC2B" w14:textId="77777777" w:rsidTr="00954C57">
        <w:trPr>
          <w:trHeight w:val="270"/>
        </w:trPr>
        <w:tc>
          <w:tcPr>
            <w:tcW w:w="987" w:type="dxa"/>
            <w:vMerge/>
            <w:tcBorders>
              <w:left w:val="single" w:sz="4" w:space="0" w:color="auto"/>
              <w:right w:val="single" w:sz="4" w:space="0" w:color="auto"/>
            </w:tcBorders>
            <w:vAlign w:val="center"/>
          </w:tcPr>
          <w:p w14:paraId="46465D4C"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475F54C" w14:textId="701A0DB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本地铁通用户呼叫电信</w:t>
            </w:r>
            <w:r w:rsidRPr="0048714D">
              <w:rPr>
                <w:rFonts w:ascii="宋体" w:hAnsi="宋体" w:cs="宋体"/>
                <w:color w:val="000000"/>
                <w:kern w:val="0"/>
                <w:sz w:val="18"/>
                <w:szCs w:val="18"/>
              </w:rPr>
              <w:t>800</w:t>
            </w:r>
            <w:r w:rsidRPr="0048714D">
              <w:rPr>
                <w:rFonts w:ascii="宋体" w:hAnsi="宋体" w:cs="宋体" w:hint="eastAsia"/>
                <w:color w:val="000000"/>
                <w:kern w:val="0"/>
                <w:sz w:val="18"/>
                <w:szCs w:val="18"/>
              </w:rPr>
              <w:t>智能业务</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C501012" w14:textId="62BA948B"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6854380" w14:textId="09CD187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17B71D8" w14:textId="5FFDB893"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7CB5E7C" w14:textId="2E697BE2"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54C8B9F8" w14:textId="4A5A8A5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主叫：铁通固网号码，非长途，不判断</w:t>
            </w:r>
            <w:r w:rsidRPr="0048714D">
              <w:rPr>
                <w:rFonts w:ascii="宋体" w:hAnsi="宋体" w:cs="宋体"/>
                <w:color w:val="000000"/>
                <w:kern w:val="0"/>
                <w:sz w:val="18"/>
                <w:szCs w:val="18"/>
              </w:rPr>
              <w:t>IP接入</w:t>
            </w:r>
          </w:p>
          <w:p w14:paraId="339343F3" w14:textId="6B6D454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被叫：电信</w:t>
            </w:r>
            <w:r w:rsidRPr="0048714D">
              <w:rPr>
                <w:rFonts w:ascii="宋体" w:hAnsi="宋体" w:cs="宋体"/>
                <w:color w:val="000000"/>
                <w:kern w:val="0"/>
                <w:sz w:val="18"/>
                <w:szCs w:val="18"/>
              </w:rPr>
              <w:t>800</w:t>
            </w:r>
            <w:r w:rsidRPr="0048714D">
              <w:rPr>
                <w:rFonts w:ascii="宋体" w:hAnsi="宋体" w:cs="宋体" w:hint="eastAsia"/>
                <w:color w:val="000000"/>
                <w:kern w:val="0"/>
                <w:sz w:val="18"/>
                <w:szCs w:val="18"/>
              </w:rPr>
              <w:t>智能号码，不判断长途，不判断</w:t>
            </w:r>
            <w:r w:rsidRPr="0048714D">
              <w:rPr>
                <w:rFonts w:ascii="宋体" w:hAnsi="宋体" w:cs="宋体"/>
                <w:color w:val="000000"/>
                <w:kern w:val="0"/>
                <w:sz w:val="18"/>
                <w:szCs w:val="18"/>
              </w:rPr>
              <w:t>IP接入</w:t>
            </w:r>
          </w:p>
          <w:p w14:paraId="3FF48DFE" w14:textId="33A2877C"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3F82609" w14:textId="189C79AD"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3</w:t>
            </w:r>
          </w:p>
        </w:tc>
      </w:tr>
      <w:tr w:rsidR="00FC22B5" w:rsidRPr="0048714D" w14:paraId="7DD0D6C7" w14:textId="77777777" w:rsidTr="00954C57">
        <w:trPr>
          <w:trHeight w:val="270"/>
        </w:trPr>
        <w:tc>
          <w:tcPr>
            <w:tcW w:w="987" w:type="dxa"/>
            <w:vMerge/>
            <w:tcBorders>
              <w:left w:val="single" w:sz="4" w:space="0" w:color="auto"/>
              <w:right w:val="single" w:sz="4" w:space="0" w:color="auto"/>
            </w:tcBorders>
            <w:vAlign w:val="center"/>
          </w:tcPr>
          <w:p w14:paraId="63E7F23D"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445055F" w14:textId="17129A1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本地电信固网用户呼叫移动</w:t>
            </w:r>
            <w:r w:rsidRPr="0048714D">
              <w:rPr>
                <w:rFonts w:ascii="宋体" w:hAnsi="宋体" w:cs="宋体"/>
                <w:color w:val="000000"/>
                <w:kern w:val="0"/>
                <w:sz w:val="18"/>
                <w:szCs w:val="18"/>
              </w:rPr>
              <w:t>800</w:t>
            </w:r>
            <w:r w:rsidRPr="0048714D">
              <w:rPr>
                <w:rFonts w:ascii="宋体" w:hAnsi="宋体" w:cs="宋体" w:hint="eastAsia"/>
                <w:color w:val="000000"/>
                <w:kern w:val="0"/>
                <w:sz w:val="18"/>
                <w:szCs w:val="18"/>
              </w:rPr>
              <w:t>智能业务</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6EBE6F9" w14:textId="083885CF"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308DA03" w14:textId="58265AB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5A0932A" w14:textId="00135290"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C3A5F37" w14:textId="00531B15"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0F42B406" w14:textId="289AE8E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主叫：电信固网号码，非长途，不判断</w:t>
            </w:r>
            <w:r w:rsidRPr="0048714D">
              <w:rPr>
                <w:rFonts w:ascii="宋体" w:hAnsi="宋体" w:cs="宋体"/>
                <w:color w:val="000000"/>
                <w:kern w:val="0"/>
                <w:sz w:val="18"/>
                <w:szCs w:val="18"/>
              </w:rPr>
              <w:t>IP接入</w:t>
            </w:r>
          </w:p>
          <w:p w14:paraId="0D00FE94" w14:textId="15D0766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w:t>
            </w:r>
            <w:r w:rsidRPr="0048714D">
              <w:rPr>
                <w:rFonts w:ascii="宋体" w:hAnsi="宋体" w:cs="宋体"/>
                <w:color w:val="000000"/>
                <w:kern w:val="0"/>
                <w:sz w:val="18"/>
                <w:szCs w:val="18"/>
              </w:rPr>
              <w:t>800</w:t>
            </w:r>
            <w:r w:rsidRPr="0048714D">
              <w:rPr>
                <w:rFonts w:ascii="宋体" w:hAnsi="宋体" w:cs="宋体" w:hint="eastAsia"/>
                <w:color w:val="000000"/>
                <w:kern w:val="0"/>
                <w:sz w:val="18"/>
                <w:szCs w:val="18"/>
              </w:rPr>
              <w:t>智能号码，不判断长途，不判断</w:t>
            </w:r>
            <w:r w:rsidRPr="0048714D">
              <w:rPr>
                <w:rFonts w:ascii="宋体" w:hAnsi="宋体" w:cs="宋体"/>
                <w:color w:val="000000"/>
                <w:kern w:val="0"/>
                <w:sz w:val="18"/>
                <w:szCs w:val="18"/>
              </w:rPr>
              <w:t>IP接入</w:t>
            </w:r>
          </w:p>
          <w:p w14:paraId="76639A38" w14:textId="7A331B40"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66203CFE" w14:textId="45F4B0E6"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4</w:t>
            </w:r>
          </w:p>
        </w:tc>
      </w:tr>
      <w:tr w:rsidR="00FC22B5" w:rsidRPr="0048714D" w14:paraId="4D9D105D" w14:textId="198D01AC" w:rsidTr="00954C57">
        <w:trPr>
          <w:trHeight w:val="270"/>
        </w:trPr>
        <w:tc>
          <w:tcPr>
            <w:tcW w:w="987" w:type="dxa"/>
            <w:vMerge w:val="restart"/>
            <w:tcBorders>
              <w:top w:val="single" w:sz="4" w:space="0" w:color="auto"/>
              <w:left w:val="single" w:sz="4" w:space="0" w:color="auto"/>
              <w:right w:val="single" w:sz="4" w:space="0" w:color="auto"/>
            </w:tcBorders>
            <w:vAlign w:val="center"/>
          </w:tcPr>
          <w:p w14:paraId="7F21F955"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1F000589"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7426F3B8" w14:textId="5EE12B6A" w:rsidR="00B45C8E" w:rsidRPr="002D036A" w:rsidRDefault="00B45C8E" w:rsidP="00B45C8E">
            <w:pPr>
              <w:widowControl/>
              <w:spacing w:line="240" w:lineRule="auto"/>
              <w:ind w:left="180" w:hangingChars="100" w:hanging="180"/>
              <w:rPr>
                <w:rFonts w:ascii="宋体" w:hAnsi="宋体" w:cs="宋体"/>
                <w:color w:val="000000"/>
                <w:kern w:val="0"/>
                <w:sz w:val="18"/>
                <w:szCs w:val="18"/>
              </w:rPr>
            </w:pPr>
            <w:r w:rsidRPr="002D036A">
              <w:rPr>
                <w:rFonts w:ascii="宋体" w:hAnsi="宋体" w:cs="宋体" w:hint="eastAsia"/>
                <w:color w:val="000000"/>
                <w:kern w:val="0"/>
                <w:sz w:val="18"/>
                <w:szCs w:val="18"/>
              </w:rPr>
              <w:t>联通</w:t>
            </w:r>
          </w:p>
          <w:p w14:paraId="0AFEBFDC"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6A130541"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本</w:t>
            </w:r>
          </w:p>
          <w:p w14:paraId="76BD8080"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地</w:t>
            </w:r>
          </w:p>
          <w:p w14:paraId="5EF7B24C"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网</w:t>
            </w:r>
          </w:p>
          <w:p w14:paraId="7F4B68C1" w14:textId="5F7FFAEE"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40F4E56E" w14:textId="29CE40D6"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E127DE3" w14:textId="6899B59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本地</w:t>
            </w:r>
            <w:r w:rsidRPr="0048714D">
              <w:rPr>
                <w:rFonts w:hint="eastAsia"/>
                <w:color w:val="000000"/>
                <w:kern w:val="0"/>
                <w:sz w:val="18"/>
                <w:szCs w:val="18"/>
              </w:rPr>
              <w:t>联通移网</w:t>
            </w:r>
            <w:r w:rsidRPr="0048714D">
              <w:rPr>
                <w:rFonts w:ascii="宋体" w:hAnsi="宋体" w:cs="宋体" w:hint="eastAsia"/>
                <w:color w:val="000000"/>
                <w:kern w:val="0"/>
                <w:sz w:val="18"/>
                <w:szCs w:val="18"/>
              </w:rPr>
              <w:t>用户呼叫本地铁通用户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6742788" w14:textId="6BD76ED7"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bCs/>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11D83D7" w14:textId="42C40EEA"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457BDA0" w14:textId="767CF48E"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51279E4" w14:textId="32BEEBB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61659655"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主叫：联通手机号码，非长途，非</w:t>
            </w:r>
            <w:r w:rsidRPr="0048714D">
              <w:rPr>
                <w:rFonts w:ascii="宋体" w:hAnsi="宋体" w:cs="宋体"/>
                <w:bCs/>
                <w:color w:val="000000"/>
                <w:kern w:val="0"/>
                <w:sz w:val="18"/>
                <w:szCs w:val="18"/>
              </w:rPr>
              <w:t>IP接入</w:t>
            </w:r>
          </w:p>
          <w:p w14:paraId="11452654"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被叫：铁通固话，非长途，非</w:t>
            </w:r>
            <w:r w:rsidRPr="0048714D">
              <w:rPr>
                <w:rFonts w:ascii="宋体" w:hAnsi="宋体" w:cs="宋体"/>
                <w:bCs/>
                <w:color w:val="000000"/>
                <w:kern w:val="0"/>
                <w:sz w:val="18"/>
                <w:szCs w:val="18"/>
              </w:rPr>
              <w:t>IP接入</w:t>
            </w:r>
          </w:p>
          <w:p w14:paraId="60DB06B4" w14:textId="24DC2A20"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lastRenderedPageBreak/>
              <w:t>中继：移动、联通</w:t>
            </w:r>
          </w:p>
        </w:tc>
        <w:tc>
          <w:tcPr>
            <w:tcW w:w="756" w:type="dxa"/>
            <w:tcBorders>
              <w:top w:val="single" w:sz="4" w:space="0" w:color="auto"/>
              <w:left w:val="nil"/>
              <w:bottom w:val="single" w:sz="4" w:space="0" w:color="auto"/>
              <w:right w:val="single" w:sz="4" w:space="0" w:color="auto"/>
            </w:tcBorders>
            <w:vAlign w:val="center"/>
          </w:tcPr>
          <w:p w14:paraId="5185DC47" w14:textId="27C1B130"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lastRenderedPageBreak/>
              <w:t>1</w:t>
            </w:r>
          </w:p>
        </w:tc>
      </w:tr>
      <w:tr w:rsidR="00FC22B5" w:rsidRPr="0048714D" w14:paraId="3C931885" w14:textId="176083DC" w:rsidTr="00954C57">
        <w:trPr>
          <w:trHeight w:val="270"/>
        </w:trPr>
        <w:tc>
          <w:tcPr>
            <w:tcW w:w="987" w:type="dxa"/>
            <w:vMerge/>
            <w:tcBorders>
              <w:left w:val="single" w:sz="4" w:space="0" w:color="auto"/>
              <w:right w:val="single" w:sz="4" w:space="0" w:color="auto"/>
            </w:tcBorders>
            <w:vAlign w:val="center"/>
          </w:tcPr>
          <w:p w14:paraId="2E5F27CE"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386C6C1" w14:textId="2D48DDA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本地铁通用户呼叫本地</w:t>
            </w:r>
            <w:r w:rsidRPr="0048714D">
              <w:rPr>
                <w:rFonts w:hint="eastAsia"/>
                <w:color w:val="000000"/>
                <w:kern w:val="0"/>
                <w:sz w:val="18"/>
                <w:szCs w:val="18"/>
              </w:rPr>
              <w:t>联通移网</w:t>
            </w:r>
            <w:r w:rsidRPr="0048714D">
              <w:rPr>
                <w:rFonts w:ascii="宋体" w:hAnsi="宋体" w:cs="宋体" w:hint="eastAsia"/>
                <w:color w:val="000000"/>
                <w:kern w:val="0"/>
                <w:sz w:val="18"/>
                <w:szCs w:val="18"/>
              </w:rPr>
              <w:t>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483A771" w14:textId="5F6C02D8"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9BB5EE9" w14:textId="4DB5F4A1"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434E7B6" w14:textId="5876AE5C"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sz w:val="18"/>
                <w:szCs w:val="18"/>
              </w:rPr>
              <w:t>0.001</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CAA0D81" w14:textId="5C0BF283"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5163656E"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主叫：铁通固话，非长途，非</w:t>
            </w:r>
            <w:r w:rsidRPr="0048714D">
              <w:rPr>
                <w:rFonts w:ascii="宋体" w:hAnsi="宋体" w:cs="宋体"/>
                <w:bCs/>
                <w:color w:val="000000"/>
                <w:kern w:val="0"/>
                <w:sz w:val="18"/>
                <w:szCs w:val="18"/>
              </w:rPr>
              <w:t>IP接入</w:t>
            </w:r>
          </w:p>
          <w:p w14:paraId="6D36FEA1"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被叫：联通手机号码，非长途，非</w:t>
            </w:r>
            <w:r w:rsidRPr="0048714D">
              <w:rPr>
                <w:rFonts w:ascii="宋体" w:hAnsi="宋体" w:cs="宋体"/>
                <w:bCs/>
                <w:color w:val="000000"/>
                <w:kern w:val="0"/>
                <w:sz w:val="18"/>
                <w:szCs w:val="18"/>
              </w:rPr>
              <w:t>IP接入</w:t>
            </w:r>
          </w:p>
          <w:p w14:paraId="02D4E648" w14:textId="71D3663D"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CAF5042" w14:textId="4CB740E6"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2</w:t>
            </w:r>
          </w:p>
        </w:tc>
      </w:tr>
      <w:tr w:rsidR="00FC22B5" w:rsidRPr="0048714D" w14:paraId="6E66EECA" w14:textId="1CA6DCCE" w:rsidTr="00954C57">
        <w:trPr>
          <w:trHeight w:val="270"/>
        </w:trPr>
        <w:tc>
          <w:tcPr>
            <w:tcW w:w="987" w:type="dxa"/>
            <w:vMerge/>
            <w:tcBorders>
              <w:left w:val="single" w:sz="4" w:space="0" w:color="auto"/>
              <w:right w:val="single" w:sz="4" w:space="0" w:color="auto"/>
            </w:tcBorders>
            <w:vAlign w:val="center"/>
          </w:tcPr>
          <w:p w14:paraId="3316BD14"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A6063FD" w14:textId="1DBAE1BD" w:rsidR="00B45C8E" w:rsidRPr="0048714D" w:rsidDel="00F36719"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本地移动（不含</w:t>
            </w:r>
            <w:r w:rsidRPr="0048714D">
              <w:rPr>
                <w:color w:val="000000"/>
                <w:kern w:val="0"/>
                <w:sz w:val="18"/>
                <w:szCs w:val="18"/>
              </w:rPr>
              <w:t>TD</w:t>
            </w:r>
            <w:r w:rsidRPr="0048714D">
              <w:rPr>
                <w:rFonts w:ascii="宋体" w:hAnsi="宋体" w:cs="宋体" w:hint="eastAsia"/>
                <w:color w:val="000000"/>
                <w:kern w:val="0"/>
                <w:sz w:val="18"/>
                <w:szCs w:val="18"/>
              </w:rPr>
              <w:t>号段）呼叫本地联通移网用户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EE88B79" w14:textId="2572DAAA"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A3B5B07" w14:textId="423B7EC7"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21FEC9E" w14:textId="7F7B7C05"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DC53167" w14:textId="3F51C2F4"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3EB0DD49"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主叫：移动手机号码（不含</w:t>
            </w:r>
            <w:r w:rsidRPr="0048714D">
              <w:rPr>
                <w:rFonts w:ascii="宋体" w:hAnsi="宋体" w:cs="宋体"/>
                <w:color w:val="000000"/>
                <w:kern w:val="0"/>
                <w:sz w:val="18"/>
                <w:szCs w:val="18"/>
              </w:rPr>
              <w:t>TD），非长途，非IP接入</w:t>
            </w:r>
          </w:p>
          <w:p w14:paraId="47E4188C"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被叫：联通移网用户，非长途，非</w:t>
            </w:r>
            <w:r w:rsidRPr="0048714D">
              <w:rPr>
                <w:rFonts w:ascii="宋体" w:hAnsi="宋体" w:cs="宋体"/>
                <w:color w:val="000000"/>
                <w:kern w:val="0"/>
                <w:sz w:val="18"/>
                <w:szCs w:val="18"/>
              </w:rPr>
              <w:t>IP接入</w:t>
            </w:r>
          </w:p>
          <w:p w14:paraId="71052B9C" w14:textId="148E9911"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487182CF" w14:textId="2D4195D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3</w:t>
            </w:r>
          </w:p>
        </w:tc>
      </w:tr>
      <w:tr w:rsidR="00FC22B5" w:rsidRPr="0048714D" w14:paraId="3CEE897B" w14:textId="45B40CFA" w:rsidTr="00954C57">
        <w:trPr>
          <w:trHeight w:val="270"/>
        </w:trPr>
        <w:tc>
          <w:tcPr>
            <w:tcW w:w="987" w:type="dxa"/>
            <w:vMerge/>
            <w:tcBorders>
              <w:left w:val="single" w:sz="4" w:space="0" w:color="auto"/>
              <w:right w:val="single" w:sz="4" w:space="0" w:color="auto"/>
            </w:tcBorders>
            <w:vAlign w:val="center"/>
          </w:tcPr>
          <w:p w14:paraId="45CFF93C"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69956FA" w14:textId="2BC40AF2" w:rsidR="00B45C8E" w:rsidRPr="0048714D" w:rsidDel="00F36719"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本地联通移网用户呼叫本地移动（不含</w:t>
            </w:r>
            <w:r w:rsidRPr="0048714D">
              <w:rPr>
                <w:rFonts w:ascii="宋体" w:hAnsi="宋体" w:cs="宋体"/>
                <w:color w:val="000000"/>
                <w:kern w:val="0"/>
                <w:sz w:val="18"/>
                <w:szCs w:val="18"/>
              </w:rPr>
              <w:t>TD号段）</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3AA890A" w14:textId="1AE4B68A"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05824C4" w14:textId="533B90B1"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0874EC4" w14:textId="2F2AB7DC"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0.004</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1E58DB2" w14:textId="14DC396F"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F9407E0"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主叫：联通移网用户，非长途，非</w:t>
            </w:r>
            <w:r w:rsidRPr="0048714D">
              <w:rPr>
                <w:rFonts w:ascii="宋体" w:hAnsi="宋体" w:cs="宋体"/>
                <w:color w:val="000000"/>
                <w:kern w:val="0"/>
                <w:sz w:val="18"/>
                <w:szCs w:val="18"/>
              </w:rPr>
              <w:t>IP接入</w:t>
            </w:r>
          </w:p>
          <w:p w14:paraId="3D92CB5C"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被叫：移动手机号码（不含</w:t>
            </w:r>
            <w:r w:rsidRPr="0048714D">
              <w:rPr>
                <w:rFonts w:ascii="宋体" w:hAnsi="宋体" w:cs="宋体"/>
                <w:color w:val="000000"/>
                <w:kern w:val="0"/>
                <w:sz w:val="18"/>
                <w:szCs w:val="18"/>
              </w:rPr>
              <w:t>TD），非长途，非IP接入</w:t>
            </w:r>
          </w:p>
          <w:p w14:paraId="1E79AD00" w14:textId="43906C60"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27629B21" w14:textId="481D39B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4</w:t>
            </w:r>
          </w:p>
        </w:tc>
      </w:tr>
      <w:tr w:rsidR="00FC22B5" w:rsidRPr="0048714D" w14:paraId="447BF8DB" w14:textId="0CE5FF55" w:rsidTr="00954C57">
        <w:trPr>
          <w:trHeight w:val="270"/>
        </w:trPr>
        <w:tc>
          <w:tcPr>
            <w:tcW w:w="987" w:type="dxa"/>
            <w:vMerge/>
            <w:tcBorders>
              <w:left w:val="single" w:sz="4" w:space="0" w:color="auto"/>
              <w:right w:val="single" w:sz="4" w:space="0" w:color="auto"/>
            </w:tcBorders>
            <w:vAlign w:val="center"/>
          </w:tcPr>
          <w:p w14:paraId="4BF3F0CF"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86A1AF3" w14:textId="70433F18" w:rsidR="00B45C8E" w:rsidRPr="0048714D" w:rsidDel="00F36719"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w:t>
            </w:r>
            <w:r w:rsidRPr="0048714D">
              <w:rPr>
                <w:color w:val="000000"/>
                <w:kern w:val="0"/>
                <w:sz w:val="18"/>
                <w:szCs w:val="18"/>
              </w:rPr>
              <w:t>TD</w:t>
            </w:r>
            <w:r w:rsidRPr="0048714D">
              <w:rPr>
                <w:rFonts w:ascii="宋体" w:hAnsi="宋体" w:cs="宋体" w:hint="eastAsia"/>
                <w:color w:val="000000"/>
                <w:kern w:val="0"/>
                <w:sz w:val="18"/>
                <w:szCs w:val="18"/>
              </w:rPr>
              <w:t>号段呼叫本地联通移网用户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998CFBE" w14:textId="5ED861B2"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6668258" w14:textId="2E28CBBF"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5A3270A" w14:textId="6E1D2F4F"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0.0012</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F1D5F87" w14:textId="70ACCA21"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2FD34B80"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w:t>
            </w:r>
            <w:r w:rsidRPr="0048714D">
              <w:rPr>
                <w:rFonts w:ascii="宋体" w:hAnsi="宋体" w:cs="宋体"/>
                <w:color w:val="000000"/>
                <w:kern w:val="0"/>
                <w:sz w:val="18"/>
                <w:szCs w:val="18"/>
              </w:rPr>
              <w:t>TD手机号码，非长途，非IP接入</w:t>
            </w:r>
          </w:p>
          <w:p w14:paraId="169A848E"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被叫：联通移网用户，非长途，非</w:t>
            </w:r>
            <w:r w:rsidRPr="0048714D">
              <w:rPr>
                <w:rFonts w:ascii="宋体" w:hAnsi="宋体" w:cs="宋体"/>
                <w:color w:val="000000"/>
                <w:kern w:val="0"/>
                <w:sz w:val="18"/>
                <w:szCs w:val="18"/>
              </w:rPr>
              <w:t>IP接入</w:t>
            </w:r>
          </w:p>
          <w:p w14:paraId="24E6C763" w14:textId="40DC01B8"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E811826" w14:textId="243CADB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5</w:t>
            </w:r>
          </w:p>
        </w:tc>
      </w:tr>
      <w:tr w:rsidR="00FC22B5" w:rsidRPr="0048714D" w14:paraId="4A59944F" w14:textId="69885374" w:rsidTr="00954C57">
        <w:trPr>
          <w:trHeight w:val="270"/>
        </w:trPr>
        <w:tc>
          <w:tcPr>
            <w:tcW w:w="987" w:type="dxa"/>
            <w:vMerge/>
            <w:tcBorders>
              <w:left w:val="single" w:sz="4" w:space="0" w:color="auto"/>
              <w:right w:val="single" w:sz="4" w:space="0" w:color="auto"/>
            </w:tcBorders>
            <w:vAlign w:val="center"/>
          </w:tcPr>
          <w:p w14:paraId="2FDC3A43" w14:textId="7E3EB1DC"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EB3E76B" w14:textId="3593B8E7" w:rsidR="00B45C8E" w:rsidRPr="0048714D" w:rsidDel="00F36719"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本地联通移网用户呼叫本地移动</w:t>
            </w:r>
            <w:r w:rsidRPr="0048714D">
              <w:rPr>
                <w:rFonts w:ascii="宋体" w:hAnsi="宋体" w:cs="宋体"/>
                <w:color w:val="000000"/>
                <w:kern w:val="0"/>
                <w:sz w:val="18"/>
                <w:szCs w:val="18"/>
              </w:rPr>
              <w:t>TD</w:t>
            </w:r>
            <w:r w:rsidRPr="0048714D">
              <w:rPr>
                <w:rFonts w:ascii="宋体" w:hAnsi="宋体" w:cs="宋体" w:hint="eastAsia"/>
                <w:color w:val="000000"/>
                <w:kern w:val="0"/>
                <w:sz w:val="18"/>
                <w:szCs w:val="18"/>
              </w:rPr>
              <w:t>号段</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6C1CDDC" w14:textId="7F293AEC"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4035089" w14:textId="6BC67B19"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E35428D" w14:textId="386D6897"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C471090" w14:textId="58524218"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66BE795E"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主叫：联通移网用户，非长途，非</w:t>
            </w:r>
            <w:r w:rsidRPr="0048714D">
              <w:rPr>
                <w:rFonts w:ascii="宋体" w:hAnsi="宋体" w:cs="宋体"/>
                <w:color w:val="000000"/>
                <w:kern w:val="0"/>
                <w:sz w:val="18"/>
                <w:szCs w:val="18"/>
              </w:rPr>
              <w:t>IP接入</w:t>
            </w:r>
          </w:p>
          <w:p w14:paraId="533ACA4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w:t>
            </w:r>
            <w:r w:rsidRPr="0048714D">
              <w:rPr>
                <w:rFonts w:ascii="宋体" w:hAnsi="宋体" w:cs="宋体"/>
                <w:color w:val="000000"/>
                <w:kern w:val="0"/>
                <w:sz w:val="18"/>
                <w:szCs w:val="18"/>
              </w:rPr>
              <w:t>TD手机号码，非长途，非IP接入</w:t>
            </w:r>
          </w:p>
          <w:p w14:paraId="0D532906" w14:textId="116F0F3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2DF6677A" w14:textId="46E1768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p>
        </w:tc>
      </w:tr>
      <w:tr w:rsidR="00FC22B5" w:rsidRPr="0048714D" w14:paraId="07C336F0" w14:textId="60EC8118" w:rsidTr="00954C57">
        <w:trPr>
          <w:trHeight w:val="270"/>
        </w:trPr>
        <w:tc>
          <w:tcPr>
            <w:tcW w:w="987" w:type="dxa"/>
            <w:vMerge/>
            <w:tcBorders>
              <w:left w:val="single" w:sz="4" w:space="0" w:color="auto"/>
              <w:right w:val="single" w:sz="4" w:space="0" w:color="auto"/>
            </w:tcBorders>
            <w:vAlign w:val="center"/>
          </w:tcPr>
          <w:p w14:paraId="4D7BECAF"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633C66C" w14:textId="1275CE39" w:rsidR="00B45C8E" w:rsidRPr="0048714D" w:rsidDel="00F36719"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本地铁通用户呼叫本地</w:t>
            </w:r>
            <w:r w:rsidRPr="0048714D">
              <w:rPr>
                <w:rFonts w:hint="eastAsia"/>
                <w:color w:val="000000"/>
                <w:kern w:val="0"/>
                <w:sz w:val="18"/>
                <w:szCs w:val="18"/>
              </w:rPr>
              <w:t>联通固网</w:t>
            </w:r>
            <w:r w:rsidRPr="0048714D">
              <w:rPr>
                <w:rFonts w:ascii="宋体" w:hAnsi="宋体" w:cs="宋体" w:hint="eastAsia"/>
                <w:color w:val="000000"/>
                <w:kern w:val="0"/>
                <w:sz w:val="18"/>
                <w:szCs w:val="18"/>
              </w:rPr>
              <w:t>用户（区内）</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B4FF6B3" w14:textId="4C750B91"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5B80639" w14:textId="41498F9E"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bCs/>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FD38056" w14:textId="2BC3203D"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bCs/>
                <w:color w:val="000000"/>
                <w:kern w:val="0"/>
                <w:sz w:val="18"/>
                <w:szCs w:val="18"/>
              </w:rPr>
              <w:t>G</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7DD2619"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p w14:paraId="1FEF55F6" w14:textId="7A0B8B2F"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具体按照注释规则执行</w:t>
            </w:r>
          </w:p>
        </w:tc>
        <w:tc>
          <w:tcPr>
            <w:tcW w:w="3006" w:type="dxa"/>
            <w:tcBorders>
              <w:top w:val="single" w:sz="4" w:space="0" w:color="auto"/>
              <w:left w:val="nil"/>
              <w:bottom w:val="single" w:sz="4" w:space="0" w:color="auto"/>
              <w:right w:val="single" w:sz="4" w:space="0" w:color="auto"/>
            </w:tcBorders>
            <w:vAlign w:val="center"/>
          </w:tcPr>
          <w:p w14:paraId="3227F2A3"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主叫：铁通固话，非长途，非</w:t>
            </w:r>
            <w:r w:rsidRPr="0048714D">
              <w:rPr>
                <w:rFonts w:ascii="宋体" w:hAnsi="宋体" w:cs="宋体"/>
                <w:bCs/>
                <w:color w:val="000000"/>
                <w:kern w:val="0"/>
                <w:sz w:val="18"/>
                <w:szCs w:val="18"/>
              </w:rPr>
              <w:t>IP接入</w:t>
            </w:r>
          </w:p>
          <w:p w14:paraId="41941A47"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被叫：联通固话，非长途，非</w:t>
            </w:r>
            <w:r w:rsidRPr="0048714D">
              <w:rPr>
                <w:rFonts w:ascii="宋体" w:hAnsi="宋体" w:cs="宋体"/>
                <w:bCs/>
                <w:color w:val="000000"/>
                <w:kern w:val="0"/>
                <w:sz w:val="18"/>
                <w:szCs w:val="18"/>
              </w:rPr>
              <w:t>IP接入</w:t>
            </w:r>
          </w:p>
          <w:p w14:paraId="3BC17571" w14:textId="69C0DF12"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C216463" w14:textId="528D47ED"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7</w:t>
            </w:r>
          </w:p>
        </w:tc>
      </w:tr>
      <w:tr w:rsidR="00FC22B5" w:rsidRPr="0048714D" w14:paraId="3E46AFB8" w14:textId="58150EAB" w:rsidTr="00954C57">
        <w:trPr>
          <w:trHeight w:val="270"/>
        </w:trPr>
        <w:tc>
          <w:tcPr>
            <w:tcW w:w="987" w:type="dxa"/>
            <w:vMerge/>
            <w:tcBorders>
              <w:left w:val="single" w:sz="4" w:space="0" w:color="auto"/>
              <w:right w:val="single" w:sz="4" w:space="0" w:color="auto"/>
            </w:tcBorders>
            <w:vAlign w:val="center"/>
          </w:tcPr>
          <w:p w14:paraId="613CCAF8"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4436BB3" w14:textId="273AA81B" w:rsidR="00B45C8E" w:rsidRPr="0048714D" w:rsidDel="00F36719"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本地铁通用户呼叫本地</w:t>
            </w:r>
            <w:r w:rsidRPr="0048714D">
              <w:rPr>
                <w:rFonts w:hint="eastAsia"/>
                <w:color w:val="000000"/>
                <w:kern w:val="0"/>
                <w:sz w:val="18"/>
                <w:szCs w:val="18"/>
              </w:rPr>
              <w:t>联通固网</w:t>
            </w:r>
            <w:r w:rsidRPr="0048714D">
              <w:rPr>
                <w:rFonts w:ascii="宋体" w:hAnsi="宋体" w:cs="宋体" w:hint="eastAsia"/>
                <w:color w:val="000000"/>
                <w:kern w:val="0"/>
                <w:sz w:val="18"/>
                <w:szCs w:val="18"/>
              </w:rPr>
              <w:t>用户（区间）</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987A989" w14:textId="104FE33C"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47FE22F" w14:textId="63CD3CF3" w:rsidR="00B45C8E" w:rsidRPr="0048714D" w:rsidRDefault="00B45C8E" w:rsidP="00B45C8E">
            <w:pPr>
              <w:widowControl/>
              <w:spacing w:line="240" w:lineRule="auto"/>
              <w:ind w:firstLineChars="0" w:firstLine="0"/>
              <w:rPr>
                <w:color w:val="000000"/>
                <w:kern w:val="0"/>
                <w:sz w:val="18"/>
                <w:szCs w:val="18"/>
              </w:rPr>
            </w:pPr>
            <w:r w:rsidRPr="0048714D">
              <w:rPr>
                <w:rFonts w:ascii="宋体" w:hAnsi="宋体" w:cs="宋体" w:hint="eastAsia"/>
                <w:bCs/>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914F0C0" w14:textId="53A83368" w:rsidR="00B45C8E" w:rsidRPr="0048714D" w:rsidRDefault="00B45C8E" w:rsidP="00B45C8E">
            <w:pPr>
              <w:widowControl/>
              <w:spacing w:line="240" w:lineRule="auto"/>
              <w:ind w:firstLineChars="0" w:firstLine="0"/>
              <w:rPr>
                <w:rFonts w:ascii="宋体" w:hAnsi="宋体"/>
                <w:sz w:val="18"/>
                <w:szCs w:val="18"/>
              </w:rPr>
            </w:pPr>
            <w:r w:rsidRPr="0048714D">
              <w:rPr>
                <w:rFonts w:ascii="宋体" w:hAnsi="宋体" w:cs="宋体"/>
                <w:bCs/>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364E120" w14:textId="76C903A8"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189E2CEF"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主叫：铁通固话，非长途，非</w:t>
            </w:r>
            <w:r w:rsidRPr="0048714D">
              <w:rPr>
                <w:rFonts w:ascii="宋体" w:hAnsi="宋体" w:cs="宋体"/>
                <w:bCs/>
                <w:color w:val="000000"/>
                <w:kern w:val="0"/>
                <w:sz w:val="18"/>
                <w:szCs w:val="18"/>
              </w:rPr>
              <w:t>IP接入</w:t>
            </w:r>
          </w:p>
          <w:p w14:paraId="072E8BB1"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被叫：联通固话，非长途，非</w:t>
            </w:r>
            <w:r w:rsidRPr="0048714D">
              <w:rPr>
                <w:rFonts w:ascii="宋体" w:hAnsi="宋体" w:cs="宋体"/>
                <w:bCs/>
                <w:color w:val="000000"/>
                <w:kern w:val="0"/>
                <w:sz w:val="18"/>
                <w:szCs w:val="18"/>
              </w:rPr>
              <w:t>IP接入</w:t>
            </w:r>
          </w:p>
          <w:p w14:paraId="401D4757" w14:textId="1FB1C7FD"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3AE094C2" w14:textId="110D26FE"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8</w:t>
            </w:r>
          </w:p>
        </w:tc>
      </w:tr>
      <w:tr w:rsidR="00FC22B5" w:rsidRPr="0048714D" w14:paraId="7CDE5A27" w14:textId="54B799C3" w:rsidTr="00954C57">
        <w:trPr>
          <w:trHeight w:val="270"/>
        </w:trPr>
        <w:tc>
          <w:tcPr>
            <w:tcW w:w="987" w:type="dxa"/>
            <w:vMerge/>
            <w:tcBorders>
              <w:left w:val="single" w:sz="4" w:space="0" w:color="auto"/>
              <w:right w:val="single" w:sz="4" w:space="0" w:color="auto"/>
            </w:tcBorders>
            <w:vAlign w:val="center"/>
          </w:tcPr>
          <w:p w14:paraId="2278740B"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208869E" w14:textId="025201B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w:t>
            </w:r>
            <w:r w:rsidRPr="0048714D">
              <w:rPr>
                <w:rFonts w:hint="eastAsia"/>
                <w:color w:val="000000"/>
                <w:kern w:val="0"/>
                <w:sz w:val="18"/>
                <w:szCs w:val="18"/>
              </w:rPr>
              <w:t>联通固网</w:t>
            </w:r>
            <w:r w:rsidRPr="0048714D">
              <w:rPr>
                <w:rFonts w:ascii="宋体" w:hAnsi="宋体" w:cs="宋体" w:hint="eastAsia"/>
                <w:color w:val="000000"/>
                <w:kern w:val="0"/>
                <w:sz w:val="18"/>
                <w:szCs w:val="18"/>
              </w:rPr>
              <w:t>用户呼叫本地铁通用户（区内）</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C210CDB" w14:textId="1F1883E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AF6DC8B" w14:textId="0A89E8A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B7786B5" w14:textId="77B8850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G</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7E77EE4"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p w14:paraId="237788CD" w14:textId="76FBAB3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具体按照注释规则执行</w:t>
            </w:r>
          </w:p>
        </w:tc>
        <w:tc>
          <w:tcPr>
            <w:tcW w:w="3006" w:type="dxa"/>
            <w:tcBorders>
              <w:top w:val="single" w:sz="4" w:space="0" w:color="auto"/>
              <w:left w:val="nil"/>
              <w:bottom w:val="single" w:sz="4" w:space="0" w:color="auto"/>
              <w:right w:val="single" w:sz="4" w:space="0" w:color="auto"/>
            </w:tcBorders>
            <w:vAlign w:val="center"/>
          </w:tcPr>
          <w:p w14:paraId="15981F78"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主叫：联通固话，非长途，非</w:t>
            </w:r>
            <w:r w:rsidRPr="0048714D">
              <w:rPr>
                <w:rFonts w:ascii="宋体" w:hAnsi="宋体" w:cs="宋体"/>
                <w:bCs/>
                <w:color w:val="000000"/>
                <w:kern w:val="0"/>
                <w:sz w:val="18"/>
                <w:szCs w:val="18"/>
              </w:rPr>
              <w:t>IP接入</w:t>
            </w:r>
          </w:p>
          <w:p w14:paraId="07FC0C60"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被叫：铁通固话，非长途，非</w:t>
            </w:r>
            <w:r w:rsidRPr="0048714D">
              <w:rPr>
                <w:rFonts w:ascii="宋体" w:hAnsi="宋体" w:cs="宋体"/>
                <w:bCs/>
                <w:color w:val="000000"/>
                <w:kern w:val="0"/>
                <w:sz w:val="18"/>
                <w:szCs w:val="18"/>
              </w:rPr>
              <w:t>IP接入</w:t>
            </w:r>
          </w:p>
          <w:p w14:paraId="3BC7D90B" w14:textId="6B7360D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2292AC07" w14:textId="409D9439"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9</w:t>
            </w:r>
          </w:p>
        </w:tc>
      </w:tr>
      <w:tr w:rsidR="00FC22B5" w:rsidRPr="0048714D" w14:paraId="04937D1F" w14:textId="6FDE4861" w:rsidTr="00954C57">
        <w:trPr>
          <w:trHeight w:val="270"/>
        </w:trPr>
        <w:tc>
          <w:tcPr>
            <w:tcW w:w="987" w:type="dxa"/>
            <w:vMerge/>
            <w:tcBorders>
              <w:left w:val="single" w:sz="4" w:space="0" w:color="auto"/>
              <w:right w:val="single" w:sz="4" w:space="0" w:color="auto"/>
            </w:tcBorders>
            <w:vAlign w:val="center"/>
          </w:tcPr>
          <w:p w14:paraId="125AAD40"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BB52F31" w14:textId="445616A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w:t>
            </w:r>
            <w:r w:rsidRPr="0048714D">
              <w:rPr>
                <w:rFonts w:hint="eastAsia"/>
                <w:color w:val="000000"/>
                <w:kern w:val="0"/>
                <w:sz w:val="18"/>
                <w:szCs w:val="18"/>
              </w:rPr>
              <w:t>联通固网</w:t>
            </w:r>
            <w:r w:rsidRPr="0048714D">
              <w:rPr>
                <w:rFonts w:ascii="宋体" w:hAnsi="宋体" w:cs="宋体" w:hint="eastAsia"/>
                <w:color w:val="000000"/>
                <w:kern w:val="0"/>
                <w:sz w:val="18"/>
                <w:szCs w:val="18"/>
              </w:rPr>
              <w:t>用户呼叫本地铁通用户（区间）</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0E03475" w14:textId="35AEFD2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4493530" w14:textId="153177E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78A2D42" w14:textId="25D203D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AF70701" w14:textId="04E9C23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1</w:t>
            </w:r>
            <w:r w:rsidRPr="0048714D">
              <w:rPr>
                <w:rFonts w:ascii="宋体" w:hAnsi="宋体" w:cs="宋体" w:hint="eastAsia"/>
                <w:bCs/>
                <w:color w:val="000000"/>
                <w:kern w:val="0"/>
                <w:sz w:val="18"/>
                <w:szCs w:val="18"/>
              </w:rPr>
              <w:t>分钟</w:t>
            </w:r>
          </w:p>
        </w:tc>
        <w:tc>
          <w:tcPr>
            <w:tcW w:w="3006" w:type="dxa"/>
            <w:tcBorders>
              <w:top w:val="single" w:sz="4" w:space="0" w:color="auto"/>
              <w:left w:val="nil"/>
              <w:bottom w:val="single" w:sz="4" w:space="0" w:color="auto"/>
              <w:right w:val="single" w:sz="4" w:space="0" w:color="auto"/>
            </w:tcBorders>
            <w:vAlign w:val="center"/>
          </w:tcPr>
          <w:p w14:paraId="16CCAEE5"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主叫：联通固话，非长途，非</w:t>
            </w:r>
            <w:r w:rsidRPr="0048714D">
              <w:rPr>
                <w:rFonts w:ascii="宋体" w:hAnsi="宋体" w:cs="宋体"/>
                <w:bCs/>
                <w:color w:val="000000"/>
                <w:kern w:val="0"/>
                <w:sz w:val="18"/>
                <w:szCs w:val="18"/>
              </w:rPr>
              <w:t>IP接入</w:t>
            </w:r>
          </w:p>
          <w:p w14:paraId="455E44C8" w14:textId="7777777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被叫：铁通固话，非长途，非</w:t>
            </w:r>
            <w:r w:rsidRPr="0048714D">
              <w:rPr>
                <w:rFonts w:ascii="宋体" w:hAnsi="宋体" w:cs="宋体"/>
                <w:bCs/>
                <w:color w:val="000000"/>
                <w:kern w:val="0"/>
                <w:sz w:val="18"/>
                <w:szCs w:val="18"/>
              </w:rPr>
              <w:t>IP接入</w:t>
            </w:r>
          </w:p>
          <w:p w14:paraId="71D49CE2" w14:textId="4C81925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3D8BA826" w14:textId="784C2027" w:rsidR="00B45C8E" w:rsidRPr="0048714D" w:rsidRDefault="00B45C8E" w:rsidP="00B45C8E">
            <w:pPr>
              <w:widowControl/>
              <w:spacing w:line="240" w:lineRule="auto"/>
              <w:ind w:firstLineChars="0" w:firstLine="0"/>
              <w:rPr>
                <w:rFonts w:ascii="宋体" w:hAnsi="宋体" w:cs="宋体"/>
                <w:bCs/>
                <w:color w:val="000000"/>
                <w:kern w:val="0"/>
                <w:sz w:val="18"/>
                <w:szCs w:val="18"/>
              </w:rPr>
            </w:pPr>
            <w:r w:rsidRPr="0048714D">
              <w:rPr>
                <w:rFonts w:ascii="宋体" w:hAnsi="宋体" w:cs="宋体"/>
                <w:bCs/>
                <w:color w:val="000000"/>
                <w:kern w:val="0"/>
                <w:sz w:val="18"/>
                <w:szCs w:val="18"/>
              </w:rPr>
              <w:t>10</w:t>
            </w:r>
          </w:p>
        </w:tc>
      </w:tr>
      <w:tr w:rsidR="00FC22B5" w:rsidRPr="0048714D" w14:paraId="168F7F5A" w14:textId="31BE9DD6" w:rsidTr="00954C57">
        <w:trPr>
          <w:trHeight w:val="270"/>
        </w:trPr>
        <w:tc>
          <w:tcPr>
            <w:tcW w:w="987" w:type="dxa"/>
            <w:vMerge/>
            <w:tcBorders>
              <w:left w:val="single" w:sz="4" w:space="0" w:color="auto"/>
              <w:right w:val="single" w:sz="4" w:space="0" w:color="auto"/>
            </w:tcBorders>
            <w:vAlign w:val="center"/>
          </w:tcPr>
          <w:p w14:paraId="69240117"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54AB183" w14:textId="456FFF0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本地移动用户（不含</w:t>
            </w:r>
            <w:r w:rsidRPr="0048714D">
              <w:rPr>
                <w:color w:val="000000"/>
                <w:kern w:val="0"/>
                <w:sz w:val="18"/>
                <w:szCs w:val="18"/>
              </w:rPr>
              <w:t>TD</w:t>
            </w:r>
            <w:r w:rsidRPr="0048714D">
              <w:rPr>
                <w:rFonts w:ascii="宋体" w:hAnsi="宋体" w:cs="宋体" w:hint="eastAsia"/>
                <w:color w:val="000000"/>
                <w:kern w:val="0"/>
                <w:sz w:val="18"/>
                <w:szCs w:val="18"/>
              </w:rPr>
              <w:t>）呼叫本地联通固网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D88C67B" w14:textId="65DB9C8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33338FF" w14:textId="3510564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F1E6016" w14:textId="4ECA07C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B58F079" w14:textId="379A3DE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3345BF7B" w14:textId="749775B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主叫：移动手机号码（不含</w:t>
            </w:r>
            <w:r w:rsidRPr="0048714D">
              <w:rPr>
                <w:rFonts w:ascii="宋体" w:hAnsi="宋体" w:cs="宋体"/>
                <w:color w:val="000000"/>
                <w:kern w:val="0"/>
                <w:sz w:val="18"/>
                <w:szCs w:val="18"/>
              </w:rPr>
              <w:t>TD），</w:t>
            </w:r>
            <w:r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长途，非IP接入</w:t>
            </w:r>
          </w:p>
          <w:p w14:paraId="15CF8F21"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被叫：联通固网号码，非长途，非</w:t>
            </w:r>
            <w:r w:rsidRPr="0048714D">
              <w:rPr>
                <w:rFonts w:ascii="宋体" w:hAnsi="宋体" w:cs="宋体"/>
                <w:color w:val="000000"/>
                <w:kern w:val="0"/>
                <w:sz w:val="18"/>
                <w:szCs w:val="18"/>
              </w:rPr>
              <w:t>IP接入</w:t>
            </w:r>
          </w:p>
          <w:p w14:paraId="4E0E52E8" w14:textId="56B2965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78B9E106" w14:textId="1B7A630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11</w:t>
            </w:r>
          </w:p>
        </w:tc>
      </w:tr>
      <w:tr w:rsidR="00FC22B5" w:rsidRPr="0048714D" w14:paraId="57DB82C1" w14:textId="0DFA8B8F" w:rsidTr="00954C57">
        <w:trPr>
          <w:trHeight w:val="270"/>
        </w:trPr>
        <w:tc>
          <w:tcPr>
            <w:tcW w:w="987" w:type="dxa"/>
            <w:vMerge/>
            <w:tcBorders>
              <w:left w:val="single" w:sz="4" w:space="0" w:color="auto"/>
              <w:right w:val="single" w:sz="4" w:space="0" w:color="auto"/>
            </w:tcBorders>
            <w:vAlign w:val="center"/>
          </w:tcPr>
          <w:p w14:paraId="7F9EF45E"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011AD2B" w14:textId="718D282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本地联通固网呼叫本地移动用户（不含</w:t>
            </w:r>
            <w:r w:rsidRPr="0048714D">
              <w:rPr>
                <w:rFonts w:ascii="宋体" w:hAnsi="宋体" w:cs="宋体"/>
                <w:color w:val="000000"/>
                <w:kern w:val="0"/>
                <w:sz w:val="18"/>
                <w:szCs w:val="18"/>
              </w:rPr>
              <w:t>TD）</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12CF735" w14:textId="46B3885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51462A8" w14:textId="7083683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A19758F" w14:textId="7C431A8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0.001</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DBFE76F" w14:textId="355D2DD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52B5777D"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主叫：联通固网号码，非长途，非</w:t>
            </w:r>
            <w:r w:rsidRPr="0048714D">
              <w:rPr>
                <w:rFonts w:ascii="宋体" w:hAnsi="宋体" w:cs="宋体"/>
                <w:color w:val="000000"/>
                <w:kern w:val="0"/>
                <w:sz w:val="18"/>
                <w:szCs w:val="18"/>
              </w:rPr>
              <w:t>IP接入</w:t>
            </w:r>
          </w:p>
          <w:p w14:paraId="16B5C816" w14:textId="4F4A65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被叫：移动手机号码（不含</w:t>
            </w:r>
            <w:r w:rsidRPr="0048714D">
              <w:rPr>
                <w:rFonts w:ascii="宋体" w:hAnsi="宋体" w:cs="宋体"/>
                <w:color w:val="000000"/>
                <w:kern w:val="0"/>
                <w:sz w:val="18"/>
                <w:szCs w:val="18"/>
              </w:rPr>
              <w:t>TD），</w:t>
            </w:r>
            <w:r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长途，非IP接入</w:t>
            </w:r>
          </w:p>
          <w:p w14:paraId="061E6A2A" w14:textId="56C9A70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5FC8A179" w14:textId="41356B3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12</w:t>
            </w:r>
          </w:p>
        </w:tc>
      </w:tr>
      <w:tr w:rsidR="00FC22B5" w:rsidRPr="0048714D" w14:paraId="1830002A" w14:textId="2EE78576" w:rsidTr="00954C57">
        <w:trPr>
          <w:trHeight w:val="270"/>
        </w:trPr>
        <w:tc>
          <w:tcPr>
            <w:tcW w:w="987" w:type="dxa"/>
            <w:vMerge/>
            <w:tcBorders>
              <w:left w:val="single" w:sz="4" w:space="0" w:color="auto"/>
              <w:right w:val="single" w:sz="4" w:space="0" w:color="auto"/>
            </w:tcBorders>
            <w:vAlign w:val="center"/>
          </w:tcPr>
          <w:p w14:paraId="4D26B314"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0B0D324" w14:textId="7423657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w:t>
            </w:r>
            <w:r w:rsidRPr="0048714D">
              <w:rPr>
                <w:color w:val="000000"/>
                <w:kern w:val="0"/>
                <w:sz w:val="18"/>
                <w:szCs w:val="18"/>
              </w:rPr>
              <w:t>TD</w:t>
            </w:r>
            <w:r w:rsidRPr="0048714D">
              <w:rPr>
                <w:rFonts w:ascii="宋体" w:hAnsi="宋体" w:cs="宋体" w:hint="eastAsia"/>
                <w:color w:val="000000"/>
                <w:kern w:val="0"/>
                <w:sz w:val="18"/>
                <w:szCs w:val="18"/>
              </w:rPr>
              <w:t>用户呼叫本地联通固网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AA0F3DA" w14:textId="0FAE26C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BB7E1FE" w14:textId="27115FB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865810D" w14:textId="6092437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0.012</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91496E7" w14:textId="66328DA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3C71620A" w14:textId="0CF85AE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w:t>
            </w:r>
            <w:r w:rsidRPr="0048714D">
              <w:rPr>
                <w:rFonts w:ascii="宋体" w:hAnsi="宋体" w:cs="宋体"/>
                <w:color w:val="000000"/>
                <w:kern w:val="0"/>
                <w:sz w:val="18"/>
                <w:szCs w:val="18"/>
              </w:rPr>
              <w:t>TD手机号码，</w:t>
            </w:r>
            <w:r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长途，非IP接入</w:t>
            </w:r>
          </w:p>
          <w:p w14:paraId="64CAE4B6"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被叫：联通固网号码，非长途，非</w:t>
            </w:r>
            <w:r w:rsidRPr="0048714D">
              <w:rPr>
                <w:rFonts w:ascii="宋体" w:hAnsi="宋体" w:cs="宋体"/>
                <w:color w:val="000000"/>
                <w:kern w:val="0"/>
                <w:sz w:val="18"/>
                <w:szCs w:val="18"/>
              </w:rPr>
              <w:t>IP接入</w:t>
            </w:r>
          </w:p>
          <w:p w14:paraId="05EE0B31" w14:textId="56B4F41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02F7C5EE" w14:textId="395E0F5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13</w:t>
            </w:r>
          </w:p>
        </w:tc>
      </w:tr>
      <w:tr w:rsidR="00FC22B5" w:rsidRPr="0048714D" w14:paraId="413FEE3F" w14:textId="7670E891" w:rsidTr="00954C57">
        <w:trPr>
          <w:trHeight w:val="270"/>
        </w:trPr>
        <w:tc>
          <w:tcPr>
            <w:tcW w:w="987" w:type="dxa"/>
            <w:vMerge/>
            <w:tcBorders>
              <w:left w:val="single" w:sz="4" w:space="0" w:color="auto"/>
              <w:bottom w:val="single" w:sz="4" w:space="0" w:color="auto"/>
              <w:right w:val="single" w:sz="4" w:space="0" w:color="auto"/>
            </w:tcBorders>
            <w:vAlign w:val="center"/>
          </w:tcPr>
          <w:p w14:paraId="6C187923"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1EC2EE7" w14:textId="2EC40D4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本地联通固网呼叫本地移动</w:t>
            </w:r>
            <w:r w:rsidRPr="0048714D">
              <w:rPr>
                <w:rFonts w:ascii="宋体" w:hAnsi="宋体" w:cs="宋体"/>
                <w:color w:val="000000"/>
                <w:kern w:val="0"/>
                <w:sz w:val="18"/>
                <w:szCs w:val="18"/>
              </w:rPr>
              <w:t>TD用户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CCFF8B5" w14:textId="2B5BCD0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18518B7" w14:textId="7BD507D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A11F09B" w14:textId="369B9B5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0.001</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D485920" w14:textId="0AA2AAA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1D7A7B6D"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主叫：联通固网号码，非长途，非</w:t>
            </w:r>
            <w:r w:rsidRPr="0048714D">
              <w:rPr>
                <w:rFonts w:ascii="宋体" w:hAnsi="宋体" w:cs="宋体"/>
                <w:color w:val="000000"/>
                <w:kern w:val="0"/>
                <w:sz w:val="18"/>
                <w:szCs w:val="18"/>
              </w:rPr>
              <w:t>IP接入</w:t>
            </w:r>
          </w:p>
          <w:p w14:paraId="7EDDD07F" w14:textId="323E7A4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w:t>
            </w:r>
            <w:r w:rsidRPr="0048714D">
              <w:rPr>
                <w:rFonts w:ascii="宋体" w:hAnsi="宋体" w:cs="宋体"/>
                <w:color w:val="000000"/>
                <w:kern w:val="0"/>
                <w:sz w:val="18"/>
                <w:szCs w:val="18"/>
              </w:rPr>
              <w:t>TD手机号码，</w:t>
            </w:r>
            <w:r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长途，非IP接入</w:t>
            </w:r>
          </w:p>
          <w:p w14:paraId="5B901344" w14:textId="1E94986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496E9DA" w14:textId="6880577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14</w:t>
            </w:r>
          </w:p>
        </w:tc>
      </w:tr>
      <w:tr w:rsidR="00FC22B5" w:rsidRPr="0048714D" w14:paraId="5C7BBF3A" w14:textId="0C96459D" w:rsidTr="00954C57">
        <w:trPr>
          <w:trHeight w:val="270"/>
        </w:trPr>
        <w:tc>
          <w:tcPr>
            <w:tcW w:w="987" w:type="dxa"/>
            <w:vMerge w:val="restart"/>
            <w:tcBorders>
              <w:top w:val="single" w:sz="4" w:space="0" w:color="auto"/>
              <w:left w:val="single" w:sz="4" w:space="0" w:color="auto"/>
              <w:right w:val="single" w:sz="4" w:space="0" w:color="auto"/>
            </w:tcBorders>
            <w:vAlign w:val="center"/>
          </w:tcPr>
          <w:p w14:paraId="26F92BA2"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2C71B8BE"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1C196E3F" w14:textId="21C90D91" w:rsidR="00B45C8E" w:rsidRPr="002D036A" w:rsidRDefault="00B45C8E" w:rsidP="00B45C8E">
            <w:pPr>
              <w:widowControl/>
              <w:spacing w:line="240" w:lineRule="auto"/>
              <w:ind w:left="180" w:hangingChars="100" w:hanging="180"/>
              <w:rPr>
                <w:rFonts w:ascii="宋体" w:hAnsi="宋体" w:cs="宋体"/>
                <w:color w:val="000000"/>
                <w:kern w:val="0"/>
                <w:sz w:val="18"/>
                <w:szCs w:val="18"/>
              </w:rPr>
            </w:pPr>
            <w:r w:rsidRPr="002D036A">
              <w:rPr>
                <w:rFonts w:ascii="宋体" w:hAnsi="宋体" w:cs="宋体" w:hint="eastAsia"/>
                <w:color w:val="000000"/>
                <w:kern w:val="0"/>
                <w:sz w:val="18"/>
                <w:szCs w:val="18"/>
              </w:rPr>
              <w:t>联通</w:t>
            </w:r>
          </w:p>
          <w:p w14:paraId="3FC3A225"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4F303AA2" w14:textId="1537DCED"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国</w:t>
            </w:r>
          </w:p>
          <w:p w14:paraId="084646DA" w14:textId="53BB33E0"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内</w:t>
            </w:r>
          </w:p>
          <w:p w14:paraId="0B18BF30" w14:textId="75E49929"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长</w:t>
            </w:r>
          </w:p>
          <w:p w14:paraId="5DD4AA6F" w14:textId="3BB9A971"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途</w:t>
            </w:r>
          </w:p>
          <w:p w14:paraId="391A4486" w14:textId="4F6B4B6F"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517BC39E" w14:textId="7CB4EE3D"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40C57F2" w14:textId="68702F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联通移网用户呼叫异地移动（经移动长途网）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896A6B2" w14:textId="32D9C7C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685D4F5" w14:textId="67D1746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74769C2" w14:textId="696AA6B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B-0.006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9B11E80" w14:textId="3B89E55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3430ED70"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主叫：联通手机号码，不判断长途，非</w:t>
            </w:r>
            <w:r w:rsidRPr="0048714D">
              <w:rPr>
                <w:rFonts w:ascii="宋体" w:hAnsi="宋体" w:cs="宋体"/>
                <w:color w:val="000000"/>
                <w:kern w:val="0"/>
                <w:sz w:val="18"/>
                <w:szCs w:val="18"/>
              </w:rPr>
              <w:t>IP接入</w:t>
            </w:r>
          </w:p>
          <w:p w14:paraId="6CA76966"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被叫：移动手机号码，长途，非</w:t>
            </w:r>
            <w:r w:rsidRPr="0048714D">
              <w:rPr>
                <w:rFonts w:ascii="宋体" w:hAnsi="宋体" w:cs="宋体"/>
                <w:color w:val="000000"/>
                <w:kern w:val="0"/>
                <w:sz w:val="18"/>
                <w:szCs w:val="18"/>
              </w:rPr>
              <w:t>IP接入</w:t>
            </w:r>
          </w:p>
          <w:p w14:paraId="4AEC0B56" w14:textId="6D8365A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7BF93D59" w14:textId="1EA7A98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w:t>
            </w:r>
          </w:p>
        </w:tc>
      </w:tr>
      <w:tr w:rsidR="00FC22B5" w:rsidRPr="0048714D" w14:paraId="7A872910" w14:textId="23B36AB5" w:rsidTr="00954C57">
        <w:trPr>
          <w:trHeight w:val="270"/>
        </w:trPr>
        <w:tc>
          <w:tcPr>
            <w:tcW w:w="987" w:type="dxa"/>
            <w:vMerge/>
            <w:tcBorders>
              <w:left w:val="single" w:sz="4" w:space="0" w:color="auto"/>
              <w:right w:val="single" w:sz="4" w:space="0" w:color="auto"/>
            </w:tcBorders>
            <w:vAlign w:val="center"/>
          </w:tcPr>
          <w:p w14:paraId="4D9DECF2"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E97EFA2" w14:textId="4648A7B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移动用户呼叫异地联通移网（经联通长途网）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5D0ED05" w14:textId="6C57FD0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B21CA7C" w14:textId="06933A6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A61BF93" w14:textId="59337BA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C-0.006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2FF6404" w14:textId="271C468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02CBA3F6"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主叫：移动手机号码，不判断长途，非</w:t>
            </w:r>
            <w:r w:rsidRPr="0048714D">
              <w:rPr>
                <w:rFonts w:ascii="宋体" w:hAnsi="宋体" w:cs="宋体"/>
                <w:color w:val="000000"/>
                <w:kern w:val="0"/>
                <w:sz w:val="18"/>
                <w:szCs w:val="18"/>
              </w:rPr>
              <w:t>IP接入</w:t>
            </w:r>
          </w:p>
          <w:p w14:paraId="64DF1A8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被叫：联通手机号码，长途，非</w:t>
            </w:r>
            <w:r w:rsidRPr="0048714D">
              <w:rPr>
                <w:rFonts w:ascii="宋体" w:hAnsi="宋体" w:cs="宋体"/>
                <w:color w:val="000000"/>
                <w:kern w:val="0"/>
                <w:sz w:val="18"/>
                <w:szCs w:val="18"/>
              </w:rPr>
              <w:t>IP接入</w:t>
            </w:r>
          </w:p>
          <w:p w14:paraId="6AAC996F" w14:textId="5E09475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35116078" w14:textId="211E5B5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2</w:t>
            </w:r>
          </w:p>
        </w:tc>
      </w:tr>
      <w:tr w:rsidR="00FC22B5" w:rsidRPr="0048714D" w14:paraId="361BFA59" w14:textId="76AEB6B4" w:rsidTr="00954C57">
        <w:trPr>
          <w:trHeight w:val="270"/>
        </w:trPr>
        <w:tc>
          <w:tcPr>
            <w:tcW w:w="987" w:type="dxa"/>
            <w:vMerge/>
            <w:tcBorders>
              <w:left w:val="single" w:sz="4" w:space="0" w:color="auto"/>
              <w:right w:val="single" w:sz="4" w:space="0" w:color="auto"/>
            </w:tcBorders>
            <w:vAlign w:val="center"/>
          </w:tcPr>
          <w:p w14:paraId="2BC24EB7"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8527C40" w14:textId="2DC7C3D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异地移动用户呼叫本地联通（经移动长途网）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F757ECF" w14:textId="4610DB7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98ECA0E" w14:textId="0FBF859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5EA427E" w14:textId="4175089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705B995" w14:textId="41D8343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1E572EBE" w14:textId="63B1C52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主叫：移动手机号码、固网号码，长途，不判断</w:t>
            </w:r>
            <w:r w:rsidRPr="0048714D">
              <w:rPr>
                <w:rFonts w:ascii="宋体" w:hAnsi="宋体" w:cs="宋体"/>
                <w:color w:val="000000"/>
                <w:kern w:val="0"/>
                <w:sz w:val="18"/>
                <w:szCs w:val="18"/>
              </w:rPr>
              <w:t>IP接入</w:t>
            </w:r>
          </w:p>
          <w:p w14:paraId="2502CB72" w14:textId="40A5C98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被叫：联通手机号码、固网号码，非长途，非</w:t>
            </w:r>
            <w:r w:rsidRPr="0048714D">
              <w:rPr>
                <w:rFonts w:ascii="宋体" w:hAnsi="宋体" w:cs="宋体"/>
                <w:color w:val="000000"/>
                <w:kern w:val="0"/>
                <w:sz w:val="18"/>
                <w:szCs w:val="18"/>
              </w:rPr>
              <w:t>IP接入</w:t>
            </w:r>
          </w:p>
          <w:p w14:paraId="41AD72DA" w14:textId="77438B0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27A412CD" w14:textId="24A3935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3</w:t>
            </w:r>
          </w:p>
        </w:tc>
      </w:tr>
      <w:tr w:rsidR="00FC22B5" w:rsidRPr="0048714D" w14:paraId="49C737BC" w14:textId="5C71FC3E" w:rsidTr="00954C57">
        <w:trPr>
          <w:trHeight w:val="270"/>
        </w:trPr>
        <w:tc>
          <w:tcPr>
            <w:tcW w:w="987" w:type="dxa"/>
            <w:vMerge/>
            <w:tcBorders>
              <w:left w:val="single" w:sz="4" w:space="0" w:color="auto"/>
              <w:right w:val="single" w:sz="4" w:space="0" w:color="auto"/>
            </w:tcBorders>
            <w:vAlign w:val="center"/>
          </w:tcPr>
          <w:p w14:paraId="3A10FD96"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8DD2EDF" w14:textId="66D1703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异地联通呼叫本地移动用户（经联通</w:t>
            </w:r>
            <w:r w:rsidRPr="0048714D">
              <w:rPr>
                <w:rFonts w:hint="eastAsia"/>
                <w:color w:val="000000"/>
                <w:kern w:val="0"/>
                <w:sz w:val="18"/>
                <w:szCs w:val="18"/>
              </w:rPr>
              <w:t>长途</w:t>
            </w:r>
            <w:r w:rsidRPr="0048714D">
              <w:rPr>
                <w:rFonts w:ascii="宋体" w:hAnsi="宋体" w:cs="宋体" w:hint="eastAsia"/>
                <w:color w:val="000000"/>
                <w:kern w:val="0"/>
                <w:sz w:val="18"/>
                <w:szCs w:val="18"/>
              </w:rPr>
              <w:t>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85BF083" w14:textId="2685CD5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A26A0B7" w14:textId="7623F0A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6F05F20" w14:textId="5BD4134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E7E35E0" w14:textId="71F4781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AB0CAE6" w14:textId="6B80033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主叫：联通手机号码、固定电话号码，长途，不判断</w:t>
            </w:r>
            <w:r w:rsidRPr="0048714D">
              <w:rPr>
                <w:rFonts w:ascii="宋体" w:hAnsi="宋体" w:cs="宋体"/>
                <w:color w:val="000000"/>
                <w:kern w:val="0"/>
                <w:sz w:val="18"/>
                <w:szCs w:val="18"/>
              </w:rPr>
              <w:t>IP接入</w:t>
            </w:r>
          </w:p>
          <w:p w14:paraId="7539C211" w14:textId="2D51769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被叫：移动手机号码，非长途，非</w:t>
            </w:r>
            <w:r w:rsidRPr="0048714D">
              <w:rPr>
                <w:rFonts w:ascii="宋体" w:hAnsi="宋体" w:cs="宋体"/>
                <w:color w:val="000000"/>
                <w:kern w:val="0"/>
                <w:sz w:val="18"/>
                <w:szCs w:val="18"/>
              </w:rPr>
              <w:t>IP接入</w:t>
            </w:r>
          </w:p>
          <w:p w14:paraId="2AE5B7C1" w14:textId="43D6F24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1BE6B217" w14:textId="32575B6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4</w:t>
            </w:r>
          </w:p>
        </w:tc>
      </w:tr>
      <w:tr w:rsidR="00FC22B5" w:rsidRPr="0048714D" w14:paraId="228FF5DB" w14:textId="7C4ACE7B" w:rsidTr="00954C57">
        <w:trPr>
          <w:trHeight w:val="270"/>
        </w:trPr>
        <w:tc>
          <w:tcPr>
            <w:tcW w:w="987" w:type="dxa"/>
            <w:vMerge/>
            <w:tcBorders>
              <w:left w:val="single" w:sz="4" w:space="0" w:color="auto"/>
              <w:right w:val="single" w:sz="4" w:space="0" w:color="auto"/>
            </w:tcBorders>
            <w:vAlign w:val="center"/>
          </w:tcPr>
          <w:p w14:paraId="1317A868"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DA45023" w14:textId="73F4662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本地联通固网呼叫异地移动（经移动长途网）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3A30496" w14:textId="0200E07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FF3DF55" w14:textId="76B0AC9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9CBAEFF" w14:textId="72D9275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60554C9" w14:textId="0FC8394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0F49796A"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主叫：联通固网号码，非长途，非</w:t>
            </w:r>
            <w:r w:rsidRPr="0048714D">
              <w:rPr>
                <w:rFonts w:ascii="宋体" w:hAnsi="宋体" w:cs="宋体"/>
                <w:color w:val="000000"/>
                <w:kern w:val="0"/>
                <w:sz w:val="18"/>
                <w:szCs w:val="18"/>
              </w:rPr>
              <w:t>IP接入</w:t>
            </w:r>
          </w:p>
          <w:p w14:paraId="10C3823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被叫：移动手机号码，长途，非</w:t>
            </w:r>
            <w:r w:rsidRPr="0048714D">
              <w:rPr>
                <w:rFonts w:ascii="宋体" w:hAnsi="宋体" w:cs="宋体"/>
                <w:color w:val="000000"/>
                <w:kern w:val="0"/>
                <w:sz w:val="18"/>
                <w:szCs w:val="18"/>
              </w:rPr>
              <w:t>IP接入</w:t>
            </w:r>
          </w:p>
          <w:p w14:paraId="45928F4A" w14:textId="3767665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5CE03261" w14:textId="5C5B25A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5</w:t>
            </w:r>
          </w:p>
        </w:tc>
      </w:tr>
      <w:tr w:rsidR="00FC22B5" w:rsidRPr="0048714D" w14:paraId="7E3D48AC" w14:textId="1FF98A15" w:rsidTr="00954C57">
        <w:trPr>
          <w:trHeight w:val="270"/>
        </w:trPr>
        <w:tc>
          <w:tcPr>
            <w:tcW w:w="987" w:type="dxa"/>
            <w:vMerge/>
            <w:tcBorders>
              <w:left w:val="single" w:sz="4" w:space="0" w:color="auto"/>
              <w:right w:val="single" w:sz="4" w:space="0" w:color="auto"/>
            </w:tcBorders>
            <w:vAlign w:val="center"/>
          </w:tcPr>
          <w:p w14:paraId="217ECDDF"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8ACA98C" w14:textId="33319C4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本地移动用户呼叫异地联通固网（经网通长途网）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2F128EA" w14:textId="4A672AC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8BB76AB" w14:textId="72E1BC4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AC459E8" w14:textId="59001C3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9BA06AD" w14:textId="744888D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1DB72FF3" w14:textId="114463C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主叫：移动手机号码，非长途，非</w:t>
            </w:r>
            <w:r w:rsidRPr="0048714D">
              <w:rPr>
                <w:rFonts w:ascii="宋体" w:hAnsi="宋体" w:cs="宋体"/>
                <w:color w:val="000000"/>
                <w:kern w:val="0"/>
                <w:sz w:val="18"/>
                <w:szCs w:val="18"/>
              </w:rPr>
              <w:t>IP接入</w:t>
            </w:r>
          </w:p>
          <w:p w14:paraId="17B7307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被叫：联通固网号码，长途，非</w:t>
            </w:r>
            <w:r w:rsidRPr="0048714D">
              <w:rPr>
                <w:rFonts w:ascii="宋体" w:hAnsi="宋体" w:cs="宋体"/>
                <w:color w:val="000000"/>
                <w:kern w:val="0"/>
                <w:sz w:val="18"/>
                <w:szCs w:val="18"/>
              </w:rPr>
              <w:t>IP接入</w:t>
            </w:r>
          </w:p>
          <w:p w14:paraId="509EFC2E" w14:textId="69CAAE4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43330F1C" w14:textId="2FBFAB2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p>
        </w:tc>
      </w:tr>
      <w:tr w:rsidR="00FC22B5" w:rsidRPr="0048714D" w14:paraId="5B332DCF" w14:textId="18D789F4" w:rsidTr="00954C57">
        <w:trPr>
          <w:trHeight w:val="270"/>
        </w:trPr>
        <w:tc>
          <w:tcPr>
            <w:tcW w:w="987" w:type="dxa"/>
            <w:vMerge/>
            <w:tcBorders>
              <w:left w:val="single" w:sz="4" w:space="0" w:color="auto"/>
              <w:right w:val="single" w:sz="4" w:space="0" w:color="auto"/>
            </w:tcBorders>
            <w:vAlign w:val="center"/>
          </w:tcPr>
          <w:p w14:paraId="635AAF5F"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906C65A" w14:textId="0A526DD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移动用户呼叫异地用户（经</w:t>
            </w:r>
            <w:r w:rsidRPr="0048714D">
              <w:rPr>
                <w:color w:val="000000"/>
                <w:kern w:val="0"/>
                <w:sz w:val="18"/>
                <w:szCs w:val="18"/>
              </w:rPr>
              <w:t>196</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3F42152" w14:textId="18B9B69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7AF0A39" w14:textId="279D65C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12818D5" w14:textId="5C56C80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A4D5AFA" w14:textId="08459A7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144088B" w14:textId="1CEFC71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主叫：移动手机号码，不判断长途，非</w:t>
            </w:r>
            <w:r w:rsidRPr="0048714D">
              <w:rPr>
                <w:rFonts w:ascii="宋体" w:hAnsi="宋体" w:cs="宋体"/>
                <w:color w:val="000000"/>
                <w:kern w:val="0"/>
                <w:sz w:val="18"/>
                <w:szCs w:val="18"/>
              </w:rPr>
              <w:t>IP接入</w:t>
            </w:r>
          </w:p>
          <w:p w14:paraId="5A08AE9C"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被叫：任意用户，长途，</w:t>
            </w:r>
            <w:r w:rsidRPr="0048714D">
              <w:rPr>
                <w:rFonts w:ascii="宋体" w:hAnsi="宋体" w:cs="宋体"/>
                <w:color w:val="000000"/>
                <w:kern w:val="0"/>
                <w:sz w:val="18"/>
                <w:szCs w:val="18"/>
              </w:rPr>
              <w:t>196</w:t>
            </w:r>
            <w:r w:rsidRPr="0048714D">
              <w:rPr>
                <w:rFonts w:ascii="宋体" w:hAnsi="宋体" w:cs="宋体" w:hint="eastAsia"/>
                <w:color w:val="000000"/>
                <w:kern w:val="0"/>
                <w:sz w:val="18"/>
                <w:szCs w:val="18"/>
              </w:rPr>
              <w:t>接入</w:t>
            </w:r>
          </w:p>
          <w:p w14:paraId="24A7FA1F" w14:textId="1A1F891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1FD414E2" w14:textId="6716590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7</w:t>
            </w:r>
          </w:p>
        </w:tc>
      </w:tr>
      <w:tr w:rsidR="00FC22B5" w:rsidRPr="0048714D" w14:paraId="58702047" w14:textId="2631E145" w:rsidTr="00954C57">
        <w:trPr>
          <w:trHeight w:val="270"/>
        </w:trPr>
        <w:tc>
          <w:tcPr>
            <w:tcW w:w="987" w:type="dxa"/>
            <w:vMerge/>
            <w:tcBorders>
              <w:left w:val="single" w:sz="4" w:space="0" w:color="auto"/>
              <w:right w:val="single" w:sz="4" w:space="0" w:color="auto"/>
            </w:tcBorders>
            <w:vAlign w:val="center"/>
          </w:tcPr>
          <w:p w14:paraId="755AD8DD"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93E9FA1" w14:textId="71DCDB4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异地移动用户呼叫本地联通固网（经移动</w:t>
            </w:r>
            <w:r w:rsidRPr="0048714D">
              <w:rPr>
                <w:color w:val="000000"/>
                <w:kern w:val="0"/>
                <w:sz w:val="18"/>
                <w:szCs w:val="18"/>
              </w:rPr>
              <w:t>IP</w:t>
            </w:r>
            <w:r w:rsidRPr="0048714D">
              <w:rPr>
                <w:rFonts w:hint="eastAsia"/>
                <w:color w:val="000000"/>
                <w:kern w:val="0"/>
                <w:sz w:val="18"/>
                <w:szCs w:val="18"/>
              </w:rPr>
              <w:t>长途</w:t>
            </w:r>
            <w:r w:rsidRPr="0048714D">
              <w:rPr>
                <w:rFonts w:ascii="宋体" w:hAnsi="宋体" w:cs="宋体" w:hint="eastAsia"/>
                <w:color w:val="000000"/>
                <w:kern w:val="0"/>
                <w:sz w:val="18"/>
                <w:szCs w:val="18"/>
              </w:rPr>
              <w:t>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27EBB61" w14:textId="598946D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2E7548D" w14:textId="027088A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FA376AC" w14:textId="3237CFA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D0C68F7" w14:textId="22270B9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EF4BEB4" w14:textId="174C344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主叫：移动手机号码、固网号码，长途，非</w:t>
            </w:r>
            <w:r w:rsidRPr="0048714D">
              <w:rPr>
                <w:rFonts w:ascii="宋体" w:hAnsi="宋体" w:cs="宋体"/>
                <w:color w:val="000000"/>
                <w:kern w:val="0"/>
                <w:sz w:val="18"/>
                <w:szCs w:val="18"/>
              </w:rPr>
              <w:t>IP接入</w:t>
            </w:r>
          </w:p>
          <w:p w14:paraId="1E44DC3B"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被叫：联通固网号码，非长途，移动</w:t>
            </w:r>
            <w:r w:rsidRPr="0048714D">
              <w:rPr>
                <w:rFonts w:ascii="宋体" w:hAnsi="宋体" w:cs="宋体"/>
                <w:color w:val="000000"/>
                <w:kern w:val="0"/>
                <w:sz w:val="18"/>
                <w:szCs w:val="18"/>
              </w:rPr>
              <w:t>IP接入</w:t>
            </w:r>
          </w:p>
          <w:p w14:paraId="6023CCAE" w14:textId="52C178E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29BCC43" w14:textId="5F6140A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8</w:t>
            </w:r>
          </w:p>
        </w:tc>
      </w:tr>
      <w:tr w:rsidR="00FC22B5" w:rsidRPr="0048714D" w14:paraId="13DCEDE8" w14:textId="0DF80906" w:rsidTr="00954C57">
        <w:trPr>
          <w:trHeight w:val="270"/>
        </w:trPr>
        <w:tc>
          <w:tcPr>
            <w:tcW w:w="987" w:type="dxa"/>
            <w:vMerge/>
            <w:tcBorders>
              <w:left w:val="single" w:sz="4" w:space="0" w:color="auto"/>
              <w:right w:val="single" w:sz="4" w:space="0" w:color="auto"/>
            </w:tcBorders>
            <w:vAlign w:val="center"/>
          </w:tcPr>
          <w:p w14:paraId="4A71B19D"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6B7C2A2" w14:textId="42BCCF1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异地联通用户呼叫移动用户（经联通</w:t>
            </w:r>
            <w:r w:rsidRPr="0048714D">
              <w:rPr>
                <w:color w:val="000000"/>
                <w:kern w:val="0"/>
                <w:sz w:val="18"/>
                <w:szCs w:val="18"/>
              </w:rPr>
              <w:t>IP</w:t>
            </w:r>
            <w:r w:rsidRPr="0048714D">
              <w:rPr>
                <w:rFonts w:hint="eastAsia"/>
                <w:color w:val="000000"/>
                <w:kern w:val="0"/>
                <w:sz w:val="18"/>
                <w:szCs w:val="18"/>
              </w:rPr>
              <w:t>长途</w:t>
            </w:r>
            <w:r w:rsidRPr="0048714D">
              <w:rPr>
                <w:rFonts w:ascii="宋体" w:hAnsi="宋体" w:cs="宋体" w:hint="eastAsia"/>
                <w:color w:val="000000"/>
                <w:kern w:val="0"/>
                <w:sz w:val="18"/>
                <w:szCs w:val="18"/>
              </w:rPr>
              <w:t>网、</w:t>
            </w:r>
            <w:r w:rsidRPr="0048714D">
              <w:rPr>
                <w:rFonts w:hint="eastAsia"/>
                <w:color w:val="000000"/>
                <w:kern w:val="0"/>
                <w:sz w:val="18"/>
                <w:szCs w:val="18"/>
              </w:rPr>
              <w:t>网通</w:t>
            </w:r>
            <w:r w:rsidRPr="0048714D">
              <w:rPr>
                <w:color w:val="000000"/>
                <w:kern w:val="0"/>
                <w:sz w:val="18"/>
                <w:szCs w:val="18"/>
              </w:rPr>
              <w:t>IP</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2B27839" w14:textId="0AC919D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3BB0577" w14:textId="5FF20BA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8CD6924" w14:textId="63B4D8E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B476BC9" w14:textId="2BF1353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F92392B" w14:textId="617DA47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主叫：联通手机号码、固网号码，长途，非</w:t>
            </w:r>
            <w:r w:rsidRPr="0048714D">
              <w:rPr>
                <w:rFonts w:ascii="宋体" w:hAnsi="宋体" w:cs="宋体"/>
                <w:color w:val="000000"/>
                <w:kern w:val="0"/>
                <w:sz w:val="18"/>
                <w:szCs w:val="18"/>
              </w:rPr>
              <w:t>IP接入</w:t>
            </w:r>
          </w:p>
          <w:p w14:paraId="07A8127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被叫：移动手机号码，不判断长途，联通</w:t>
            </w:r>
            <w:r w:rsidRPr="0048714D">
              <w:rPr>
                <w:rFonts w:ascii="宋体" w:hAnsi="宋体" w:cs="宋体"/>
                <w:color w:val="000000"/>
                <w:kern w:val="0"/>
                <w:sz w:val="18"/>
                <w:szCs w:val="18"/>
              </w:rPr>
              <w:t>IP、网通IP接入</w:t>
            </w:r>
          </w:p>
          <w:p w14:paraId="5DFED276" w14:textId="55D8618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7F7EE71E" w14:textId="30FAE10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lastRenderedPageBreak/>
              <w:t>9</w:t>
            </w:r>
          </w:p>
        </w:tc>
      </w:tr>
      <w:tr w:rsidR="00FC22B5" w:rsidRPr="0048714D" w14:paraId="67DD71D5" w14:textId="42757617" w:rsidTr="00954C57">
        <w:trPr>
          <w:trHeight w:val="270"/>
        </w:trPr>
        <w:tc>
          <w:tcPr>
            <w:tcW w:w="987" w:type="dxa"/>
            <w:vMerge/>
            <w:tcBorders>
              <w:left w:val="single" w:sz="4" w:space="0" w:color="auto"/>
              <w:right w:val="single" w:sz="4" w:space="0" w:color="auto"/>
            </w:tcBorders>
            <w:vAlign w:val="center"/>
          </w:tcPr>
          <w:p w14:paraId="59335985"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1FE2540" w14:textId="69214D4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异地用户呼叫本地移动用户（经联通</w:t>
            </w:r>
            <w:r w:rsidRPr="0048714D">
              <w:rPr>
                <w:color w:val="000000"/>
                <w:kern w:val="0"/>
                <w:sz w:val="18"/>
                <w:szCs w:val="18"/>
              </w:rPr>
              <w:t>196</w:t>
            </w:r>
            <w:r w:rsidRPr="0048714D">
              <w:rPr>
                <w:rFonts w:hint="eastAsia"/>
                <w:color w:val="000000"/>
                <w:kern w:val="0"/>
                <w:sz w:val="18"/>
                <w:szCs w:val="18"/>
              </w:rPr>
              <w:t>长途</w:t>
            </w:r>
            <w:r w:rsidRPr="0048714D">
              <w:rPr>
                <w:rFonts w:ascii="宋体" w:hAnsi="宋体" w:cs="宋体" w:hint="eastAsia"/>
                <w:color w:val="000000"/>
                <w:kern w:val="0"/>
                <w:sz w:val="18"/>
                <w:szCs w:val="18"/>
              </w:rPr>
              <w:t>网、</w:t>
            </w:r>
            <w:r w:rsidRPr="0048714D">
              <w:rPr>
                <w:rFonts w:hint="eastAsia"/>
                <w:color w:val="000000"/>
                <w:kern w:val="0"/>
                <w:sz w:val="18"/>
                <w:szCs w:val="18"/>
              </w:rPr>
              <w:t>第三方</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DE7CB3D" w14:textId="3D9E9E9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06CA579" w14:textId="0936119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314E348" w14:textId="7A4DC3C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3601034" w14:textId="145D18D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28EBEB4" w14:textId="77777777" w:rsidR="00B45C8E" w:rsidRPr="002D036A"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sym w:font="Wingdings" w:char="F081"/>
            </w:r>
            <w:r w:rsidRPr="0048714D">
              <w:rPr>
                <w:rFonts w:ascii="宋体" w:hAnsi="宋体" w:cs="宋体" w:hint="eastAsia"/>
                <w:color w:val="000000"/>
                <w:kern w:val="0"/>
                <w:sz w:val="18"/>
                <w:szCs w:val="18"/>
              </w:rPr>
              <w:t>主叫：任意用户，长途，非IP接入</w:t>
            </w:r>
          </w:p>
          <w:p w14:paraId="4936EDFC"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被叫：移动手机号码，非长途，联通</w:t>
            </w:r>
            <w:r w:rsidRPr="0048714D">
              <w:rPr>
                <w:rFonts w:ascii="宋体" w:hAnsi="宋体" w:cs="宋体"/>
                <w:color w:val="000000"/>
                <w:kern w:val="0"/>
                <w:sz w:val="18"/>
                <w:szCs w:val="18"/>
              </w:rPr>
              <w:t>196</w:t>
            </w:r>
            <w:r w:rsidRPr="0048714D">
              <w:rPr>
                <w:rFonts w:ascii="宋体" w:hAnsi="宋体" w:cs="宋体" w:hint="eastAsia"/>
                <w:color w:val="000000"/>
                <w:kern w:val="0"/>
                <w:sz w:val="18"/>
                <w:szCs w:val="18"/>
              </w:rPr>
              <w:t>接入</w:t>
            </w:r>
          </w:p>
          <w:p w14:paraId="5B54BA4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p w14:paraId="5C7B3EE9"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p>
          <w:p w14:paraId="7F2959EA" w14:textId="77777777" w:rsidR="00B45C8E" w:rsidRPr="002D036A"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sym w:font="Wingdings" w:char="F082"/>
            </w:r>
            <w:r w:rsidRPr="0048714D">
              <w:rPr>
                <w:rFonts w:ascii="宋体" w:hAnsi="宋体" w:cs="宋体" w:hint="eastAsia"/>
                <w:color w:val="000000"/>
                <w:kern w:val="0"/>
                <w:sz w:val="18"/>
                <w:szCs w:val="18"/>
              </w:rPr>
              <w:t>主叫：任意用户任意用户（非移动、联通用户），长途，非</w:t>
            </w:r>
            <w:r w:rsidRPr="002D036A">
              <w:rPr>
                <w:rFonts w:ascii="宋体" w:hAnsi="宋体" w:cs="宋体" w:hint="eastAsia"/>
                <w:color w:val="000000"/>
                <w:kern w:val="0"/>
                <w:sz w:val="18"/>
                <w:szCs w:val="18"/>
              </w:rPr>
              <w:t>IP接入</w:t>
            </w:r>
          </w:p>
          <w:p w14:paraId="706B6E13"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被叫：移动手机号码，非长途，第三方接入</w:t>
            </w:r>
          </w:p>
          <w:p w14:paraId="775A8CEE" w14:textId="646AC9B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2F402480" w14:textId="239680A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10</w:t>
            </w:r>
          </w:p>
        </w:tc>
      </w:tr>
      <w:tr w:rsidR="00FC22B5" w:rsidRPr="0048714D" w14:paraId="1F4DDCA4" w14:textId="4AC51BAA" w:rsidTr="00954C57">
        <w:trPr>
          <w:trHeight w:val="270"/>
        </w:trPr>
        <w:tc>
          <w:tcPr>
            <w:tcW w:w="987" w:type="dxa"/>
            <w:vMerge/>
            <w:tcBorders>
              <w:left w:val="single" w:sz="4" w:space="0" w:color="auto"/>
              <w:right w:val="single" w:sz="4" w:space="0" w:color="auto"/>
            </w:tcBorders>
            <w:vAlign w:val="center"/>
          </w:tcPr>
          <w:p w14:paraId="702CB038"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D714A6D" w14:textId="0D583C1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本地铁通呼叫异地联通移网（经联通长途网）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E4141FD" w14:textId="0D06DBD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88D73A2" w14:textId="5B2C562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599D6E8" w14:textId="4EF276A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C-0.006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9D65FF2" w14:textId="46BEC60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1FBEC5F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74BD780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被叫：联通手机号码，长途，非</w:t>
            </w:r>
            <w:r w:rsidRPr="0048714D">
              <w:rPr>
                <w:rFonts w:ascii="宋体" w:hAnsi="宋体" w:cs="宋体"/>
                <w:color w:val="000000"/>
                <w:kern w:val="0"/>
                <w:sz w:val="18"/>
                <w:szCs w:val="18"/>
              </w:rPr>
              <w:t>IP接入</w:t>
            </w:r>
          </w:p>
          <w:p w14:paraId="002B7C58" w14:textId="23B1D86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06C32872" w14:textId="5FD2AE0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11</w:t>
            </w:r>
          </w:p>
        </w:tc>
      </w:tr>
      <w:tr w:rsidR="00FC22B5" w:rsidRPr="0048714D" w14:paraId="63B37996" w14:textId="07F34F2C" w:rsidTr="00954C57">
        <w:trPr>
          <w:trHeight w:val="270"/>
        </w:trPr>
        <w:tc>
          <w:tcPr>
            <w:tcW w:w="987" w:type="dxa"/>
            <w:vMerge/>
            <w:tcBorders>
              <w:left w:val="single" w:sz="4" w:space="0" w:color="auto"/>
              <w:right w:val="single" w:sz="4" w:space="0" w:color="auto"/>
            </w:tcBorders>
            <w:vAlign w:val="center"/>
          </w:tcPr>
          <w:p w14:paraId="623F0A25"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775240E" w14:textId="78C845B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本地铁通呼叫异地联通固网（经网通长途网）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3F4F52B" w14:textId="3627EE0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76E426B" w14:textId="34E2528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BF6EDDE" w14:textId="6985381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B10462D" w14:textId="36C6DBB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05E90A1A"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5835478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被叫：联通固网号码，长途，非</w:t>
            </w:r>
            <w:r w:rsidRPr="0048714D">
              <w:rPr>
                <w:rFonts w:ascii="宋体" w:hAnsi="宋体" w:cs="宋体"/>
                <w:color w:val="000000"/>
                <w:kern w:val="0"/>
                <w:sz w:val="18"/>
                <w:szCs w:val="18"/>
              </w:rPr>
              <w:t>IP接入</w:t>
            </w:r>
          </w:p>
          <w:p w14:paraId="2A60EEBC" w14:textId="0F052BA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1C30EF7A" w14:textId="306C470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12</w:t>
            </w:r>
          </w:p>
        </w:tc>
      </w:tr>
      <w:tr w:rsidR="00FC22B5" w:rsidRPr="0048714D" w14:paraId="5D5D81DA" w14:textId="1C5FE068" w:rsidTr="00954C57">
        <w:trPr>
          <w:trHeight w:val="270"/>
        </w:trPr>
        <w:tc>
          <w:tcPr>
            <w:tcW w:w="987" w:type="dxa"/>
            <w:vMerge/>
            <w:tcBorders>
              <w:left w:val="single" w:sz="4" w:space="0" w:color="auto"/>
              <w:right w:val="single" w:sz="4" w:space="0" w:color="auto"/>
            </w:tcBorders>
            <w:vAlign w:val="center"/>
          </w:tcPr>
          <w:p w14:paraId="0E809624"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60CA383" w14:textId="546989C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异地联通呼叫本地铁通（经网通长途网）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DE9E0E2" w14:textId="6FD8644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0652786" w14:textId="5B8BB35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3AA2F52" w14:textId="196CB9D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2E64F81" w14:textId="7B22831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60CBBBC"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主叫：联通手机号码、固网号码，长途，非</w:t>
            </w:r>
            <w:r w:rsidRPr="0048714D">
              <w:rPr>
                <w:rFonts w:ascii="宋体" w:hAnsi="宋体" w:cs="宋体"/>
                <w:color w:val="000000"/>
                <w:kern w:val="0"/>
                <w:sz w:val="18"/>
                <w:szCs w:val="18"/>
              </w:rPr>
              <w:t>IP接入</w:t>
            </w:r>
          </w:p>
          <w:p w14:paraId="618B112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被叫：铁通固话，非长途，非</w:t>
            </w:r>
            <w:r w:rsidRPr="0048714D">
              <w:rPr>
                <w:rFonts w:ascii="宋体" w:hAnsi="宋体" w:cs="宋体"/>
                <w:color w:val="000000"/>
                <w:kern w:val="0"/>
                <w:sz w:val="18"/>
                <w:szCs w:val="18"/>
              </w:rPr>
              <w:t>IP接入</w:t>
            </w:r>
          </w:p>
          <w:p w14:paraId="3884E54D" w14:textId="2F1E211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2530BB64" w14:textId="44EE69C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13</w:t>
            </w:r>
          </w:p>
        </w:tc>
      </w:tr>
      <w:tr w:rsidR="00FC22B5" w:rsidRPr="0048714D" w14:paraId="7968B662" w14:textId="5991BB5A" w:rsidTr="00954C57">
        <w:trPr>
          <w:trHeight w:val="270"/>
        </w:trPr>
        <w:tc>
          <w:tcPr>
            <w:tcW w:w="987" w:type="dxa"/>
            <w:vMerge/>
            <w:tcBorders>
              <w:left w:val="single" w:sz="4" w:space="0" w:color="auto"/>
              <w:right w:val="single" w:sz="4" w:space="0" w:color="auto"/>
            </w:tcBorders>
            <w:vAlign w:val="center"/>
          </w:tcPr>
          <w:p w14:paraId="3D6D5927"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701F6F9" w14:textId="31E86F5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异地用户呼叫本地铁通（经</w:t>
            </w:r>
            <w:r w:rsidRPr="0048714D">
              <w:rPr>
                <w:rFonts w:ascii="宋体" w:hAnsi="宋体" w:cs="宋体"/>
                <w:color w:val="000000"/>
                <w:kern w:val="0"/>
                <w:sz w:val="18"/>
                <w:szCs w:val="18"/>
              </w:rPr>
              <w:t>196</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16C8514" w14:textId="3D03F30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B3A02D9" w14:textId="5B8E797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B8BE33F" w14:textId="03D730C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099CC5D" w14:textId="7177655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0C7777AD"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主叫：任意号码，长途，非</w:t>
            </w:r>
            <w:r w:rsidRPr="0048714D">
              <w:rPr>
                <w:rFonts w:ascii="宋体" w:hAnsi="宋体" w:cs="宋体"/>
                <w:color w:val="000000"/>
                <w:kern w:val="0"/>
                <w:sz w:val="18"/>
                <w:szCs w:val="18"/>
              </w:rPr>
              <w:t>IP接入</w:t>
            </w:r>
          </w:p>
          <w:p w14:paraId="5E36DCD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被叫：铁通固话，非长途，</w:t>
            </w:r>
            <w:r w:rsidRPr="0048714D">
              <w:rPr>
                <w:rFonts w:ascii="宋体" w:hAnsi="宋体" w:cs="宋体"/>
                <w:color w:val="000000"/>
                <w:kern w:val="0"/>
                <w:sz w:val="18"/>
                <w:szCs w:val="18"/>
              </w:rPr>
              <w:t>196</w:t>
            </w:r>
            <w:r w:rsidRPr="0048714D">
              <w:rPr>
                <w:rFonts w:ascii="宋体" w:hAnsi="宋体" w:cs="宋体" w:hint="eastAsia"/>
                <w:color w:val="000000"/>
                <w:kern w:val="0"/>
                <w:sz w:val="18"/>
                <w:szCs w:val="18"/>
              </w:rPr>
              <w:t>接入</w:t>
            </w:r>
          </w:p>
          <w:p w14:paraId="3741FBE1" w14:textId="79C24E3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46CD453C" w14:textId="095CF00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14</w:t>
            </w:r>
          </w:p>
        </w:tc>
      </w:tr>
      <w:tr w:rsidR="00FC22B5" w:rsidRPr="0048714D" w14:paraId="5C913370" w14:textId="4BE5EAF5" w:rsidTr="00954C57">
        <w:trPr>
          <w:trHeight w:val="270"/>
        </w:trPr>
        <w:tc>
          <w:tcPr>
            <w:tcW w:w="987" w:type="dxa"/>
            <w:vMerge/>
            <w:tcBorders>
              <w:left w:val="single" w:sz="4" w:space="0" w:color="auto"/>
              <w:right w:val="single" w:sz="4" w:space="0" w:color="auto"/>
            </w:tcBorders>
            <w:vAlign w:val="center"/>
          </w:tcPr>
          <w:p w14:paraId="1186A9B2"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628D89E" w14:textId="2E404DD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本地铁通呼叫异地用户（经</w:t>
            </w:r>
            <w:r w:rsidRPr="0048714D">
              <w:rPr>
                <w:rFonts w:ascii="宋体" w:hAnsi="宋体" w:cs="宋体"/>
                <w:color w:val="000000"/>
                <w:kern w:val="0"/>
                <w:sz w:val="18"/>
                <w:szCs w:val="18"/>
              </w:rPr>
              <w:t>196</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80B2621" w14:textId="73F7A05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EC275DC" w14:textId="7DCF75B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53069C5" w14:textId="1AE398D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D564CF6" w14:textId="286C36B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A7C01EA"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62625C60"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被叫：任意号码，长途，</w:t>
            </w:r>
            <w:r w:rsidRPr="0048714D">
              <w:rPr>
                <w:rFonts w:ascii="宋体" w:hAnsi="宋体" w:cs="宋体"/>
                <w:color w:val="000000"/>
                <w:kern w:val="0"/>
                <w:sz w:val="18"/>
                <w:szCs w:val="18"/>
              </w:rPr>
              <w:t>196</w:t>
            </w:r>
            <w:r w:rsidRPr="0048714D">
              <w:rPr>
                <w:rFonts w:ascii="宋体" w:hAnsi="宋体" w:cs="宋体" w:hint="eastAsia"/>
                <w:color w:val="000000"/>
                <w:kern w:val="0"/>
                <w:sz w:val="18"/>
                <w:szCs w:val="18"/>
              </w:rPr>
              <w:t>接入</w:t>
            </w:r>
          </w:p>
          <w:p w14:paraId="62D33B27" w14:textId="727EBE1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4E73A2E1" w14:textId="4D7021B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15</w:t>
            </w:r>
          </w:p>
        </w:tc>
      </w:tr>
      <w:tr w:rsidR="00FC22B5" w:rsidRPr="0048714D" w14:paraId="09BA6DA7" w14:textId="453C5E77" w:rsidTr="00954C57">
        <w:trPr>
          <w:trHeight w:val="270"/>
        </w:trPr>
        <w:tc>
          <w:tcPr>
            <w:tcW w:w="987" w:type="dxa"/>
            <w:vMerge/>
            <w:tcBorders>
              <w:left w:val="single" w:sz="4" w:space="0" w:color="auto"/>
              <w:right w:val="single" w:sz="4" w:space="0" w:color="auto"/>
            </w:tcBorders>
            <w:vAlign w:val="center"/>
          </w:tcPr>
          <w:p w14:paraId="50C4AC36"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40F8117" w14:textId="4928F38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异地联通用户呼叫本地铁通（经联通、网通</w:t>
            </w:r>
            <w:r w:rsidRPr="0048714D">
              <w:rPr>
                <w:rFonts w:ascii="宋体" w:hAnsi="宋体" w:cs="宋体"/>
                <w:color w:val="000000"/>
                <w:kern w:val="0"/>
                <w:sz w:val="18"/>
                <w:szCs w:val="18"/>
              </w:rPr>
              <w:t>IP长途网）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1D8114C" w14:textId="05B5061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91C3E17" w14:textId="0CB64A9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B86DC04" w14:textId="48582DD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FB33FE5" w14:textId="79E45B2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88A38F8" w14:textId="2C1A3C1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主叫：联通手机号码、固网号码，长途，非</w:t>
            </w:r>
            <w:r w:rsidRPr="0048714D">
              <w:rPr>
                <w:rFonts w:ascii="宋体" w:hAnsi="宋体" w:cs="宋体"/>
                <w:color w:val="000000"/>
                <w:kern w:val="0"/>
                <w:sz w:val="18"/>
                <w:szCs w:val="18"/>
              </w:rPr>
              <w:t>IP接入</w:t>
            </w:r>
          </w:p>
          <w:p w14:paraId="79B84C5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被叫：铁通固话，非长途，网通、联通</w:t>
            </w:r>
            <w:r w:rsidRPr="0048714D">
              <w:rPr>
                <w:rFonts w:ascii="宋体" w:hAnsi="宋体" w:cs="宋体"/>
                <w:color w:val="000000"/>
                <w:kern w:val="0"/>
                <w:sz w:val="18"/>
                <w:szCs w:val="18"/>
              </w:rPr>
              <w:t>IP接入</w:t>
            </w:r>
          </w:p>
          <w:p w14:paraId="4AA7281B" w14:textId="2E55CC6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3800D512" w14:textId="61CB458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16</w:t>
            </w:r>
          </w:p>
        </w:tc>
      </w:tr>
      <w:tr w:rsidR="00FC22B5" w:rsidRPr="0048714D" w14:paraId="2BCF7656" w14:textId="77777777" w:rsidTr="00954C57">
        <w:trPr>
          <w:trHeight w:val="270"/>
        </w:trPr>
        <w:tc>
          <w:tcPr>
            <w:tcW w:w="987" w:type="dxa"/>
            <w:vMerge/>
            <w:tcBorders>
              <w:left w:val="single" w:sz="4" w:space="0" w:color="auto"/>
              <w:right w:val="single" w:sz="4" w:space="0" w:color="auto"/>
            </w:tcBorders>
            <w:vAlign w:val="center"/>
          </w:tcPr>
          <w:p w14:paraId="080FEFAB"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66A179C" w14:textId="7E5808D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本地联通用户呼叫异地铁通（经铁通长途网）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F18A71F" w14:textId="1015CD0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FD015DF" w14:textId="220D664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CE3DC09" w14:textId="205D678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C7D1ECF" w14:textId="3A59F3C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27EAAAB5" w14:textId="49ED311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主叫：联通手机号码、固网号码，非长途，非</w:t>
            </w:r>
            <w:r w:rsidRPr="0048714D">
              <w:rPr>
                <w:rFonts w:ascii="宋体" w:hAnsi="宋体" w:cs="宋体"/>
                <w:color w:val="000000"/>
                <w:kern w:val="0"/>
                <w:sz w:val="18"/>
                <w:szCs w:val="18"/>
              </w:rPr>
              <w:t>IP接入</w:t>
            </w:r>
          </w:p>
          <w:p w14:paraId="70A3B42C"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被叫：铁通固话，长途，非</w:t>
            </w:r>
            <w:r w:rsidRPr="0048714D">
              <w:rPr>
                <w:rFonts w:ascii="宋体" w:hAnsi="宋体" w:cs="宋体"/>
                <w:color w:val="000000"/>
                <w:kern w:val="0"/>
                <w:sz w:val="18"/>
                <w:szCs w:val="18"/>
              </w:rPr>
              <w:t>IP接入</w:t>
            </w:r>
          </w:p>
          <w:p w14:paraId="2713C75D" w14:textId="4EF54E1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3CD3FE4C" w14:textId="771A3DB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17</w:t>
            </w:r>
          </w:p>
        </w:tc>
      </w:tr>
      <w:tr w:rsidR="00FC22B5" w:rsidRPr="0048714D" w14:paraId="2925B15D" w14:textId="12FAE537" w:rsidTr="00954C57">
        <w:trPr>
          <w:trHeight w:val="270"/>
        </w:trPr>
        <w:tc>
          <w:tcPr>
            <w:tcW w:w="987" w:type="dxa"/>
            <w:vMerge w:val="restart"/>
            <w:tcBorders>
              <w:top w:val="single" w:sz="4" w:space="0" w:color="auto"/>
              <w:left w:val="single" w:sz="4" w:space="0" w:color="auto"/>
              <w:right w:val="single" w:sz="4" w:space="0" w:color="auto"/>
            </w:tcBorders>
            <w:vAlign w:val="center"/>
          </w:tcPr>
          <w:p w14:paraId="3A1370DA"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3DAAFFDE"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40E09994" w14:textId="6426C8FA" w:rsidR="00B45C8E" w:rsidRPr="002D036A" w:rsidRDefault="00B45C8E" w:rsidP="00B45C8E">
            <w:pPr>
              <w:widowControl/>
              <w:spacing w:line="240" w:lineRule="auto"/>
              <w:ind w:left="180" w:hangingChars="100" w:hanging="180"/>
              <w:rPr>
                <w:rFonts w:ascii="宋体" w:hAnsi="宋体" w:cs="宋体"/>
                <w:color w:val="000000"/>
                <w:kern w:val="0"/>
                <w:sz w:val="18"/>
                <w:szCs w:val="18"/>
              </w:rPr>
            </w:pPr>
            <w:r w:rsidRPr="002D036A">
              <w:rPr>
                <w:rFonts w:ascii="宋体" w:hAnsi="宋体" w:cs="宋体" w:hint="eastAsia"/>
                <w:color w:val="000000"/>
                <w:kern w:val="0"/>
                <w:sz w:val="18"/>
                <w:szCs w:val="18"/>
              </w:rPr>
              <w:t>联通</w:t>
            </w:r>
          </w:p>
          <w:p w14:paraId="5CE7E640"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477912B8" w14:textId="029A74F8"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业</w:t>
            </w:r>
          </w:p>
          <w:p w14:paraId="0AD00526" w14:textId="28394262"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务</w:t>
            </w:r>
          </w:p>
          <w:p w14:paraId="69623049" w14:textId="4CCA6FF4"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台</w:t>
            </w:r>
          </w:p>
          <w:p w14:paraId="096AAFD3" w14:textId="76E3442C"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785C71A1" w14:textId="442493D8"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D801E42" w14:textId="039CD24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本地移动（不含</w:t>
            </w:r>
            <w:r w:rsidRPr="0048714D">
              <w:rPr>
                <w:rFonts w:ascii="宋体" w:hAnsi="宋体" w:cs="宋体"/>
                <w:color w:val="000000"/>
                <w:kern w:val="0"/>
                <w:sz w:val="18"/>
                <w:szCs w:val="18"/>
              </w:rPr>
              <w:t>TD）呼叫联通网内业务台通话（</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7158BB1" w14:textId="276CE62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09CC43D" w14:textId="17C5CB7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921482D" w14:textId="1A1C878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CDAD565" w14:textId="5387147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0028E057"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主叫：移动手机号码（不含</w:t>
            </w:r>
            <w:r w:rsidRPr="0048714D">
              <w:rPr>
                <w:rFonts w:ascii="宋体" w:hAnsi="宋体" w:cs="宋体"/>
                <w:color w:val="000000"/>
                <w:kern w:val="0"/>
                <w:sz w:val="18"/>
                <w:szCs w:val="18"/>
              </w:rPr>
              <w:t>TD）、铁通固话，非长途，非IP接入</w:t>
            </w:r>
          </w:p>
          <w:p w14:paraId="281A2BA5" w14:textId="727F2D7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被叫：联通网内业务台号码（不含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智能业务号码），非长途，不判断接入方式</w:t>
            </w:r>
          </w:p>
          <w:p w14:paraId="42393EA9" w14:textId="0F09313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3E382202" w14:textId="4E36F4C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w:t>
            </w:r>
          </w:p>
        </w:tc>
      </w:tr>
      <w:tr w:rsidR="00FC22B5" w:rsidRPr="0048714D" w14:paraId="7F8E8741" w14:textId="0A7D74F5" w:rsidTr="00954C57">
        <w:trPr>
          <w:trHeight w:val="270"/>
        </w:trPr>
        <w:tc>
          <w:tcPr>
            <w:tcW w:w="987" w:type="dxa"/>
            <w:vMerge/>
            <w:tcBorders>
              <w:left w:val="single" w:sz="4" w:space="0" w:color="auto"/>
              <w:right w:val="single" w:sz="4" w:space="0" w:color="auto"/>
            </w:tcBorders>
            <w:vAlign w:val="center"/>
          </w:tcPr>
          <w:p w14:paraId="304D5192"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13F2CC0" w14:textId="625EEB1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w:t>
            </w:r>
            <w:r w:rsidRPr="0048714D">
              <w:rPr>
                <w:rFonts w:ascii="宋体" w:hAnsi="宋体" w:cs="宋体"/>
                <w:color w:val="000000"/>
                <w:kern w:val="0"/>
                <w:sz w:val="18"/>
                <w:szCs w:val="18"/>
              </w:rPr>
              <w:t>TD呼叫联通网内业务台通话（</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FA48C02" w14:textId="4C2FC6A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69BDC6E" w14:textId="5FE4935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464282D" w14:textId="5EF4491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0.012</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166135F" w14:textId="5CA3E55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16A153F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w:t>
            </w:r>
            <w:r w:rsidRPr="0048714D">
              <w:rPr>
                <w:rFonts w:ascii="宋体" w:hAnsi="宋体" w:cs="宋体"/>
                <w:color w:val="000000"/>
                <w:kern w:val="0"/>
                <w:sz w:val="18"/>
                <w:szCs w:val="18"/>
              </w:rPr>
              <w:t>TD手机号码，非长途，非IP接入</w:t>
            </w:r>
          </w:p>
          <w:p w14:paraId="6EB1970B" w14:textId="45553FD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被叫：联通网内业务台号码（不含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智能业务号码），非长途，不判断接入方式</w:t>
            </w:r>
          </w:p>
          <w:p w14:paraId="2402193A" w14:textId="2DFC643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09FC8066" w14:textId="2D5A557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2</w:t>
            </w:r>
          </w:p>
        </w:tc>
      </w:tr>
      <w:tr w:rsidR="00FC22B5" w:rsidRPr="0048714D" w14:paraId="563FF713" w14:textId="36D66EAB" w:rsidTr="00954C57">
        <w:trPr>
          <w:trHeight w:val="270"/>
        </w:trPr>
        <w:tc>
          <w:tcPr>
            <w:tcW w:w="987" w:type="dxa"/>
            <w:vMerge/>
            <w:tcBorders>
              <w:left w:val="single" w:sz="4" w:space="0" w:color="auto"/>
              <w:right w:val="single" w:sz="4" w:space="0" w:color="auto"/>
            </w:tcBorders>
            <w:vAlign w:val="center"/>
          </w:tcPr>
          <w:p w14:paraId="52DCB89A"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8A2E061" w14:textId="007CB01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本地联通移网用户呼叫移动网内业务台</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B86F3C9" w14:textId="0075D8E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34313F4" w14:textId="440F9AD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F613861" w14:textId="25B32FE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FBCB8AE" w14:textId="6641660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75F48584" w14:textId="057F612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主叫：联通手机号码，非长途，非</w:t>
            </w:r>
            <w:r w:rsidRPr="0048714D">
              <w:rPr>
                <w:rFonts w:ascii="宋体" w:hAnsi="宋体" w:cs="宋体"/>
                <w:color w:val="000000"/>
                <w:kern w:val="0"/>
                <w:sz w:val="18"/>
                <w:szCs w:val="18"/>
              </w:rPr>
              <w:t>IP接入</w:t>
            </w:r>
          </w:p>
          <w:p w14:paraId="469CE540" w14:textId="49B3290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被叫：移动网内业务台号码（不含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智能业务号码），不判断长途，不判断接入方式</w:t>
            </w:r>
          </w:p>
          <w:p w14:paraId="7605C413" w14:textId="0C13913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5B607701" w14:textId="7D8E36E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3</w:t>
            </w:r>
          </w:p>
        </w:tc>
      </w:tr>
      <w:tr w:rsidR="00FC22B5" w:rsidRPr="0048714D" w14:paraId="065D0D5F" w14:textId="77777777" w:rsidTr="00954C57">
        <w:trPr>
          <w:trHeight w:val="270"/>
        </w:trPr>
        <w:tc>
          <w:tcPr>
            <w:tcW w:w="987" w:type="dxa"/>
            <w:vMerge/>
            <w:tcBorders>
              <w:left w:val="single" w:sz="4" w:space="0" w:color="auto"/>
              <w:right w:val="single" w:sz="4" w:space="0" w:color="auto"/>
            </w:tcBorders>
            <w:vAlign w:val="center"/>
          </w:tcPr>
          <w:p w14:paraId="7F010425"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5090CAE" w14:textId="0055C92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异地联通移网用户呼叫移动网内业务台</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7385830" w14:textId="6D80F95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79BEF46" w14:textId="07EA791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4370EFE" w14:textId="618927E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F4719CF" w14:textId="432622E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r w:rsidRPr="0048714D">
              <w:rPr>
                <w:rFonts w:ascii="宋体" w:hAnsi="宋体" w:cs="宋体" w:hint="eastAsia"/>
                <w:color w:val="000000"/>
                <w:kern w:val="0"/>
                <w:sz w:val="18"/>
                <w:szCs w:val="18"/>
              </w:rPr>
              <w:t>秒</w:t>
            </w:r>
          </w:p>
        </w:tc>
        <w:tc>
          <w:tcPr>
            <w:tcW w:w="3006" w:type="dxa"/>
            <w:tcBorders>
              <w:top w:val="single" w:sz="4" w:space="0" w:color="auto"/>
              <w:left w:val="nil"/>
              <w:bottom w:val="single" w:sz="4" w:space="0" w:color="auto"/>
              <w:right w:val="single" w:sz="4" w:space="0" w:color="auto"/>
            </w:tcBorders>
            <w:vAlign w:val="center"/>
          </w:tcPr>
          <w:p w14:paraId="5D0F081F" w14:textId="761367F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主叫：联通手机号码，长途，非</w:t>
            </w:r>
            <w:r w:rsidRPr="0048714D">
              <w:rPr>
                <w:rFonts w:ascii="宋体" w:hAnsi="宋体" w:cs="宋体"/>
                <w:color w:val="000000"/>
                <w:kern w:val="0"/>
                <w:sz w:val="18"/>
                <w:szCs w:val="18"/>
              </w:rPr>
              <w:t>IP接入</w:t>
            </w:r>
          </w:p>
          <w:p w14:paraId="24B77EDB"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被叫：移动网内业务台号码（不含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智能业务号码），不判断长途，不判断接入方式</w:t>
            </w:r>
          </w:p>
          <w:p w14:paraId="65B61DFF" w14:textId="2E8A591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16A9ACF6" w14:textId="79714FF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4</w:t>
            </w:r>
          </w:p>
        </w:tc>
      </w:tr>
      <w:tr w:rsidR="00FC22B5" w:rsidRPr="0048714D" w14:paraId="750635C8" w14:textId="1EC235E2" w:rsidTr="00954C57">
        <w:trPr>
          <w:trHeight w:val="270"/>
        </w:trPr>
        <w:tc>
          <w:tcPr>
            <w:tcW w:w="987" w:type="dxa"/>
            <w:vMerge/>
            <w:tcBorders>
              <w:left w:val="single" w:sz="4" w:space="0" w:color="auto"/>
              <w:right w:val="single" w:sz="4" w:space="0" w:color="auto"/>
            </w:tcBorders>
            <w:vAlign w:val="center"/>
          </w:tcPr>
          <w:p w14:paraId="2664AD46"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F582FE4" w14:textId="57F6DE0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异地移动用户呼叫联通网内业务台</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5323962" w14:textId="24E2D88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2D052AC" w14:textId="2D989F5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D0063E2" w14:textId="29168B3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3048EF3" w14:textId="669DF33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r w:rsidRPr="0048714D">
              <w:rPr>
                <w:rFonts w:ascii="宋体" w:hAnsi="宋体" w:cs="宋体" w:hint="eastAsia"/>
                <w:color w:val="000000"/>
                <w:kern w:val="0"/>
                <w:sz w:val="18"/>
                <w:szCs w:val="18"/>
              </w:rPr>
              <w:t>秒</w:t>
            </w:r>
          </w:p>
        </w:tc>
        <w:tc>
          <w:tcPr>
            <w:tcW w:w="3006" w:type="dxa"/>
            <w:tcBorders>
              <w:top w:val="single" w:sz="4" w:space="0" w:color="auto"/>
              <w:left w:val="nil"/>
              <w:bottom w:val="single" w:sz="4" w:space="0" w:color="auto"/>
              <w:right w:val="single" w:sz="4" w:space="0" w:color="auto"/>
            </w:tcBorders>
            <w:vAlign w:val="center"/>
          </w:tcPr>
          <w:p w14:paraId="0F8A693F" w14:textId="34B0709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主叫：移动手机号码，长途，非</w:t>
            </w:r>
            <w:r w:rsidRPr="0048714D">
              <w:rPr>
                <w:rFonts w:ascii="宋体" w:hAnsi="宋体" w:cs="宋体"/>
                <w:color w:val="000000"/>
                <w:kern w:val="0"/>
                <w:sz w:val="18"/>
                <w:szCs w:val="18"/>
              </w:rPr>
              <w:t>IP接入</w:t>
            </w:r>
          </w:p>
          <w:p w14:paraId="4BF4617E" w14:textId="6329AA6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被叫：联通业务台号码（不含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智能业务号码），不判断长途，不判断</w:t>
            </w:r>
            <w:r w:rsidRPr="0048714D">
              <w:rPr>
                <w:rFonts w:ascii="宋体" w:hAnsi="宋体" w:cs="宋体"/>
                <w:color w:val="000000"/>
                <w:kern w:val="0"/>
                <w:sz w:val="18"/>
                <w:szCs w:val="18"/>
              </w:rPr>
              <w:t>接入</w:t>
            </w:r>
            <w:r w:rsidRPr="0048714D">
              <w:rPr>
                <w:rFonts w:ascii="宋体" w:hAnsi="宋体" w:cs="宋体" w:hint="eastAsia"/>
                <w:color w:val="000000"/>
                <w:kern w:val="0"/>
                <w:sz w:val="18"/>
                <w:szCs w:val="18"/>
              </w:rPr>
              <w:t>方式</w:t>
            </w:r>
          </w:p>
          <w:p w14:paraId="60ECBC71" w14:textId="794CF3D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1B99F4BF" w14:textId="5489653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lastRenderedPageBreak/>
              <w:t>5</w:t>
            </w:r>
          </w:p>
        </w:tc>
      </w:tr>
      <w:tr w:rsidR="00FC22B5" w:rsidRPr="0048714D" w14:paraId="01BC2CB4" w14:textId="7C4F0E76" w:rsidTr="00954C57">
        <w:trPr>
          <w:trHeight w:val="270"/>
        </w:trPr>
        <w:tc>
          <w:tcPr>
            <w:tcW w:w="987" w:type="dxa"/>
            <w:vMerge/>
            <w:tcBorders>
              <w:left w:val="single" w:sz="4" w:space="0" w:color="auto"/>
              <w:right w:val="single" w:sz="4" w:space="0" w:color="auto"/>
            </w:tcBorders>
            <w:vAlign w:val="center"/>
          </w:tcPr>
          <w:p w14:paraId="544AB4C9"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1065657" w14:textId="183278F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本地联通固网呼叫移动全球呼号码</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B2B20D7" w14:textId="6358304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097E51F" w14:textId="4941716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E3DAA69" w14:textId="6EA96E0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0.2</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EBF30F2" w14:textId="74EF50B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次</w:t>
            </w:r>
          </w:p>
        </w:tc>
        <w:tc>
          <w:tcPr>
            <w:tcW w:w="3006" w:type="dxa"/>
            <w:tcBorders>
              <w:top w:val="single" w:sz="4" w:space="0" w:color="auto"/>
              <w:left w:val="nil"/>
              <w:bottom w:val="single" w:sz="4" w:space="0" w:color="auto"/>
              <w:right w:val="single" w:sz="4" w:space="0" w:color="auto"/>
            </w:tcBorders>
            <w:vAlign w:val="center"/>
          </w:tcPr>
          <w:p w14:paraId="1BF9846F"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主叫：联通固网号码，非长途，非</w:t>
            </w:r>
            <w:r w:rsidRPr="0048714D">
              <w:rPr>
                <w:rFonts w:ascii="宋体" w:hAnsi="宋体" w:cs="宋体"/>
                <w:color w:val="000000"/>
                <w:kern w:val="0"/>
                <w:sz w:val="18"/>
                <w:szCs w:val="18"/>
              </w:rPr>
              <w:t>IP接入</w:t>
            </w:r>
          </w:p>
          <w:p w14:paraId="4E5A501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被叫：移动全球呼号码，不判断长途，非</w:t>
            </w:r>
            <w:r w:rsidRPr="0048714D">
              <w:rPr>
                <w:rFonts w:ascii="宋体" w:hAnsi="宋体" w:cs="宋体"/>
                <w:color w:val="000000"/>
                <w:kern w:val="0"/>
                <w:sz w:val="18"/>
                <w:szCs w:val="18"/>
              </w:rPr>
              <w:t>IP接入</w:t>
            </w:r>
          </w:p>
          <w:p w14:paraId="47C59399" w14:textId="79BF844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7FEAC537" w14:textId="35FD021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p>
        </w:tc>
      </w:tr>
      <w:tr w:rsidR="00FC22B5" w:rsidRPr="0048714D" w14:paraId="5A640302" w14:textId="6C9CD506" w:rsidTr="00954C57">
        <w:trPr>
          <w:trHeight w:val="270"/>
        </w:trPr>
        <w:tc>
          <w:tcPr>
            <w:tcW w:w="987" w:type="dxa"/>
            <w:vMerge/>
            <w:tcBorders>
              <w:left w:val="single" w:sz="4" w:space="0" w:color="auto"/>
              <w:right w:val="single" w:sz="4" w:space="0" w:color="auto"/>
            </w:tcBorders>
            <w:vAlign w:val="center"/>
          </w:tcPr>
          <w:p w14:paraId="489BFBCD"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317CDE7" w14:textId="3469139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本地联通固网呼叫移动业务台</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342D601" w14:textId="6C9A25B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618E252" w14:textId="70A594E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3AF243A" w14:textId="1B4F31D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10DA701" w14:textId="48372A8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0766F302" w14:textId="46450F2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主叫：联通固网号码，非长途，非</w:t>
            </w:r>
            <w:r w:rsidRPr="0048714D">
              <w:rPr>
                <w:rFonts w:ascii="宋体" w:hAnsi="宋体" w:cs="宋体"/>
                <w:color w:val="000000"/>
                <w:kern w:val="0"/>
                <w:sz w:val="18"/>
                <w:szCs w:val="18"/>
              </w:rPr>
              <w:t>IP接入</w:t>
            </w:r>
          </w:p>
          <w:p w14:paraId="13853A2B" w14:textId="5F042AB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被叫：移动业务台号码（不含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智能业务号码），不判断长途，不判断</w:t>
            </w:r>
            <w:r w:rsidRPr="0048714D">
              <w:rPr>
                <w:rFonts w:ascii="宋体" w:hAnsi="宋体" w:cs="宋体"/>
                <w:color w:val="000000"/>
                <w:kern w:val="0"/>
                <w:sz w:val="18"/>
                <w:szCs w:val="18"/>
              </w:rPr>
              <w:t>IP接入</w:t>
            </w:r>
          </w:p>
          <w:p w14:paraId="03CC945A" w14:textId="79153E1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57A545BC" w14:textId="6263483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7</w:t>
            </w:r>
          </w:p>
        </w:tc>
      </w:tr>
      <w:tr w:rsidR="00FC22B5" w:rsidRPr="0048714D" w14:paraId="26B5E6FB" w14:textId="77777777" w:rsidTr="00954C57">
        <w:trPr>
          <w:trHeight w:val="270"/>
        </w:trPr>
        <w:tc>
          <w:tcPr>
            <w:tcW w:w="987" w:type="dxa"/>
            <w:vMerge/>
            <w:tcBorders>
              <w:left w:val="single" w:sz="4" w:space="0" w:color="auto"/>
              <w:right w:val="single" w:sz="4" w:space="0" w:color="auto"/>
            </w:tcBorders>
            <w:vAlign w:val="center"/>
          </w:tcPr>
          <w:p w14:paraId="27A39E8D"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B064975" w14:textId="166F3DB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异地联通固网呼叫移动业务台</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不含</w:t>
            </w:r>
            <w:r w:rsidRPr="0048714D">
              <w:rPr>
                <w:rFonts w:ascii="宋体" w:hAnsi="宋体" w:cs="宋体"/>
                <w:color w:val="000000"/>
                <w:kern w:val="0"/>
                <w:sz w:val="18"/>
                <w:szCs w:val="18"/>
              </w:rPr>
              <w:t>400）</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B3CFD39" w14:textId="2B8ED29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DCB46E0" w14:textId="21327FF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A6AF10A" w14:textId="12FCC4D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3ADFB99" w14:textId="40D3E26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r w:rsidRPr="0048714D">
              <w:rPr>
                <w:rFonts w:ascii="宋体" w:hAnsi="宋体" w:cs="宋体" w:hint="eastAsia"/>
                <w:color w:val="000000"/>
                <w:kern w:val="0"/>
                <w:sz w:val="18"/>
                <w:szCs w:val="18"/>
              </w:rPr>
              <w:t>秒</w:t>
            </w:r>
          </w:p>
        </w:tc>
        <w:tc>
          <w:tcPr>
            <w:tcW w:w="3006" w:type="dxa"/>
            <w:tcBorders>
              <w:top w:val="single" w:sz="4" w:space="0" w:color="auto"/>
              <w:left w:val="nil"/>
              <w:bottom w:val="single" w:sz="4" w:space="0" w:color="auto"/>
              <w:right w:val="single" w:sz="4" w:space="0" w:color="auto"/>
            </w:tcBorders>
            <w:vAlign w:val="center"/>
          </w:tcPr>
          <w:p w14:paraId="067A0DCB" w14:textId="449E966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主叫：联通固网号码，长途，非</w:t>
            </w:r>
            <w:r w:rsidRPr="0048714D">
              <w:rPr>
                <w:rFonts w:ascii="宋体" w:hAnsi="宋体" w:cs="宋体"/>
                <w:color w:val="000000"/>
                <w:kern w:val="0"/>
                <w:sz w:val="18"/>
                <w:szCs w:val="18"/>
              </w:rPr>
              <w:t>IP接入</w:t>
            </w:r>
          </w:p>
          <w:p w14:paraId="136FE124"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被叫：移动业务台号码（不含</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智能业务号码），不判断长途，不判断</w:t>
            </w:r>
            <w:r w:rsidRPr="0048714D">
              <w:rPr>
                <w:rFonts w:ascii="宋体" w:hAnsi="宋体" w:cs="宋体"/>
                <w:color w:val="000000"/>
                <w:kern w:val="0"/>
                <w:sz w:val="18"/>
                <w:szCs w:val="18"/>
              </w:rPr>
              <w:t>IP接入</w:t>
            </w:r>
          </w:p>
          <w:p w14:paraId="749A1D3B" w14:textId="461CE4F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57605BFD" w14:textId="003D132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8</w:t>
            </w:r>
          </w:p>
        </w:tc>
      </w:tr>
      <w:tr w:rsidR="00FC22B5" w:rsidRPr="0048714D" w14:paraId="22D1BB98" w14:textId="77777777" w:rsidTr="00954C57">
        <w:trPr>
          <w:trHeight w:val="270"/>
        </w:trPr>
        <w:tc>
          <w:tcPr>
            <w:tcW w:w="987" w:type="dxa"/>
            <w:vMerge/>
            <w:tcBorders>
              <w:left w:val="single" w:sz="4" w:space="0" w:color="auto"/>
              <w:right w:val="single" w:sz="4" w:space="0" w:color="auto"/>
            </w:tcBorders>
            <w:vAlign w:val="center"/>
          </w:tcPr>
          <w:p w14:paraId="40153073"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7F07BBB" w14:textId="0F5CA29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联通业务台（含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智能业务）呼叫本地移动用户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FC76125" w14:textId="556E884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EE6825D" w14:textId="1A73E17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C23ECEC" w14:textId="1604A2A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0.03</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944E9FB" w14:textId="4AE15F4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4310E283" w14:textId="25196F1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主叫：联通业务台号码（含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智能业务），不判断长途，不判断</w:t>
            </w:r>
            <w:r w:rsidRPr="0048714D">
              <w:rPr>
                <w:rFonts w:ascii="宋体" w:hAnsi="宋体" w:cs="宋体"/>
                <w:color w:val="000000"/>
                <w:kern w:val="0"/>
                <w:sz w:val="18"/>
                <w:szCs w:val="18"/>
              </w:rPr>
              <w:t>IP接入</w:t>
            </w:r>
          </w:p>
          <w:p w14:paraId="79CE8C8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被叫：移动手机、固网号码，非长途，不判断</w:t>
            </w:r>
            <w:r w:rsidRPr="0048714D">
              <w:rPr>
                <w:rFonts w:ascii="宋体" w:hAnsi="宋体" w:cs="宋体"/>
                <w:color w:val="000000"/>
                <w:kern w:val="0"/>
                <w:sz w:val="18"/>
                <w:szCs w:val="18"/>
              </w:rPr>
              <w:t>IP接入</w:t>
            </w:r>
          </w:p>
          <w:p w14:paraId="73D130A0" w14:textId="677CD5C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3B43604A" w14:textId="15D6929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9</w:t>
            </w:r>
          </w:p>
        </w:tc>
      </w:tr>
      <w:tr w:rsidR="00FC22B5" w:rsidRPr="0048714D" w14:paraId="0B3C1C63" w14:textId="77777777" w:rsidTr="00954C57">
        <w:trPr>
          <w:trHeight w:val="270"/>
        </w:trPr>
        <w:tc>
          <w:tcPr>
            <w:tcW w:w="987" w:type="dxa"/>
            <w:vMerge/>
            <w:tcBorders>
              <w:left w:val="single" w:sz="4" w:space="0" w:color="auto"/>
              <w:right w:val="single" w:sz="4" w:space="0" w:color="auto"/>
            </w:tcBorders>
            <w:vAlign w:val="center"/>
          </w:tcPr>
          <w:p w14:paraId="2E6B6552"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91AD5D3" w14:textId="56A0E02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联通业务台（含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智能业务）呼叫异地移动用户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589F417" w14:textId="3E5DDC7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865FA89" w14:textId="2D6A58D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B492DFD" w14:textId="2B2D64D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0.003</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176230C" w14:textId="5DC7C3F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r w:rsidRPr="0048714D">
              <w:rPr>
                <w:rFonts w:ascii="宋体" w:hAnsi="宋体" w:cs="宋体" w:hint="eastAsia"/>
                <w:color w:val="000000"/>
                <w:kern w:val="0"/>
                <w:sz w:val="18"/>
                <w:szCs w:val="18"/>
              </w:rPr>
              <w:t>秒</w:t>
            </w:r>
          </w:p>
        </w:tc>
        <w:tc>
          <w:tcPr>
            <w:tcW w:w="3006" w:type="dxa"/>
            <w:tcBorders>
              <w:top w:val="single" w:sz="4" w:space="0" w:color="auto"/>
              <w:left w:val="nil"/>
              <w:bottom w:val="single" w:sz="4" w:space="0" w:color="auto"/>
              <w:right w:val="single" w:sz="4" w:space="0" w:color="auto"/>
            </w:tcBorders>
            <w:vAlign w:val="center"/>
          </w:tcPr>
          <w:p w14:paraId="442F7CD1" w14:textId="089CE6B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主叫：联通业务台号码（含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智能业务），不判断长途，不判断</w:t>
            </w:r>
            <w:r w:rsidRPr="0048714D">
              <w:rPr>
                <w:rFonts w:ascii="宋体" w:hAnsi="宋体" w:cs="宋体"/>
                <w:color w:val="000000"/>
                <w:kern w:val="0"/>
                <w:sz w:val="18"/>
                <w:szCs w:val="18"/>
              </w:rPr>
              <w:t>IP接入</w:t>
            </w:r>
          </w:p>
          <w:p w14:paraId="6CD43BBC"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被叫：移动手机、固网号码，长途，不判断</w:t>
            </w:r>
            <w:r w:rsidRPr="0048714D">
              <w:rPr>
                <w:rFonts w:ascii="宋体" w:hAnsi="宋体" w:cs="宋体"/>
                <w:color w:val="000000"/>
                <w:kern w:val="0"/>
                <w:sz w:val="18"/>
                <w:szCs w:val="18"/>
              </w:rPr>
              <w:t>IP接入</w:t>
            </w:r>
          </w:p>
          <w:p w14:paraId="4C2B388F" w14:textId="1EDC330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31259E71" w14:textId="53B4BAC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10</w:t>
            </w:r>
          </w:p>
        </w:tc>
      </w:tr>
      <w:tr w:rsidR="00FC22B5" w:rsidRPr="0048714D" w14:paraId="1EC93FF9" w14:textId="77777777" w:rsidTr="00954C57">
        <w:trPr>
          <w:trHeight w:val="270"/>
        </w:trPr>
        <w:tc>
          <w:tcPr>
            <w:tcW w:w="987" w:type="dxa"/>
            <w:vMerge/>
            <w:tcBorders>
              <w:left w:val="single" w:sz="4" w:space="0" w:color="auto"/>
              <w:right w:val="single" w:sz="4" w:space="0" w:color="auto"/>
            </w:tcBorders>
            <w:vAlign w:val="center"/>
          </w:tcPr>
          <w:p w14:paraId="6627C87E"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F437CA4" w14:textId="388C0E3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移动业务台（含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智能业务）呼叫本地联通用户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B116482" w14:textId="512AF2D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549D39F" w14:textId="2277AFB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C487977" w14:textId="649C59F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0.03</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368A9FD" w14:textId="5D334C5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14038A2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主叫：移动业务台号码（含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智能业务），不判断长途，不判断</w:t>
            </w:r>
            <w:r w:rsidRPr="0048714D">
              <w:rPr>
                <w:rFonts w:ascii="宋体" w:hAnsi="宋体" w:cs="宋体"/>
                <w:color w:val="000000"/>
                <w:kern w:val="0"/>
                <w:sz w:val="18"/>
                <w:szCs w:val="18"/>
              </w:rPr>
              <w:t>IP接入</w:t>
            </w:r>
          </w:p>
          <w:p w14:paraId="66D6F17F" w14:textId="0E37B2F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被叫：联通手机、固网号码，非长途，不判断</w:t>
            </w:r>
            <w:r w:rsidRPr="0048714D">
              <w:rPr>
                <w:rFonts w:ascii="宋体" w:hAnsi="宋体" w:cs="宋体"/>
                <w:color w:val="000000"/>
                <w:kern w:val="0"/>
                <w:sz w:val="18"/>
                <w:szCs w:val="18"/>
              </w:rPr>
              <w:t>IP接入</w:t>
            </w:r>
          </w:p>
          <w:p w14:paraId="414E2DFF" w14:textId="4A158CA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F47565E" w14:textId="576D85E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lastRenderedPageBreak/>
              <w:t>11</w:t>
            </w:r>
          </w:p>
        </w:tc>
      </w:tr>
      <w:tr w:rsidR="00FC22B5" w:rsidRPr="0048714D" w14:paraId="2A4DADB4" w14:textId="77777777" w:rsidTr="00954C57">
        <w:trPr>
          <w:trHeight w:val="270"/>
        </w:trPr>
        <w:tc>
          <w:tcPr>
            <w:tcW w:w="987" w:type="dxa"/>
            <w:vMerge/>
            <w:tcBorders>
              <w:left w:val="single" w:sz="4" w:space="0" w:color="auto"/>
              <w:right w:val="single" w:sz="4" w:space="0" w:color="auto"/>
            </w:tcBorders>
            <w:vAlign w:val="center"/>
          </w:tcPr>
          <w:p w14:paraId="43A05997"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999DCBB" w14:textId="334388B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移动业务台（含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智能业务）呼叫异地联通用户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EB5DAD6" w14:textId="2BF342A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199029B" w14:textId="3EAB808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605DD5C" w14:textId="48B003F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0.003</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A09DF39" w14:textId="26454E6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r w:rsidRPr="0048714D">
              <w:rPr>
                <w:rFonts w:ascii="宋体" w:hAnsi="宋体" w:cs="宋体" w:hint="eastAsia"/>
                <w:color w:val="000000"/>
                <w:kern w:val="0"/>
                <w:sz w:val="18"/>
                <w:szCs w:val="18"/>
              </w:rPr>
              <w:t>秒</w:t>
            </w:r>
          </w:p>
        </w:tc>
        <w:tc>
          <w:tcPr>
            <w:tcW w:w="3006" w:type="dxa"/>
            <w:tcBorders>
              <w:top w:val="single" w:sz="4" w:space="0" w:color="auto"/>
              <w:left w:val="nil"/>
              <w:bottom w:val="single" w:sz="4" w:space="0" w:color="auto"/>
              <w:right w:val="single" w:sz="4" w:space="0" w:color="auto"/>
            </w:tcBorders>
            <w:vAlign w:val="center"/>
          </w:tcPr>
          <w:p w14:paraId="7EFE0A36"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主叫：移动业务台号码（含</w:t>
            </w:r>
            <w:r w:rsidRPr="0048714D">
              <w:rPr>
                <w:rFonts w:ascii="宋体" w:hAnsi="宋体" w:cs="宋体"/>
                <w:color w:val="000000"/>
                <w:kern w:val="0"/>
                <w:sz w:val="18"/>
                <w:szCs w:val="18"/>
              </w:rPr>
              <w:t>400、800</w:t>
            </w:r>
            <w:r w:rsidRPr="0048714D">
              <w:rPr>
                <w:rFonts w:ascii="宋体" w:hAnsi="宋体" w:cs="宋体" w:hint="eastAsia"/>
                <w:color w:val="000000"/>
                <w:kern w:val="0"/>
                <w:sz w:val="18"/>
                <w:szCs w:val="18"/>
              </w:rPr>
              <w:t>智能业务），不判断长途，不判断</w:t>
            </w:r>
            <w:r w:rsidRPr="0048714D">
              <w:rPr>
                <w:rFonts w:ascii="宋体" w:hAnsi="宋体" w:cs="宋体"/>
                <w:color w:val="000000"/>
                <w:kern w:val="0"/>
                <w:sz w:val="18"/>
                <w:szCs w:val="18"/>
              </w:rPr>
              <w:t>IP接入</w:t>
            </w:r>
          </w:p>
          <w:p w14:paraId="72DABB64" w14:textId="124E469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被叫：联通手机、固网号码，长途，不判断</w:t>
            </w:r>
            <w:r w:rsidRPr="0048714D">
              <w:rPr>
                <w:rFonts w:ascii="宋体" w:hAnsi="宋体" w:cs="宋体"/>
                <w:color w:val="000000"/>
                <w:kern w:val="0"/>
                <w:sz w:val="18"/>
                <w:szCs w:val="18"/>
              </w:rPr>
              <w:t>IP接入</w:t>
            </w:r>
          </w:p>
          <w:p w14:paraId="77C56E83" w14:textId="45B6204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C2D8B80" w14:textId="4BDE9FA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12</w:t>
            </w:r>
          </w:p>
        </w:tc>
      </w:tr>
      <w:tr w:rsidR="00FC22B5" w:rsidRPr="0048714D" w14:paraId="0D4389B6" w14:textId="7A710F31" w:rsidTr="00954C57">
        <w:trPr>
          <w:trHeight w:val="270"/>
        </w:trPr>
        <w:tc>
          <w:tcPr>
            <w:tcW w:w="987" w:type="dxa"/>
            <w:vMerge w:val="restart"/>
            <w:tcBorders>
              <w:top w:val="single" w:sz="4" w:space="0" w:color="auto"/>
              <w:left w:val="single" w:sz="4" w:space="0" w:color="auto"/>
              <w:right w:val="single" w:sz="4" w:space="0" w:color="auto"/>
            </w:tcBorders>
            <w:vAlign w:val="center"/>
          </w:tcPr>
          <w:p w14:paraId="6330452B"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7A85EF5C"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5069E663" w14:textId="7F3C8F23" w:rsidR="00B45C8E" w:rsidRPr="002D036A" w:rsidRDefault="00B45C8E" w:rsidP="00B45C8E">
            <w:pPr>
              <w:widowControl/>
              <w:spacing w:line="240" w:lineRule="auto"/>
              <w:ind w:left="180" w:hangingChars="100" w:hanging="180"/>
              <w:rPr>
                <w:rFonts w:ascii="宋体" w:hAnsi="宋体" w:cs="宋体"/>
                <w:color w:val="000000"/>
                <w:kern w:val="0"/>
                <w:sz w:val="18"/>
                <w:szCs w:val="18"/>
              </w:rPr>
            </w:pPr>
            <w:r w:rsidRPr="002D036A">
              <w:rPr>
                <w:rFonts w:ascii="宋体" w:hAnsi="宋体" w:cs="宋体" w:hint="eastAsia"/>
                <w:color w:val="000000"/>
                <w:kern w:val="0"/>
                <w:sz w:val="18"/>
                <w:szCs w:val="18"/>
              </w:rPr>
              <w:t>联通</w:t>
            </w:r>
          </w:p>
          <w:p w14:paraId="715DAA8C"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3164C288" w14:textId="503E175F"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国</w:t>
            </w:r>
          </w:p>
          <w:p w14:paraId="0187B70C" w14:textId="6711689D"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际</w:t>
            </w:r>
          </w:p>
          <w:p w14:paraId="4E860074" w14:textId="3F321274"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长</w:t>
            </w:r>
          </w:p>
          <w:p w14:paraId="7EFACD05" w14:textId="64568D78"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途</w:t>
            </w:r>
          </w:p>
          <w:p w14:paraId="514C2614" w14:textId="05CC4BB8"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3B6FD665" w14:textId="5EFD6C6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C80C133" w14:textId="18557BC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本地、漫游来访移动呼叫国际、港澳台用户（经网通国内国际长途网）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2809992" w14:textId="2279C74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A9039ED" w14:textId="34DF982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A0B024E" w14:textId="00DE1A4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E-0.006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3644694" w14:textId="63A3733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1087886E"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主叫：移动手机号码，不判断长途，非</w:t>
            </w:r>
            <w:r w:rsidRPr="0048714D">
              <w:rPr>
                <w:rFonts w:ascii="宋体" w:hAnsi="宋体" w:cs="宋体"/>
                <w:color w:val="000000"/>
                <w:kern w:val="0"/>
                <w:sz w:val="18"/>
                <w:szCs w:val="18"/>
              </w:rPr>
              <w:t>IP接入</w:t>
            </w:r>
          </w:p>
          <w:p w14:paraId="3A89B08A"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被叫：国际、港澳台号码，长途，非</w:t>
            </w:r>
            <w:r w:rsidRPr="0048714D">
              <w:rPr>
                <w:rFonts w:ascii="宋体" w:hAnsi="宋体" w:cs="宋体"/>
                <w:color w:val="000000"/>
                <w:kern w:val="0"/>
                <w:sz w:val="18"/>
                <w:szCs w:val="18"/>
              </w:rPr>
              <w:t>IP接入</w:t>
            </w:r>
          </w:p>
          <w:p w14:paraId="38F43FE2" w14:textId="4F466A0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中继：移动、网通</w:t>
            </w:r>
          </w:p>
        </w:tc>
        <w:tc>
          <w:tcPr>
            <w:tcW w:w="756" w:type="dxa"/>
            <w:tcBorders>
              <w:top w:val="single" w:sz="4" w:space="0" w:color="auto"/>
              <w:left w:val="nil"/>
              <w:bottom w:val="single" w:sz="4" w:space="0" w:color="auto"/>
              <w:right w:val="single" w:sz="4" w:space="0" w:color="auto"/>
            </w:tcBorders>
            <w:vAlign w:val="center"/>
          </w:tcPr>
          <w:p w14:paraId="5E60B918" w14:textId="02C61B8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w:t>
            </w:r>
          </w:p>
        </w:tc>
      </w:tr>
      <w:tr w:rsidR="00FC22B5" w:rsidRPr="0048714D" w14:paraId="2A31D671" w14:textId="3FA9B5F2" w:rsidTr="00954C57">
        <w:trPr>
          <w:trHeight w:val="270"/>
        </w:trPr>
        <w:tc>
          <w:tcPr>
            <w:tcW w:w="987" w:type="dxa"/>
            <w:vMerge/>
            <w:tcBorders>
              <w:left w:val="single" w:sz="4" w:space="0" w:color="auto"/>
              <w:right w:val="single" w:sz="4" w:space="0" w:color="auto"/>
            </w:tcBorders>
            <w:vAlign w:val="center"/>
          </w:tcPr>
          <w:p w14:paraId="260F1E3E"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D07E8F2" w14:textId="293F8BA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国际、港澳台用户呼叫本地移动（经联通国内国际长途网）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3805D23" w14:textId="05DD1E6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E81DDA9" w14:textId="0EE3E04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7215CFC" w14:textId="572010F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5F8F90D" w14:textId="2BA545E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E7872D4" w14:textId="5CC1822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主叫：国际、港澳台号码，长途，非</w:t>
            </w:r>
            <w:r w:rsidRPr="0048714D">
              <w:rPr>
                <w:rFonts w:ascii="宋体" w:hAnsi="宋体" w:cs="宋体"/>
                <w:color w:val="000000"/>
                <w:kern w:val="0"/>
                <w:sz w:val="18"/>
                <w:szCs w:val="18"/>
              </w:rPr>
              <w:t>IP接入</w:t>
            </w:r>
          </w:p>
          <w:p w14:paraId="6DDA3822" w14:textId="06ABBAA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被叫：移动手机号码，非长途，非</w:t>
            </w:r>
            <w:r w:rsidRPr="0048714D">
              <w:rPr>
                <w:rFonts w:ascii="宋体" w:hAnsi="宋体" w:cs="宋体"/>
                <w:color w:val="000000"/>
                <w:kern w:val="0"/>
                <w:sz w:val="18"/>
                <w:szCs w:val="18"/>
              </w:rPr>
              <w:t>IP接入</w:t>
            </w:r>
          </w:p>
          <w:p w14:paraId="7B7748D4" w14:textId="67A859C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CB5D1CA" w14:textId="0631D12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2</w:t>
            </w:r>
          </w:p>
        </w:tc>
      </w:tr>
      <w:tr w:rsidR="00FC22B5" w:rsidRPr="0048714D" w14:paraId="714B9531" w14:textId="163E1A29" w:rsidTr="00954C57">
        <w:trPr>
          <w:trHeight w:val="270"/>
        </w:trPr>
        <w:tc>
          <w:tcPr>
            <w:tcW w:w="987" w:type="dxa"/>
            <w:vMerge/>
            <w:tcBorders>
              <w:left w:val="single" w:sz="4" w:space="0" w:color="auto"/>
              <w:right w:val="single" w:sz="4" w:space="0" w:color="auto"/>
            </w:tcBorders>
            <w:vAlign w:val="center"/>
          </w:tcPr>
          <w:p w14:paraId="263BA245"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8CD091B" w14:textId="4088F0A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本地联通移网呼叫国际、港澳台用户（经移动国内长途网）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CE33B0E" w14:textId="6084E37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45D77A7" w14:textId="65178A9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0C42D44" w14:textId="532DE4A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F-0.006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1095D40" w14:textId="22A9D44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68417A10"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w:t>
            </w:r>
            <w:r w:rsidRPr="0048714D">
              <w:rPr>
                <w:rFonts w:ascii="宋体" w:hAnsi="宋体" w:cs="宋体"/>
                <w:color w:val="000000"/>
                <w:kern w:val="0"/>
                <w:sz w:val="18"/>
                <w:szCs w:val="18"/>
              </w:rPr>
              <w:t xml:space="preserve"> </w:t>
            </w:r>
            <w:r w:rsidRPr="0048714D">
              <w:rPr>
                <w:rFonts w:ascii="宋体" w:hAnsi="宋体" w:cs="宋体" w:hint="eastAsia"/>
                <w:color w:val="000000"/>
                <w:kern w:val="0"/>
                <w:sz w:val="18"/>
                <w:szCs w:val="18"/>
              </w:rPr>
              <w:t>非长途，非</w:t>
            </w:r>
            <w:r w:rsidRPr="0048714D">
              <w:rPr>
                <w:rFonts w:ascii="宋体" w:hAnsi="宋体" w:cs="宋体"/>
                <w:color w:val="000000"/>
                <w:kern w:val="0"/>
                <w:sz w:val="18"/>
                <w:szCs w:val="18"/>
              </w:rPr>
              <w:t>IP接入</w:t>
            </w:r>
          </w:p>
          <w:p w14:paraId="32F4A296"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被叫：国际、港澳台号码，长途，非</w:t>
            </w:r>
            <w:r w:rsidRPr="0048714D">
              <w:rPr>
                <w:rFonts w:ascii="宋体" w:hAnsi="宋体" w:cs="宋体"/>
                <w:color w:val="000000"/>
                <w:kern w:val="0"/>
                <w:sz w:val="18"/>
                <w:szCs w:val="18"/>
              </w:rPr>
              <w:t>IP接入</w:t>
            </w:r>
          </w:p>
          <w:p w14:paraId="2F4B2808" w14:textId="6E0E281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77E6066" w14:textId="4030BDB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3</w:t>
            </w:r>
          </w:p>
        </w:tc>
      </w:tr>
      <w:tr w:rsidR="00FC22B5" w:rsidRPr="0048714D" w14:paraId="7A788FF9" w14:textId="76450A29" w:rsidTr="00954C57">
        <w:trPr>
          <w:trHeight w:val="270"/>
        </w:trPr>
        <w:tc>
          <w:tcPr>
            <w:tcW w:w="987" w:type="dxa"/>
            <w:vMerge/>
            <w:tcBorders>
              <w:left w:val="single" w:sz="4" w:space="0" w:color="auto"/>
              <w:right w:val="single" w:sz="4" w:space="0" w:color="auto"/>
            </w:tcBorders>
            <w:vAlign w:val="center"/>
          </w:tcPr>
          <w:p w14:paraId="060F53FA"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51554BF" w14:textId="0524B5B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本地移动及漫游来访用户呼叫港澳台、国际（经联通</w:t>
            </w:r>
            <w:r w:rsidRPr="0048714D">
              <w:rPr>
                <w:rFonts w:ascii="宋体" w:hAnsi="宋体" w:cs="宋体"/>
                <w:color w:val="000000"/>
                <w:kern w:val="0"/>
                <w:sz w:val="18"/>
                <w:szCs w:val="18"/>
              </w:rPr>
              <w:t>196</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E60DC54" w14:textId="7706FF7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4F18485" w14:textId="6282C98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0759B7D" w14:textId="4E7AF9E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ADAD498" w14:textId="5ED2821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CD57E67"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主叫：移动手机号码，不判断长途，非</w:t>
            </w:r>
            <w:r w:rsidRPr="0048714D">
              <w:rPr>
                <w:rFonts w:ascii="宋体" w:hAnsi="宋体" w:cs="宋体"/>
                <w:color w:val="000000"/>
                <w:kern w:val="0"/>
                <w:sz w:val="18"/>
                <w:szCs w:val="18"/>
              </w:rPr>
              <w:t>IP接入</w:t>
            </w:r>
          </w:p>
          <w:p w14:paraId="355F0B49"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被叫：国际、港澳台号码，长途，联通</w:t>
            </w:r>
            <w:r w:rsidRPr="0048714D">
              <w:rPr>
                <w:rFonts w:ascii="宋体" w:hAnsi="宋体" w:cs="宋体"/>
                <w:color w:val="000000"/>
                <w:kern w:val="0"/>
                <w:sz w:val="18"/>
                <w:szCs w:val="18"/>
              </w:rPr>
              <w:t>196接入</w:t>
            </w:r>
          </w:p>
          <w:p w14:paraId="081A77F4" w14:textId="1A40CF8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51A3B051" w14:textId="28E9EA4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4</w:t>
            </w:r>
          </w:p>
        </w:tc>
      </w:tr>
      <w:tr w:rsidR="00FC22B5" w:rsidRPr="0048714D" w14:paraId="311D9673" w14:textId="0FB00326" w:rsidTr="00954C57">
        <w:trPr>
          <w:trHeight w:val="270"/>
        </w:trPr>
        <w:tc>
          <w:tcPr>
            <w:tcW w:w="987" w:type="dxa"/>
            <w:vMerge/>
            <w:tcBorders>
              <w:left w:val="single" w:sz="4" w:space="0" w:color="auto"/>
              <w:right w:val="single" w:sz="4" w:space="0" w:color="auto"/>
            </w:tcBorders>
            <w:vAlign w:val="center"/>
          </w:tcPr>
          <w:p w14:paraId="75394E96"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288B50C" w14:textId="4365557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本地联通固网呼叫国际、港澳台（经移动国内国际长途网）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1965E35" w14:textId="218D7D25"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0A8F0B8" w14:textId="4C06BB0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C27980A" w14:textId="3941B31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F-0.006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6007F45" w14:textId="287F5D8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3932FEE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主叫：联通固网号码，非长途，非</w:t>
            </w:r>
            <w:r w:rsidRPr="0048714D">
              <w:rPr>
                <w:rFonts w:ascii="宋体" w:hAnsi="宋体" w:cs="宋体"/>
                <w:color w:val="000000"/>
                <w:kern w:val="0"/>
                <w:sz w:val="18"/>
                <w:szCs w:val="18"/>
              </w:rPr>
              <w:t>IP接入</w:t>
            </w:r>
          </w:p>
          <w:p w14:paraId="746979A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被叫：国际、港澳台号码，长途，非</w:t>
            </w:r>
            <w:r w:rsidRPr="0048714D">
              <w:rPr>
                <w:rFonts w:ascii="宋体" w:hAnsi="宋体" w:cs="宋体"/>
                <w:color w:val="000000"/>
                <w:kern w:val="0"/>
                <w:sz w:val="18"/>
                <w:szCs w:val="18"/>
              </w:rPr>
              <w:t>IP接入</w:t>
            </w:r>
          </w:p>
          <w:p w14:paraId="5C1F200E" w14:textId="0D6CA2B6"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6E75759C" w14:textId="30CE44F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5</w:t>
            </w:r>
          </w:p>
        </w:tc>
      </w:tr>
      <w:tr w:rsidR="00FC22B5" w:rsidRPr="0048714D" w14:paraId="375BF5E0" w14:textId="2B2DD357" w:rsidTr="00954C57">
        <w:trPr>
          <w:trHeight w:val="270"/>
        </w:trPr>
        <w:tc>
          <w:tcPr>
            <w:tcW w:w="987" w:type="dxa"/>
            <w:vMerge/>
            <w:tcBorders>
              <w:left w:val="single" w:sz="4" w:space="0" w:color="auto"/>
              <w:right w:val="single" w:sz="4" w:space="0" w:color="auto"/>
            </w:tcBorders>
            <w:vAlign w:val="center"/>
          </w:tcPr>
          <w:p w14:paraId="07B0FEBD"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C295308" w14:textId="33C3446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本地铁通呼叫港澳台、国际用户（经网通、联通长途网）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863207D" w14:textId="6523154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DE2394C" w14:textId="0DF42F0B"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ABCE2F1" w14:textId="6BBD823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E-0.006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B5AF239" w14:textId="6038CA1F"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DAF012B"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3DCCBCC4"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被叫：国际、港澳台号码，长途，非</w:t>
            </w:r>
            <w:r w:rsidRPr="0048714D">
              <w:rPr>
                <w:rFonts w:ascii="宋体" w:hAnsi="宋体" w:cs="宋体"/>
                <w:color w:val="000000"/>
                <w:kern w:val="0"/>
                <w:sz w:val="18"/>
                <w:szCs w:val="18"/>
              </w:rPr>
              <w:t>IP接入</w:t>
            </w:r>
          </w:p>
          <w:p w14:paraId="3B0B30CD" w14:textId="727285A4"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18117937" w14:textId="7439A6E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lastRenderedPageBreak/>
              <w:t>6</w:t>
            </w:r>
          </w:p>
        </w:tc>
      </w:tr>
      <w:tr w:rsidR="00FC22B5" w:rsidRPr="0048714D" w14:paraId="04CA565C" w14:textId="7163E6D4" w:rsidTr="00954C57">
        <w:trPr>
          <w:trHeight w:val="270"/>
        </w:trPr>
        <w:tc>
          <w:tcPr>
            <w:tcW w:w="987" w:type="dxa"/>
            <w:vMerge/>
            <w:tcBorders>
              <w:left w:val="single" w:sz="4" w:space="0" w:color="auto"/>
              <w:right w:val="single" w:sz="4" w:space="0" w:color="auto"/>
            </w:tcBorders>
            <w:vAlign w:val="center"/>
          </w:tcPr>
          <w:p w14:paraId="7114C930"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5773165" w14:textId="2E7DC7A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本地铁通呼叫港澳台、国际用户（经</w:t>
            </w:r>
            <w:r w:rsidRPr="0048714D">
              <w:rPr>
                <w:rFonts w:ascii="宋体" w:hAnsi="宋体" w:cs="宋体"/>
                <w:color w:val="000000"/>
                <w:kern w:val="0"/>
                <w:sz w:val="18"/>
                <w:szCs w:val="18"/>
              </w:rPr>
              <w:t>196</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8AECC62" w14:textId="2A6070CA"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4E3732A" w14:textId="50D3AE2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4C5E881" w14:textId="63CDE869"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77552F7" w14:textId="6D59EBD8"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2DB9A64B"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462D6995"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被叫：国际、港澳台号码，长途，</w:t>
            </w:r>
            <w:r w:rsidRPr="0048714D">
              <w:rPr>
                <w:rFonts w:ascii="宋体" w:hAnsi="宋体" w:cs="宋体"/>
                <w:color w:val="000000"/>
                <w:kern w:val="0"/>
                <w:sz w:val="18"/>
                <w:szCs w:val="18"/>
              </w:rPr>
              <w:t>196接入</w:t>
            </w:r>
          </w:p>
          <w:p w14:paraId="3AFC86C0" w14:textId="573846E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209B4788" w14:textId="62C3E113"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7</w:t>
            </w:r>
          </w:p>
        </w:tc>
      </w:tr>
      <w:tr w:rsidR="00FC22B5" w:rsidRPr="0048714D" w14:paraId="719FC86D" w14:textId="0013F145" w:rsidTr="00954C57">
        <w:trPr>
          <w:trHeight w:val="270"/>
        </w:trPr>
        <w:tc>
          <w:tcPr>
            <w:tcW w:w="987" w:type="dxa"/>
            <w:vMerge/>
            <w:tcBorders>
              <w:left w:val="single" w:sz="4" w:space="0" w:color="auto"/>
              <w:bottom w:val="single" w:sz="4" w:space="0" w:color="auto"/>
              <w:right w:val="single" w:sz="4" w:space="0" w:color="auto"/>
            </w:tcBorders>
            <w:vAlign w:val="center"/>
          </w:tcPr>
          <w:p w14:paraId="6AA3B443"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54751B2" w14:textId="2504FA9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港澳台、国际用户呼叫本地铁通（经网通、联通长途网）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C15EDF5" w14:textId="4B0E3132"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056B71B" w14:textId="7A8229CC"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9BB5E41" w14:textId="6E8A60C1"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41B961D" w14:textId="4DAED0D0"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68D896A"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主叫：国际、港澳台号码，长途，非</w:t>
            </w:r>
            <w:r w:rsidRPr="0048714D">
              <w:rPr>
                <w:rFonts w:ascii="宋体" w:hAnsi="宋体" w:cs="宋体"/>
                <w:color w:val="000000"/>
                <w:kern w:val="0"/>
                <w:sz w:val="18"/>
                <w:szCs w:val="18"/>
              </w:rPr>
              <w:t>IP接入</w:t>
            </w:r>
          </w:p>
          <w:p w14:paraId="3EDD76C8"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被叫：铁通固话，非长途，非</w:t>
            </w:r>
            <w:r w:rsidRPr="0048714D">
              <w:rPr>
                <w:rFonts w:ascii="宋体" w:hAnsi="宋体" w:cs="宋体"/>
                <w:color w:val="000000"/>
                <w:kern w:val="0"/>
                <w:sz w:val="18"/>
                <w:szCs w:val="18"/>
              </w:rPr>
              <w:t>IP接入</w:t>
            </w:r>
          </w:p>
          <w:p w14:paraId="615AC0B5" w14:textId="5122B73D"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181B94C6" w14:textId="0F9E7FEE" w:rsidR="00B45C8E" w:rsidRPr="0048714D" w:rsidRDefault="00B45C8E" w:rsidP="00B45C8E">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8</w:t>
            </w:r>
          </w:p>
        </w:tc>
      </w:tr>
      <w:tr w:rsidR="00FC22B5" w:rsidRPr="0048714D" w14:paraId="49B3CD2C" w14:textId="752725F4" w:rsidTr="00954C57">
        <w:trPr>
          <w:trHeight w:val="270"/>
        </w:trPr>
        <w:tc>
          <w:tcPr>
            <w:tcW w:w="987" w:type="dxa"/>
            <w:vMerge w:val="restart"/>
            <w:tcBorders>
              <w:top w:val="single" w:sz="4" w:space="0" w:color="auto"/>
              <w:left w:val="single" w:sz="4" w:space="0" w:color="auto"/>
              <w:right w:val="single" w:sz="4" w:space="0" w:color="auto"/>
            </w:tcBorders>
            <w:vAlign w:val="center"/>
          </w:tcPr>
          <w:p w14:paraId="4A685A43"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791389A0"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72BD29FA" w14:textId="7D93B176" w:rsidR="00B45C8E" w:rsidRPr="002D036A" w:rsidRDefault="00B45C8E" w:rsidP="00B45C8E">
            <w:pPr>
              <w:widowControl/>
              <w:spacing w:line="240" w:lineRule="auto"/>
              <w:ind w:left="180" w:hangingChars="100" w:hanging="180"/>
              <w:rPr>
                <w:rFonts w:ascii="宋体" w:hAnsi="宋体" w:cs="宋体"/>
                <w:color w:val="000000"/>
                <w:kern w:val="0"/>
                <w:sz w:val="18"/>
                <w:szCs w:val="18"/>
              </w:rPr>
            </w:pPr>
            <w:r w:rsidRPr="002D036A">
              <w:rPr>
                <w:rFonts w:ascii="宋体" w:hAnsi="宋体" w:cs="宋体" w:hint="eastAsia"/>
                <w:color w:val="000000"/>
                <w:kern w:val="0"/>
                <w:sz w:val="18"/>
                <w:szCs w:val="18"/>
              </w:rPr>
              <w:t>联通</w:t>
            </w:r>
          </w:p>
          <w:p w14:paraId="542F5661" w14:textId="5FC63CA7"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3711B54F" w14:textId="2FC2D97C"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转</w:t>
            </w:r>
          </w:p>
          <w:p w14:paraId="3D656B05" w14:textId="6CF5B801"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接</w:t>
            </w:r>
          </w:p>
          <w:p w14:paraId="260C0344" w14:textId="76C7780E" w:rsidR="00B45C8E" w:rsidRPr="0048714D" w:rsidRDefault="00B45C8E" w:rsidP="00B45C8E">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28C83050" w14:textId="3B34A5C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2F23B71" w14:textId="0414D635" w:rsidR="00B45C8E" w:rsidRPr="0048714D" w:rsidRDefault="00B45C8E" w:rsidP="00231C6B">
            <w:pPr>
              <w:widowControl/>
              <w:spacing w:line="240" w:lineRule="auto"/>
              <w:ind w:firstLineChars="0" w:firstLine="0"/>
              <w:rPr>
                <w:rFonts w:ascii="宋体" w:hAnsi="宋体" w:cs="宋体"/>
                <w:color w:val="000000"/>
                <w:kern w:val="0"/>
                <w:sz w:val="18"/>
                <w:szCs w:val="18"/>
                <w:rPrChange w:id="291"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92" w:author="Windows 用户" w:date="2018-05-15T14:50:00Z">
                  <w:rPr>
                    <w:rFonts w:ascii="宋体" w:hAnsi="宋体" w:cs="宋体" w:hint="eastAsia"/>
                    <w:color w:val="000000"/>
                    <w:kern w:val="0"/>
                    <w:sz w:val="18"/>
                    <w:szCs w:val="18"/>
                    <w:highlight w:val="yellow"/>
                  </w:rPr>
                </w:rPrChange>
              </w:rPr>
              <w:t>本地第三方（电信）呼叫异地移动</w:t>
            </w:r>
            <w:r w:rsidR="00231C6B" w:rsidRPr="0048714D">
              <w:rPr>
                <w:rFonts w:ascii="宋体" w:hAnsi="宋体" w:cs="宋体" w:hint="eastAsia"/>
                <w:color w:val="000000"/>
                <w:kern w:val="0"/>
                <w:sz w:val="18"/>
                <w:szCs w:val="18"/>
                <w:rPrChange w:id="293" w:author="Windows 用户" w:date="2018-05-15T14:50:00Z">
                  <w:rPr>
                    <w:rFonts w:ascii="宋体" w:hAnsi="宋体" w:cs="宋体" w:hint="eastAsia"/>
                    <w:color w:val="000000"/>
                    <w:kern w:val="0"/>
                    <w:sz w:val="18"/>
                    <w:szCs w:val="18"/>
                    <w:highlight w:val="yellow"/>
                  </w:rPr>
                </w:rPrChange>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1DF1160" w14:textId="4A43976C" w:rsidR="00B45C8E" w:rsidRPr="0048714D" w:rsidRDefault="00B45C8E" w:rsidP="00B45C8E">
            <w:pPr>
              <w:widowControl/>
              <w:spacing w:line="240" w:lineRule="auto"/>
              <w:ind w:firstLineChars="0" w:firstLine="0"/>
              <w:rPr>
                <w:rFonts w:ascii="宋体" w:hAnsi="宋体" w:cs="宋体"/>
                <w:color w:val="000000"/>
                <w:kern w:val="0"/>
                <w:sz w:val="18"/>
                <w:szCs w:val="18"/>
                <w:rPrChange w:id="294"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95" w:author="Windows 用户" w:date="2018-05-15T14:50:00Z">
                  <w:rPr>
                    <w:rFonts w:ascii="宋体" w:hAnsi="宋体" w:cs="宋体" w:hint="eastAsia"/>
                    <w:color w:val="000000"/>
                    <w:kern w:val="0"/>
                    <w:sz w:val="18"/>
                    <w:szCs w:val="18"/>
                    <w:highlight w:val="yellow"/>
                  </w:rPr>
                </w:rPrChange>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5AA79FA" w14:textId="1E14E43A" w:rsidR="00B45C8E" w:rsidRPr="0048714D" w:rsidRDefault="00B45C8E" w:rsidP="00B45C8E">
            <w:pPr>
              <w:widowControl/>
              <w:spacing w:line="240" w:lineRule="auto"/>
              <w:ind w:firstLineChars="0" w:firstLine="0"/>
              <w:rPr>
                <w:rFonts w:ascii="宋体" w:hAnsi="宋体" w:cs="宋体"/>
                <w:color w:val="000000"/>
                <w:kern w:val="0"/>
                <w:sz w:val="18"/>
                <w:szCs w:val="18"/>
                <w:rPrChange w:id="29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297" w:author="Windows 用户" w:date="2018-05-15T14:50:00Z">
                  <w:rPr>
                    <w:rFonts w:ascii="宋体" w:hAnsi="宋体" w:cs="宋体" w:hint="eastAsia"/>
                    <w:color w:val="000000"/>
                    <w:kern w:val="0"/>
                    <w:sz w:val="18"/>
                    <w:szCs w:val="18"/>
                    <w:highlight w:val="yellow"/>
                  </w:rPr>
                </w:rPrChange>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8162717" w14:textId="507A4E70" w:rsidR="00B45C8E" w:rsidRPr="0048714D" w:rsidRDefault="00B45C8E" w:rsidP="00B45C8E">
            <w:pPr>
              <w:widowControl/>
              <w:spacing w:line="240" w:lineRule="auto"/>
              <w:ind w:firstLineChars="0" w:firstLine="0"/>
              <w:rPr>
                <w:rFonts w:ascii="宋体" w:hAnsi="宋体" w:cs="宋体"/>
                <w:color w:val="000000"/>
                <w:kern w:val="0"/>
                <w:sz w:val="18"/>
                <w:szCs w:val="18"/>
                <w:rPrChange w:id="298"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299" w:author="Windows 用户" w:date="2018-05-15T14:50:00Z">
                  <w:rPr>
                    <w:rFonts w:ascii="宋体" w:hAnsi="宋体" w:cs="宋体"/>
                    <w:color w:val="000000"/>
                    <w:kern w:val="0"/>
                    <w:sz w:val="18"/>
                    <w:szCs w:val="18"/>
                    <w:highlight w:val="yellow"/>
                  </w:rPr>
                </w:rPrChange>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24E66AD5" w14:textId="46577A93" w:rsidR="00B45C8E" w:rsidRPr="0048714D" w:rsidRDefault="00B45C8E" w:rsidP="00B45C8E">
            <w:pPr>
              <w:widowControl/>
              <w:spacing w:line="240" w:lineRule="auto"/>
              <w:ind w:firstLineChars="0" w:firstLine="0"/>
              <w:rPr>
                <w:rFonts w:ascii="宋体" w:hAnsi="宋体" w:cs="宋体"/>
                <w:color w:val="000000"/>
                <w:kern w:val="0"/>
                <w:sz w:val="18"/>
                <w:szCs w:val="18"/>
                <w:rPrChange w:id="300"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01"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25062861"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Change w:id="30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03" w:author="Windows 用户" w:date="2018-05-15T14:50:00Z">
                  <w:rPr>
                    <w:rFonts w:ascii="宋体" w:hAnsi="宋体" w:cs="宋体" w:hint="eastAsia"/>
                    <w:color w:val="000000"/>
                    <w:kern w:val="0"/>
                    <w:sz w:val="18"/>
                    <w:szCs w:val="18"/>
                    <w:highlight w:val="yellow"/>
                  </w:rPr>
                </w:rPrChange>
              </w:rPr>
              <w:t>主叫：电信手机号码、固网号码，非长途，非</w:t>
            </w:r>
            <w:r w:rsidRPr="0048714D">
              <w:rPr>
                <w:rFonts w:ascii="宋体" w:hAnsi="宋体" w:cs="宋体"/>
                <w:color w:val="000000"/>
                <w:kern w:val="0"/>
                <w:sz w:val="18"/>
                <w:szCs w:val="18"/>
                <w:rPrChange w:id="304" w:author="Windows 用户" w:date="2018-05-15T14:50:00Z">
                  <w:rPr>
                    <w:rFonts w:ascii="宋体" w:hAnsi="宋体" w:cs="宋体"/>
                    <w:color w:val="000000"/>
                    <w:kern w:val="0"/>
                    <w:sz w:val="18"/>
                    <w:szCs w:val="18"/>
                    <w:highlight w:val="yellow"/>
                  </w:rPr>
                </w:rPrChange>
              </w:rPr>
              <w:t>IP接入</w:t>
            </w:r>
          </w:p>
          <w:p w14:paraId="7847D5F2"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Change w:id="30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06" w:author="Windows 用户" w:date="2018-05-15T14:50:00Z">
                  <w:rPr>
                    <w:rFonts w:ascii="宋体" w:hAnsi="宋体" w:cs="宋体" w:hint="eastAsia"/>
                    <w:color w:val="000000"/>
                    <w:kern w:val="0"/>
                    <w:sz w:val="18"/>
                    <w:szCs w:val="18"/>
                    <w:highlight w:val="yellow"/>
                  </w:rPr>
                </w:rPrChange>
              </w:rPr>
              <w:t>被叫：移动手机号码、铁通固话，长途，非</w:t>
            </w:r>
            <w:r w:rsidRPr="0048714D">
              <w:rPr>
                <w:rFonts w:ascii="宋体" w:hAnsi="宋体" w:cs="宋体"/>
                <w:color w:val="000000"/>
                <w:kern w:val="0"/>
                <w:sz w:val="18"/>
                <w:szCs w:val="18"/>
                <w:rPrChange w:id="307" w:author="Windows 用户" w:date="2018-05-15T14:50:00Z">
                  <w:rPr>
                    <w:rFonts w:ascii="宋体" w:hAnsi="宋体" w:cs="宋体"/>
                    <w:color w:val="000000"/>
                    <w:kern w:val="0"/>
                    <w:sz w:val="18"/>
                    <w:szCs w:val="18"/>
                    <w:highlight w:val="yellow"/>
                  </w:rPr>
                </w:rPrChange>
              </w:rPr>
              <w:t>IP接入</w:t>
            </w:r>
          </w:p>
          <w:p w14:paraId="369D402D" w14:textId="76E79468" w:rsidR="00B45C8E" w:rsidRPr="0048714D" w:rsidRDefault="00B45C8E" w:rsidP="00B45C8E">
            <w:pPr>
              <w:widowControl/>
              <w:spacing w:line="240" w:lineRule="auto"/>
              <w:ind w:firstLineChars="0" w:firstLine="0"/>
              <w:rPr>
                <w:rFonts w:ascii="宋体" w:hAnsi="宋体" w:cs="宋体"/>
                <w:color w:val="000000"/>
                <w:kern w:val="0"/>
                <w:sz w:val="18"/>
                <w:szCs w:val="18"/>
                <w:rPrChange w:id="308"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09" w:author="Windows 用户" w:date="2018-05-15T14:50:00Z">
                  <w:rPr>
                    <w:rFonts w:ascii="宋体" w:hAnsi="宋体" w:cs="宋体" w:hint="eastAsia"/>
                    <w:color w:val="000000"/>
                    <w:kern w:val="0"/>
                    <w:sz w:val="18"/>
                    <w:szCs w:val="18"/>
                    <w:highlight w:val="yellow"/>
                  </w:rPr>
                </w:rPrChange>
              </w:rPr>
              <w:t>中继：移动、联通</w:t>
            </w:r>
          </w:p>
        </w:tc>
        <w:tc>
          <w:tcPr>
            <w:tcW w:w="756" w:type="dxa"/>
            <w:tcBorders>
              <w:top w:val="single" w:sz="4" w:space="0" w:color="auto"/>
              <w:left w:val="nil"/>
              <w:bottom w:val="single" w:sz="4" w:space="0" w:color="auto"/>
              <w:right w:val="single" w:sz="4" w:space="0" w:color="auto"/>
            </w:tcBorders>
            <w:vAlign w:val="center"/>
          </w:tcPr>
          <w:p w14:paraId="79E7E7B5" w14:textId="358F861C" w:rsidR="00B45C8E" w:rsidRPr="0048714D" w:rsidRDefault="00B45C8E" w:rsidP="00B45C8E">
            <w:pPr>
              <w:widowControl/>
              <w:spacing w:line="240" w:lineRule="auto"/>
              <w:ind w:firstLineChars="0" w:firstLine="0"/>
              <w:rPr>
                <w:rFonts w:ascii="宋体" w:hAnsi="宋体" w:cs="宋体"/>
                <w:color w:val="000000"/>
                <w:kern w:val="0"/>
                <w:sz w:val="18"/>
                <w:szCs w:val="18"/>
                <w:rPrChange w:id="310"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11" w:author="Windows 用户" w:date="2018-05-15T14:50:00Z">
                  <w:rPr>
                    <w:rFonts w:ascii="宋体" w:hAnsi="宋体" w:cs="宋体"/>
                    <w:color w:val="000000"/>
                    <w:kern w:val="0"/>
                    <w:sz w:val="18"/>
                    <w:szCs w:val="18"/>
                    <w:highlight w:val="yellow"/>
                  </w:rPr>
                </w:rPrChange>
              </w:rPr>
              <w:t>1</w:t>
            </w:r>
          </w:p>
        </w:tc>
      </w:tr>
      <w:tr w:rsidR="00FC22B5" w:rsidRPr="0048714D" w14:paraId="5BCC4D6D" w14:textId="50B1124C" w:rsidTr="00954C57">
        <w:trPr>
          <w:trHeight w:val="270"/>
        </w:trPr>
        <w:tc>
          <w:tcPr>
            <w:tcW w:w="987" w:type="dxa"/>
            <w:vMerge/>
            <w:tcBorders>
              <w:left w:val="single" w:sz="4" w:space="0" w:color="auto"/>
              <w:right w:val="single" w:sz="4" w:space="0" w:color="auto"/>
            </w:tcBorders>
            <w:vAlign w:val="center"/>
          </w:tcPr>
          <w:p w14:paraId="2D484172" w14:textId="77777777" w:rsidR="00B45C8E" w:rsidRPr="0048714D" w:rsidRDefault="00B45C8E" w:rsidP="00B45C8E">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8036E95" w14:textId="74127ED1" w:rsidR="00B45C8E" w:rsidRPr="0048714D" w:rsidRDefault="00B45C8E" w:rsidP="00B45C8E">
            <w:pPr>
              <w:widowControl/>
              <w:spacing w:line="240" w:lineRule="auto"/>
              <w:ind w:firstLineChars="0" w:firstLine="0"/>
              <w:rPr>
                <w:rFonts w:ascii="宋体" w:hAnsi="宋体" w:cs="宋体"/>
                <w:color w:val="000000"/>
                <w:kern w:val="0"/>
                <w:sz w:val="18"/>
                <w:szCs w:val="18"/>
                <w:rPrChange w:id="31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13" w:author="Windows 用户" w:date="2018-05-15T14:50:00Z">
                  <w:rPr>
                    <w:rFonts w:ascii="宋体" w:hAnsi="宋体" w:cs="宋体" w:hint="eastAsia"/>
                    <w:color w:val="000000"/>
                    <w:kern w:val="0"/>
                    <w:sz w:val="18"/>
                    <w:szCs w:val="18"/>
                    <w:highlight w:val="yellow"/>
                  </w:rPr>
                </w:rPrChange>
              </w:rPr>
              <w:t>本地第三方（电信）呼叫异地</w:t>
            </w:r>
            <w:r w:rsidR="00231C6B" w:rsidRPr="0048714D">
              <w:rPr>
                <w:rFonts w:ascii="宋体" w:hAnsi="宋体" w:cs="宋体" w:hint="eastAsia"/>
                <w:color w:val="000000"/>
                <w:kern w:val="0"/>
                <w:sz w:val="18"/>
                <w:szCs w:val="18"/>
                <w:rPrChange w:id="314" w:author="Windows 用户" w:date="2018-05-15T14:50:00Z">
                  <w:rPr>
                    <w:rFonts w:ascii="宋体" w:hAnsi="宋体" w:cs="宋体" w:hint="eastAsia"/>
                    <w:color w:val="000000"/>
                    <w:kern w:val="0"/>
                    <w:sz w:val="18"/>
                    <w:szCs w:val="18"/>
                    <w:highlight w:val="yellow"/>
                  </w:rPr>
                </w:rPrChange>
              </w:rPr>
              <w:t>联通</w:t>
            </w:r>
            <w:r w:rsidRPr="0048714D">
              <w:rPr>
                <w:rFonts w:ascii="宋体" w:hAnsi="宋体" w:cs="宋体" w:hint="eastAsia"/>
                <w:color w:val="000000"/>
                <w:kern w:val="0"/>
                <w:sz w:val="18"/>
                <w:szCs w:val="18"/>
                <w:rPrChange w:id="315" w:author="Windows 用户" w:date="2018-05-15T14:50:00Z">
                  <w:rPr>
                    <w:rFonts w:ascii="宋体" w:hAnsi="宋体" w:cs="宋体" w:hint="eastAsia"/>
                    <w:color w:val="000000"/>
                    <w:kern w:val="0"/>
                    <w:sz w:val="18"/>
                    <w:szCs w:val="18"/>
                    <w:highlight w:val="yellow"/>
                  </w:rPr>
                </w:rPrChange>
              </w:rPr>
              <w:t>用户（自主选择移动</w:t>
            </w:r>
            <w:r w:rsidRPr="0048714D">
              <w:rPr>
                <w:color w:val="000000"/>
                <w:kern w:val="0"/>
                <w:sz w:val="18"/>
                <w:szCs w:val="18"/>
                <w:rPrChange w:id="316" w:author="Windows 用户" w:date="2018-05-15T14:50:00Z">
                  <w:rPr>
                    <w:color w:val="000000"/>
                    <w:kern w:val="0"/>
                    <w:sz w:val="18"/>
                    <w:szCs w:val="18"/>
                    <w:highlight w:val="yellow"/>
                  </w:rPr>
                </w:rPrChange>
              </w:rPr>
              <w:t>IP</w:t>
            </w:r>
            <w:r w:rsidRPr="0048714D">
              <w:rPr>
                <w:rFonts w:ascii="宋体" w:hAnsi="宋体" w:cs="宋体" w:hint="eastAsia"/>
                <w:color w:val="000000"/>
                <w:kern w:val="0"/>
                <w:sz w:val="18"/>
                <w:szCs w:val="18"/>
                <w:rPrChange w:id="317" w:author="Windows 用户" w:date="2018-05-15T14:50:00Z">
                  <w:rPr>
                    <w:rFonts w:ascii="宋体" w:hAnsi="宋体" w:cs="宋体" w:hint="eastAsia"/>
                    <w:color w:val="000000"/>
                    <w:kern w:val="0"/>
                    <w:sz w:val="18"/>
                    <w:szCs w:val="18"/>
                    <w:highlight w:val="yellow"/>
                  </w:rPr>
                </w:rPrChange>
              </w:rPr>
              <w:t>长途网）</w:t>
            </w:r>
            <w:r w:rsidR="00231C6B" w:rsidRPr="0048714D">
              <w:rPr>
                <w:rFonts w:ascii="宋体" w:hAnsi="宋体" w:cs="宋体" w:hint="eastAsia"/>
                <w:color w:val="000000"/>
                <w:kern w:val="0"/>
                <w:sz w:val="18"/>
                <w:szCs w:val="18"/>
                <w:rPrChange w:id="318" w:author="Windows 用户" w:date="2018-05-15T14:50:00Z">
                  <w:rPr>
                    <w:rFonts w:ascii="宋体" w:hAnsi="宋体" w:cs="宋体" w:hint="eastAsia"/>
                    <w:color w:val="000000"/>
                    <w:kern w:val="0"/>
                    <w:sz w:val="18"/>
                    <w:szCs w:val="18"/>
                    <w:highlight w:val="yellow"/>
                  </w:rPr>
                </w:rPrChange>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6B61E80" w14:textId="6EA819E2" w:rsidR="00B45C8E" w:rsidRPr="0048714D" w:rsidRDefault="00B45C8E" w:rsidP="00B45C8E">
            <w:pPr>
              <w:widowControl/>
              <w:spacing w:line="240" w:lineRule="auto"/>
              <w:ind w:firstLineChars="0" w:firstLine="0"/>
              <w:rPr>
                <w:rFonts w:ascii="宋体" w:hAnsi="宋体" w:cs="宋体"/>
                <w:color w:val="000000"/>
                <w:kern w:val="0"/>
                <w:sz w:val="18"/>
                <w:szCs w:val="18"/>
                <w:rPrChange w:id="31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20" w:author="Windows 用户" w:date="2018-05-15T14:50:00Z">
                  <w:rPr>
                    <w:rFonts w:ascii="宋体" w:hAnsi="宋体" w:cs="宋体" w:hint="eastAsia"/>
                    <w:color w:val="000000"/>
                    <w:kern w:val="0"/>
                    <w:sz w:val="18"/>
                    <w:szCs w:val="18"/>
                    <w:highlight w:val="yellow"/>
                  </w:rPr>
                </w:rPrChange>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3BCDC35" w14:textId="41F5E7D7" w:rsidR="00B45C8E" w:rsidRPr="0048714D" w:rsidRDefault="00B45C8E" w:rsidP="00B45C8E">
            <w:pPr>
              <w:widowControl/>
              <w:spacing w:line="240" w:lineRule="auto"/>
              <w:ind w:firstLineChars="0" w:firstLine="0"/>
              <w:rPr>
                <w:rFonts w:ascii="宋体" w:hAnsi="宋体" w:cs="宋体"/>
                <w:color w:val="000000"/>
                <w:kern w:val="0"/>
                <w:sz w:val="18"/>
                <w:szCs w:val="18"/>
                <w:rPrChange w:id="321"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22"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F58B094" w14:textId="2E6A685A" w:rsidR="00B45C8E" w:rsidRPr="0048714D" w:rsidRDefault="00231C6B" w:rsidP="00B45C8E">
            <w:pPr>
              <w:widowControl/>
              <w:spacing w:line="240" w:lineRule="auto"/>
              <w:ind w:firstLineChars="0" w:firstLine="0"/>
              <w:rPr>
                <w:rFonts w:ascii="宋体" w:hAnsi="宋体" w:cs="宋体"/>
                <w:color w:val="000000"/>
                <w:kern w:val="0"/>
                <w:sz w:val="18"/>
                <w:szCs w:val="18"/>
                <w:rPrChange w:id="323"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24" w:author="Windows 用户" w:date="2018-05-15T14:50:00Z">
                  <w:rPr>
                    <w:rFonts w:ascii="宋体" w:hAnsi="宋体" w:cs="宋体"/>
                    <w:color w:val="000000"/>
                    <w:kern w:val="0"/>
                    <w:sz w:val="18"/>
                    <w:szCs w:val="18"/>
                    <w:highlight w:val="yellow"/>
                  </w:rPr>
                </w:rPrChange>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87AD0A4" w14:textId="59B3A196" w:rsidR="00B45C8E" w:rsidRPr="0048714D" w:rsidRDefault="00B45C8E" w:rsidP="00B45C8E">
            <w:pPr>
              <w:widowControl/>
              <w:spacing w:line="240" w:lineRule="auto"/>
              <w:ind w:firstLineChars="0" w:firstLine="0"/>
              <w:rPr>
                <w:rFonts w:ascii="宋体" w:hAnsi="宋体" w:cs="宋体"/>
                <w:color w:val="000000"/>
                <w:kern w:val="0"/>
                <w:sz w:val="18"/>
                <w:szCs w:val="18"/>
                <w:rPrChange w:id="325"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26"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5B4AD0E1" w14:textId="77777777" w:rsidR="00B45C8E" w:rsidRPr="0048714D" w:rsidRDefault="00B45C8E" w:rsidP="00B45C8E">
            <w:pPr>
              <w:widowControl/>
              <w:spacing w:line="240" w:lineRule="auto"/>
              <w:ind w:firstLineChars="0" w:firstLine="0"/>
              <w:rPr>
                <w:rFonts w:ascii="宋体" w:hAnsi="宋体" w:cs="宋体"/>
                <w:color w:val="000000"/>
                <w:kern w:val="0"/>
                <w:sz w:val="18"/>
                <w:szCs w:val="18"/>
                <w:rPrChange w:id="327"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28" w:author="Windows 用户" w:date="2018-05-15T14:50:00Z">
                  <w:rPr>
                    <w:rFonts w:ascii="宋体" w:hAnsi="宋体" w:cs="宋体" w:hint="eastAsia"/>
                    <w:color w:val="000000"/>
                    <w:kern w:val="0"/>
                    <w:sz w:val="18"/>
                    <w:szCs w:val="18"/>
                    <w:highlight w:val="yellow"/>
                  </w:rPr>
                </w:rPrChange>
              </w:rPr>
              <w:t>主叫：电信手机号码、固网号码，非长途，非</w:t>
            </w:r>
            <w:r w:rsidRPr="0048714D">
              <w:rPr>
                <w:rFonts w:ascii="宋体" w:hAnsi="宋体" w:cs="宋体"/>
                <w:color w:val="000000"/>
                <w:kern w:val="0"/>
                <w:sz w:val="18"/>
                <w:szCs w:val="18"/>
                <w:rPrChange w:id="329" w:author="Windows 用户" w:date="2018-05-15T14:50:00Z">
                  <w:rPr>
                    <w:rFonts w:ascii="宋体" w:hAnsi="宋体" w:cs="宋体"/>
                    <w:color w:val="000000"/>
                    <w:kern w:val="0"/>
                    <w:sz w:val="18"/>
                    <w:szCs w:val="18"/>
                    <w:highlight w:val="yellow"/>
                  </w:rPr>
                </w:rPrChange>
              </w:rPr>
              <w:t>IP接入</w:t>
            </w:r>
          </w:p>
          <w:p w14:paraId="603C3C53" w14:textId="433207E8" w:rsidR="00B45C8E" w:rsidRPr="0048714D" w:rsidRDefault="00B45C8E" w:rsidP="00B45C8E">
            <w:pPr>
              <w:widowControl/>
              <w:spacing w:line="240" w:lineRule="auto"/>
              <w:ind w:firstLineChars="0" w:firstLine="0"/>
              <w:rPr>
                <w:rFonts w:ascii="宋体" w:hAnsi="宋体" w:cs="宋体"/>
                <w:color w:val="000000"/>
                <w:kern w:val="0"/>
                <w:sz w:val="18"/>
                <w:szCs w:val="18"/>
                <w:rPrChange w:id="330"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31" w:author="Windows 用户" w:date="2018-05-15T14:50:00Z">
                  <w:rPr>
                    <w:rFonts w:ascii="宋体" w:hAnsi="宋体" w:cs="宋体" w:hint="eastAsia"/>
                    <w:color w:val="000000"/>
                    <w:kern w:val="0"/>
                    <w:sz w:val="18"/>
                    <w:szCs w:val="18"/>
                    <w:highlight w:val="yellow"/>
                  </w:rPr>
                </w:rPrChange>
              </w:rPr>
              <w:t>被叫：</w:t>
            </w:r>
            <w:r w:rsidR="00231C6B" w:rsidRPr="0048714D">
              <w:rPr>
                <w:rFonts w:ascii="宋体" w:hAnsi="宋体" w:cs="宋体" w:hint="eastAsia"/>
                <w:color w:val="000000"/>
                <w:kern w:val="0"/>
                <w:sz w:val="18"/>
                <w:szCs w:val="18"/>
                <w:rPrChange w:id="332" w:author="Windows 用户" w:date="2018-05-15T14:50:00Z">
                  <w:rPr>
                    <w:rFonts w:ascii="宋体" w:hAnsi="宋体" w:cs="宋体" w:hint="eastAsia"/>
                    <w:color w:val="000000"/>
                    <w:kern w:val="0"/>
                    <w:sz w:val="18"/>
                    <w:szCs w:val="18"/>
                    <w:highlight w:val="yellow"/>
                  </w:rPr>
                </w:rPrChange>
              </w:rPr>
              <w:t>联通手机号码、固网号码</w:t>
            </w:r>
            <w:r w:rsidRPr="0048714D">
              <w:rPr>
                <w:rFonts w:ascii="宋体" w:hAnsi="宋体" w:cs="宋体" w:hint="eastAsia"/>
                <w:color w:val="000000"/>
                <w:kern w:val="0"/>
                <w:sz w:val="18"/>
                <w:szCs w:val="18"/>
                <w:rPrChange w:id="333" w:author="Windows 用户" w:date="2018-05-15T14:50:00Z">
                  <w:rPr>
                    <w:rFonts w:ascii="宋体" w:hAnsi="宋体" w:cs="宋体" w:hint="eastAsia"/>
                    <w:color w:val="000000"/>
                    <w:kern w:val="0"/>
                    <w:sz w:val="18"/>
                    <w:szCs w:val="18"/>
                    <w:highlight w:val="yellow"/>
                  </w:rPr>
                </w:rPrChange>
              </w:rPr>
              <w:t>，长途，移动</w:t>
            </w:r>
            <w:r w:rsidRPr="0048714D">
              <w:rPr>
                <w:rFonts w:ascii="宋体" w:hAnsi="宋体" w:cs="宋体"/>
                <w:color w:val="000000"/>
                <w:kern w:val="0"/>
                <w:sz w:val="18"/>
                <w:szCs w:val="18"/>
                <w:rPrChange w:id="334" w:author="Windows 用户" w:date="2018-05-15T14:50:00Z">
                  <w:rPr>
                    <w:rFonts w:ascii="宋体" w:hAnsi="宋体" w:cs="宋体"/>
                    <w:color w:val="000000"/>
                    <w:kern w:val="0"/>
                    <w:sz w:val="18"/>
                    <w:szCs w:val="18"/>
                    <w:highlight w:val="yellow"/>
                  </w:rPr>
                </w:rPrChange>
              </w:rPr>
              <w:t>IP接入</w:t>
            </w:r>
          </w:p>
          <w:p w14:paraId="7AA30A3A" w14:textId="01E32E46" w:rsidR="00B45C8E" w:rsidRPr="0048714D" w:rsidRDefault="00B45C8E" w:rsidP="00B45C8E">
            <w:pPr>
              <w:widowControl/>
              <w:spacing w:line="240" w:lineRule="auto"/>
              <w:ind w:firstLineChars="0" w:firstLine="0"/>
              <w:rPr>
                <w:rFonts w:ascii="宋体" w:hAnsi="宋体" w:cs="宋体"/>
                <w:color w:val="000000"/>
                <w:kern w:val="0"/>
                <w:sz w:val="18"/>
                <w:szCs w:val="18"/>
                <w:rPrChange w:id="33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36" w:author="Windows 用户" w:date="2018-05-15T14:50:00Z">
                  <w:rPr>
                    <w:rFonts w:ascii="宋体" w:hAnsi="宋体" w:cs="宋体" w:hint="eastAsia"/>
                    <w:color w:val="000000"/>
                    <w:kern w:val="0"/>
                    <w:sz w:val="18"/>
                    <w:szCs w:val="18"/>
                    <w:highlight w:val="yellow"/>
                  </w:rPr>
                </w:rPrChange>
              </w:rPr>
              <w:t>中继：移动、联通</w:t>
            </w:r>
          </w:p>
        </w:tc>
        <w:tc>
          <w:tcPr>
            <w:tcW w:w="756" w:type="dxa"/>
            <w:tcBorders>
              <w:top w:val="single" w:sz="4" w:space="0" w:color="auto"/>
              <w:left w:val="nil"/>
              <w:bottom w:val="single" w:sz="4" w:space="0" w:color="auto"/>
              <w:right w:val="single" w:sz="4" w:space="0" w:color="auto"/>
            </w:tcBorders>
            <w:vAlign w:val="center"/>
          </w:tcPr>
          <w:p w14:paraId="3417DE14" w14:textId="5E18B284" w:rsidR="00B45C8E" w:rsidRPr="0048714D" w:rsidRDefault="00B45C8E" w:rsidP="00B45C8E">
            <w:pPr>
              <w:widowControl/>
              <w:spacing w:line="240" w:lineRule="auto"/>
              <w:ind w:firstLineChars="0" w:firstLine="0"/>
              <w:rPr>
                <w:rFonts w:ascii="宋体" w:hAnsi="宋体" w:cs="宋体"/>
                <w:color w:val="000000"/>
                <w:kern w:val="0"/>
                <w:sz w:val="18"/>
                <w:szCs w:val="18"/>
                <w:rPrChange w:id="337"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38" w:author="Windows 用户" w:date="2018-05-15T14:50:00Z">
                  <w:rPr>
                    <w:rFonts w:ascii="宋体" w:hAnsi="宋体" w:cs="宋体"/>
                    <w:color w:val="000000"/>
                    <w:kern w:val="0"/>
                    <w:sz w:val="18"/>
                    <w:szCs w:val="18"/>
                    <w:highlight w:val="yellow"/>
                  </w:rPr>
                </w:rPrChange>
              </w:rPr>
              <w:t>2</w:t>
            </w:r>
          </w:p>
        </w:tc>
      </w:tr>
      <w:tr w:rsidR="00FC22B5" w:rsidRPr="0048714D" w14:paraId="40C48BBB" w14:textId="77777777" w:rsidTr="00954C57">
        <w:trPr>
          <w:trHeight w:val="270"/>
        </w:trPr>
        <w:tc>
          <w:tcPr>
            <w:tcW w:w="987" w:type="dxa"/>
            <w:vMerge/>
            <w:tcBorders>
              <w:left w:val="single" w:sz="4" w:space="0" w:color="auto"/>
              <w:right w:val="single" w:sz="4" w:space="0" w:color="auto"/>
            </w:tcBorders>
            <w:vAlign w:val="center"/>
          </w:tcPr>
          <w:p w14:paraId="561626E9" w14:textId="77777777" w:rsidR="00190BF3" w:rsidRPr="0048714D" w:rsidRDefault="00190BF3" w:rsidP="00190BF3">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ADF9063" w14:textId="4F96F100" w:rsidR="00190BF3" w:rsidRPr="0048714D" w:rsidRDefault="00190BF3" w:rsidP="00190BF3">
            <w:pPr>
              <w:widowControl/>
              <w:spacing w:line="240" w:lineRule="auto"/>
              <w:ind w:firstLineChars="0" w:firstLine="0"/>
              <w:rPr>
                <w:rFonts w:ascii="宋体" w:hAnsi="宋体" w:cs="宋体"/>
                <w:color w:val="000000"/>
                <w:kern w:val="0"/>
                <w:sz w:val="18"/>
                <w:szCs w:val="18"/>
                <w:rPrChange w:id="33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40" w:author="Windows 用户" w:date="2018-05-15T14:50:00Z">
                  <w:rPr>
                    <w:rFonts w:ascii="宋体" w:hAnsi="宋体" w:cs="宋体" w:hint="eastAsia"/>
                    <w:color w:val="000000"/>
                    <w:kern w:val="0"/>
                    <w:sz w:val="18"/>
                    <w:szCs w:val="18"/>
                    <w:highlight w:val="yellow"/>
                  </w:rPr>
                </w:rPrChange>
              </w:rPr>
              <w:t>本地第三方（电信）呼叫异地联通（结算费）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DB2F457" w14:textId="6B026262" w:rsidR="00190BF3" w:rsidRPr="0048714D" w:rsidRDefault="00190BF3" w:rsidP="00190BF3">
            <w:pPr>
              <w:widowControl/>
              <w:spacing w:line="240" w:lineRule="auto"/>
              <w:ind w:firstLineChars="0" w:firstLine="0"/>
              <w:rPr>
                <w:rFonts w:ascii="宋体" w:hAnsi="宋体" w:cs="宋体"/>
                <w:color w:val="000000"/>
                <w:kern w:val="0"/>
                <w:sz w:val="18"/>
                <w:szCs w:val="18"/>
                <w:rPrChange w:id="341"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42" w:author="Windows 用户" w:date="2018-05-15T14:50:00Z">
                  <w:rPr>
                    <w:rFonts w:ascii="宋体" w:hAnsi="宋体" w:cs="宋体" w:hint="eastAsia"/>
                    <w:color w:val="000000"/>
                    <w:kern w:val="0"/>
                    <w:sz w:val="18"/>
                    <w:szCs w:val="18"/>
                    <w:highlight w:val="yellow"/>
                  </w:rPr>
                </w:rPrChange>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554874C" w14:textId="08350939" w:rsidR="00190BF3" w:rsidRPr="0048714D" w:rsidRDefault="00190BF3" w:rsidP="00190BF3">
            <w:pPr>
              <w:widowControl/>
              <w:spacing w:line="240" w:lineRule="auto"/>
              <w:ind w:firstLineChars="0" w:firstLine="0"/>
              <w:rPr>
                <w:rFonts w:ascii="宋体" w:hAnsi="宋体" w:cs="宋体"/>
                <w:color w:val="000000"/>
                <w:kern w:val="0"/>
                <w:sz w:val="18"/>
                <w:szCs w:val="18"/>
                <w:rPrChange w:id="34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44"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6D73259" w14:textId="548DA7BE" w:rsidR="00190BF3" w:rsidRPr="0048714D" w:rsidRDefault="00190BF3" w:rsidP="00190BF3">
            <w:pPr>
              <w:widowControl/>
              <w:spacing w:line="240" w:lineRule="auto"/>
              <w:ind w:firstLineChars="0" w:firstLine="0"/>
              <w:rPr>
                <w:rFonts w:ascii="宋体" w:hAnsi="宋体" w:cs="宋体"/>
                <w:color w:val="000000"/>
                <w:kern w:val="0"/>
                <w:sz w:val="18"/>
                <w:szCs w:val="18"/>
                <w:rPrChange w:id="345"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46" w:author="Windows 用户" w:date="2018-05-15T14:50:00Z">
                  <w:rPr>
                    <w:rFonts w:ascii="宋体" w:hAnsi="宋体" w:cs="宋体"/>
                    <w:color w:val="000000"/>
                    <w:kern w:val="0"/>
                    <w:sz w:val="18"/>
                    <w:szCs w:val="18"/>
                    <w:highlight w:val="yellow"/>
                  </w:rPr>
                </w:rPrChange>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8B33B9B" w14:textId="5968F492" w:rsidR="00190BF3" w:rsidRPr="0048714D" w:rsidRDefault="00190BF3" w:rsidP="00190BF3">
            <w:pPr>
              <w:widowControl/>
              <w:spacing w:line="240" w:lineRule="auto"/>
              <w:ind w:firstLineChars="0" w:firstLine="0"/>
              <w:rPr>
                <w:rFonts w:ascii="宋体" w:hAnsi="宋体" w:cs="宋体"/>
                <w:color w:val="000000"/>
                <w:kern w:val="0"/>
                <w:sz w:val="18"/>
                <w:szCs w:val="18"/>
                <w:rPrChange w:id="347"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48"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2A7B68FF" w14:textId="77777777" w:rsidR="00190BF3" w:rsidRPr="0048714D" w:rsidRDefault="00190BF3" w:rsidP="00190BF3">
            <w:pPr>
              <w:widowControl/>
              <w:spacing w:line="240" w:lineRule="auto"/>
              <w:ind w:firstLineChars="0" w:firstLine="0"/>
              <w:rPr>
                <w:rFonts w:ascii="宋体" w:hAnsi="宋体" w:cs="宋体"/>
                <w:color w:val="000000"/>
                <w:kern w:val="0"/>
                <w:sz w:val="18"/>
                <w:szCs w:val="18"/>
                <w:rPrChange w:id="34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50" w:author="Windows 用户" w:date="2018-05-15T14:50:00Z">
                  <w:rPr>
                    <w:rFonts w:ascii="宋体" w:hAnsi="宋体" w:cs="宋体" w:hint="eastAsia"/>
                    <w:color w:val="000000"/>
                    <w:kern w:val="0"/>
                    <w:sz w:val="18"/>
                    <w:szCs w:val="18"/>
                    <w:highlight w:val="yellow"/>
                  </w:rPr>
                </w:rPrChange>
              </w:rPr>
              <w:t>主叫：电信手机号码、固网号码，非长途，非</w:t>
            </w:r>
            <w:r w:rsidRPr="0048714D">
              <w:rPr>
                <w:rFonts w:ascii="宋体" w:hAnsi="宋体" w:cs="宋体"/>
                <w:color w:val="000000"/>
                <w:kern w:val="0"/>
                <w:sz w:val="18"/>
                <w:szCs w:val="18"/>
                <w:rPrChange w:id="351" w:author="Windows 用户" w:date="2018-05-15T14:50:00Z">
                  <w:rPr>
                    <w:rFonts w:ascii="宋体" w:hAnsi="宋体" w:cs="宋体"/>
                    <w:color w:val="000000"/>
                    <w:kern w:val="0"/>
                    <w:sz w:val="18"/>
                    <w:szCs w:val="18"/>
                    <w:highlight w:val="yellow"/>
                  </w:rPr>
                </w:rPrChange>
              </w:rPr>
              <w:t>IP接入</w:t>
            </w:r>
          </w:p>
          <w:p w14:paraId="5B77BDF3" w14:textId="77777777" w:rsidR="00190BF3" w:rsidRPr="0048714D" w:rsidRDefault="00190BF3" w:rsidP="00190BF3">
            <w:pPr>
              <w:widowControl/>
              <w:spacing w:line="240" w:lineRule="auto"/>
              <w:ind w:firstLineChars="0" w:firstLine="0"/>
              <w:rPr>
                <w:rFonts w:ascii="宋体" w:hAnsi="宋体" w:cs="宋体"/>
                <w:color w:val="000000"/>
                <w:kern w:val="0"/>
                <w:sz w:val="18"/>
                <w:szCs w:val="18"/>
                <w:rPrChange w:id="35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53" w:author="Windows 用户" w:date="2018-05-15T14:50:00Z">
                  <w:rPr>
                    <w:rFonts w:ascii="宋体" w:hAnsi="宋体" w:cs="宋体" w:hint="eastAsia"/>
                    <w:color w:val="000000"/>
                    <w:kern w:val="0"/>
                    <w:sz w:val="18"/>
                    <w:szCs w:val="18"/>
                    <w:highlight w:val="yellow"/>
                  </w:rPr>
                </w:rPrChange>
              </w:rPr>
              <w:t>被叫：移动手机号码、铁通固话，长途，非</w:t>
            </w:r>
            <w:r w:rsidRPr="0048714D">
              <w:rPr>
                <w:rFonts w:ascii="宋体" w:hAnsi="宋体" w:cs="宋体"/>
                <w:color w:val="000000"/>
                <w:kern w:val="0"/>
                <w:sz w:val="18"/>
                <w:szCs w:val="18"/>
                <w:rPrChange w:id="354" w:author="Windows 用户" w:date="2018-05-15T14:50:00Z">
                  <w:rPr>
                    <w:rFonts w:ascii="宋体" w:hAnsi="宋体" w:cs="宋体"/>
                    <w:color w:val="000000"/>
                    <w:kern w:val="0"/>
                    <w:sz w:val="18"/>
                    <w:szCs w:val="18"/>
                    <w:highlight w:val="yellow"/>
                  </w:rPr>
                </w:rPrChange>
              </w:rPr>
              <w:t>IP接入</w:t>
            </w:r>
          </w:p>
          <w:p w14:paraId="5F02506B" w14:textId="1BBEFFC7" w:rsidR="00190BF3" w:rsidRPr="0048714D" w:rsidRDefault="00190BF3" w:rsidP="00190BF3">
            <w:pPr>
              <w:widowControl/>
              <w:spacing w:line="240" w:lineRule="auto"/>
              <w:ind w:firstLineChars="0" w:firstLine="0"/>
              <w:rPr>
                <w:rFonts w:ascii="宋体" w:hAnsi="宋体" w:cs="宋体"/>
                <w:color w:val="000000"/>
                <w:kern w:val="0"/>
                <w:sz w:val="18"/>
                <w:szCs w:val="18"/>
                <w:rPrChange w:id="35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56" w:author="Windows 用户" w:date="2018-05-15T14:50:00Z">
                  <w:rPr>
                    <w:rFonts w:ascii="宋体" w:hAnsi="宋体" w:cs="宋体" w:hint="eastAsia"/>
                    <w:color w:val="000000"/>
                    <w:kern w:val="0"/>
                    <w:sz w:val="18"/>
                    <w:szCs w:val="18"/>
                    <w:highlight w:val="yellow"/>
                  </w:rPr>
                </w:rPrChange>
              </w:rPr>
              <w:t>中继：移动、联通</w:t>
            </w:r>
          </w:p>
        </w:tc>
        <w:tc>
          <w:tcPr>
            <w:tcW w:w="756" w:type="dxa"/>
            <w:tcBorders>
              <w:top w:val="single" w:sz="4" w:space="0" w:color="auto"/>
              <w:left w:val="nil"/>
              <w:bottom w:val="single" w:sz="4" w:space="0" w:color="auto"/>
              <w:right w:val="single" w:sz="4" w:space="0" w:color="auto"/>
            </w:tcBorders>
            <w:vAlign w:val="center"/>
          </w:tcPr>
          <w:p w14:paraId="76D41207" w14:textId="330F67F1" w:rsidR="00190BF3" w:rsidRPr="0048714D" w:rsidRDefault="00FC22B5" w:rsidP="00190BF3">
            <w:pPr>
              <w:widowControl/>
              <w:spacing w:line="240" w:lineRule="auto"/>
              <w:ind w:firstLineChars="0" w:firstLine="0"/>
              <w:rPr>
                <w:rFonts w:ascii="宋体" w:hAnsi="宋体" w:cs="宋体"/>
                <w:color w:val="000000"/>
                <w:kern w:val="0"/>
                <w:sz w:val="18"/>
                <w:szCs w:val="18"/>
                <w:rPrChange w:id="357"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58" w:author="Windows 用户" w:date="2018-05-15T14:50:00Z">
                  <w:rPr>
                    <w:rFonts w:ascii="宋体" w:hAnsi="宋体" w:cs="宋体"/>
                    <w:color w:val="000000"/>
                    <w:kern w:val="0"/>
                    <w:sz w:val="18"/>
                    <w:szCs w:val="18"/>
                    <w:highlight w:val="yellow"/>
                  </w:rPr>
                </w:rPrChange>
              </w:rPr>
              <w:t>3</w:t>
            </w:r>
          </w:p>
        </w:tc>
      </w:tr>
      <w:tr w:rsidR="00190BF3" w:rsidRPr="0048714D" w14:paraId="1F50A199" w14:textId="77777777" w:rsidTr="0048714D">
        <w:trPr>
          <w:trHeight w:val="270"/>
        </w:trPr>
        <w:tc>
          <w:tcPr>
            <w:tcW w:w="987" w:type="dxa"/>
            <w:vMerge/>
            <w:tcBorders>
              <w:left w:val="single" w:sz="4" w:space="0" w:color="auto"/>
              <w:right w:val="single" w:sz="4" w:space="0" w:color="auto"/>
            </w:tcBorders>
            <w:vAlign w:val="center"/>
          </w:tcPr>
          <w:p w14:paraId="6DBDAD7A" w14:textId="77777777" w:rsidR="00190BF3" w:rsidRPr="0048714D" w:rsidRDefault="00190BF3" w:rsidP="00190BF3">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0B51024" w14:textId="26BAD09F" w:rsidR="00190BF3" w:rsidRPr="0048714D" w:rsidRDefault="00190BF3" w:rsidP="00190BF3">
            <w:pPr>
              <w:widowControl/>
              <w:spacing w:line="240" w:lineRule="auto"/>
              <w:ind w:firstLineChars="0" w:firstLine="0"/>
              <w:rPr>
                <w:rFonts w:ascii="宋体" w:hAnsi="宋体" w:cs="宋体"/>
                <w:color w:val="000000"/>
                <w:kern w:val="0"/>
                <w:sz w:val="18"/>
                <w:szCs w:val="18"/>
                <w:rPrChange w:id="35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60" w:author="Windows 用户" w:date="2018-05-15T14:50:00Z">
                  <w:rPr>
                    <w:rFonts w:ascii="宋体" w:hAnsi="宋体" w:cs="宋体" w:hint="eastAsia"/>
                    <w:color w:val="000000"/>
                    <w:kern w:val="0"/>
                    <w:sz w:val="18"/>
                    <w:szCs w:val="18"/>
                    <w:highlight w:val="yellow"/>
                  </w:rPr>
                </w:rPrChange>
              </w:rPr>
              <w:t>异地联通呼叫本地第三方（电信）（转接费</w:t>
            </w:r>
            <w:r w:rsidRPr="0048714D">
              <w:rPr>
                <w:rFonts w:ascii="宋体" w:hAnsi="宋体" w:cs="宋体"/>
                <w:color w:val="000000"/>
                <w:kern w:val="0"/>
                <w:sz w:val="18"/>
                <w:szCs w:val="18"/>
                <w:rPrChange w:id="361" w:author="Windows 用户" w:date="2018-05-15T14:50:00Z">
                  <w:rPr>
                    <w:rFonts w:ascii="宋体" w:hAnsi="宋体" w:cs="宋体"/>
                    <w:color w:val="000000"/>
                    <w:kern w:val="0"/>
                    <w:sz w:val="18"/>
                    <w:szCs w:val="18"/>
                    <w:highlight w:val="yellow"/>
                  </w:rPr>
                </w:rPrChange>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D39016E" w14:textId="20323F6E" w:rsidR="00190BF3" w:rsidRPr="0048714D" w:rsidRDefault="00190BF3" w:rsidP="00190BF3">
            <w:pPr>
              <w:widowControl/>
              <w:spacing w:line="240" w:lineRule="auto"/>
              <w:ind w:firstLineChars="0" w:firstLine="0"/>
              <w:rPr>
                <w:rFonts w:ascii="宋体" w:hAnsi="宋体" w:cs="宋体"/>
                <w:color w:val="000000"/>
                <w:kern w:val="0"/>
                <w:sz w:val="18"/>
                <w:szCs w:val="18"/>
                <w:rPrChange w:id="36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63" w:author="Windows 用户" w:date="2018-05-15T14:50:00Z">
                  <w:rPr>
                    <w:rFonts w:ascii="宋体" w:hAnsi="宋体" w:cs="宋体" w:hint="eastAsia"/>
                    <w:color w:val="000000"/>
                    <w:kern w:val="0"/>
                    <w:sz w:val="18"/>
                    <w:szCs w:val="18"/>
                    <w:highlight w:val="yellow"/>
                  </w:rPr>
                </w:rPrChange>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6EF8B652" w14:textId="4274F22A" w:rsidR="00190BF3" w:rsidRPr="0048714D" w:rsidRDefault="00190BF3" w:rsidP="00190BF3">
            <w:pPr>
              <w:widowControl/>
              <w:spacing w:line="240" w:lineRule="auto"/>
              <w:ind w:firstLineChars="0" w:firstLine="0"/>
              <w:rPr>
                <w:rFonts w:ascii="宋体" w:hAnsi="宋体" w:cs="宋体"/>
                <w:color w:val="000000"/>
                <w:kern w:val="0"/>
                <w:sz w:val="18"/>
                <w:szCs w:val="18"/>
                <w:rPrChange w:id="364"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65" w:author="Windows 用户" w:date="2018-05-15T14:50:00Z">
                  <w:rPr>
                    <w:rFonts w:ascii="宋体" w:hAnsi="宋体" w:cs="宋体" w:hint="eastAsia"/>
                    <w:color w:val="000000"/>
                    <w:kern w:val="0"/>
                    <w:sz w:val="18"/>
                    <w:szCs w:val="18"/>
                    <w:highlight w:val="yellow"/>
                  </w:rPr>
                </w:rPrChange>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6774E11" w14:textId="2D6E246B" w:rsidR="00190BF3" w:rsidRPr="0048714D" w:rsidRDefault="00190BF3" w:rsidP="00190BF3">
            <w:pPr>
              <w:widowControl/>
              <w:spacing w:line="240" w:lineRule="auto"/>
              <w:ind w:firstLineChars="0" w:firstLine="0"/>
              <w:rPr>
                <w:rFonts w:ascii="宋体" w:hAnsi="宋体" w:cs="宋体"/>
                <w:color w:val="000000"/>
                <w:kern w:val="0"/>
                <w:sz w:val="18"/>
                <w:szCs w:val="18"/>
                <w:rPrChange w:id="366"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67" w:author="Windows 用户" w:date="2018-05-15T14:50:00Z">
                  <w:rPr>
                    <w:rFonts w:ascii="宋体" w:hAnsi="宋体" w:cs="宋体"/>
                    <w:color w:val="000000"/>
                    <w:kern w:val="0"/>
                    <w:sz w:val="18"/>
                    <w:szCs w:val="18"/>
                    <w:highlight w:val="yellow"/>
                  </w:rPr>
                </w:rPrChange>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9FAB9C5" w14:textId="7577E1CD" w:rsidR="00190BF3" w:rsidRPr="0048714D" w:rsidRDefault="00190BF3" w:rsidP="00190BF3">
            <w:pPr>
              <w:widowControl/>
              <w:spacing w:line="240" w:lineRule="auto"/>
              <w:ind w:firstLineChars="0" w:firstLine="0"/>
              <w:rPr>
                <w:rFonts w:ascii="宋体" w:hAnsi="宋体" w:cs="宋体"/>
                <w:color w:val="000000"/>
                <w:kern w:val="0"/>
                <w:sz w:val="18"/>
                <w:szCs w:val="18"/>
                <w:rPrChange w:id="368"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69" w:author="Windows 用户" w:date="2018-05-15T14:50:00Z">
                  <w:rPr>
                    <w:rFonts w:ascii="宋体" w:hAnsi="宋体" w:cs="宋体"/>
                    <w:color w:val="000000"/>
                    <w:kern w:val="0"/>
                    <w:sz w:val="18"/>
                    <w:szCs w:val="18"/>
                    <w:highlight w:val="yellow"/>
                  </w:rPr>
                </w:rPrChange>
              </w:rPr>
              <w:t>6秒</w:t>
            </w:r>
          </w:p>
        </w:tc>
        <w:tc>
          <w:tcPr>
            <w:tcW w:w="3006" w:type="dxa"/>
            <w:vMerge w:val="restart"/>
            <w:tcBorders>
              <w:top w:val="single" w:sz="4" w:space="0" w:color="auto"/>
              <w:left w:val="nil"/>
              <w:right w:val="single" w:sz="4" w:space="0" w:color="auto"/>
            </w:tcBorders>
            <w:vAlign w:val="center"/>
          </w:tcPr>
          <w:p w14:paraId="131E79E0" w14:textId="4B88EA9D" w:rsidR="00190BF3" w:rsidRPr="0048714D" w:rsidRDefault="00190BF3" w:rsidP="00190BF3">
            <w:pPr>
              <w:widowControl/>
              <w:spacing w:line="240" w:lineRule="auto"/>
              <w:ind w:firstLineChars="0" w:firstLine="0"/>
              <w:rPr>
                <w:rFonts w:ascii="宋体" w:hAnsi="宋体" w:cs="宋体"/>
                <w:color w:val="000000"/>
                <w:kern w:val="0"/>
                <w:sz w:val="18"/>
                <w:szCs w:val="18"/>
                <w:rPrChange w:id="370"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71" w:author="Windows 用户" w:date="2018-05-15T14:50:00Z">
                  <w:rPr>
                    <w:rFonts w:ascii="宋体" w:hAnsi="宋体" w:cs="宋体" w:hint="eastAsia"/>
                    <w:color w:val="000000"/>
                    <w:kern w:val="0"/>
                    <w:sz w:val="18"/>
                    <w:szCs w:val="18"/>
                    <w:highlight w:val="yellow"/>
                  </w:rPr>
                </w:rPrChange>
              </w:rPr>
              <w:t>主叫：联通手机号码、固话，长途，非</w:t>
            </w:r>
            <w:r w:rsidRPr="0048714D">
              <w:rPr>
                <w:rFonts w:ascii="宋体" w:hAnsi="宋体" w:cs="宋体"/>
                <w:color w:val="000000"/>
                <w:kern w:val="0"/>
                <w:sz w:val="18"/>
                <w:szCs w:val="18"/>
                <w:rPrChange w:id="372" w:author="Windows 用户" w:date="2018-05-15T14:50:00Z">
                  <w:rPr>
                    <w:rFonts w:ascii="宋体" w:hAnsi="宋体" w:cs="宋体"/>
                    <w:color w:val="000000"/>
                    <w:kern w:val="0"/>
                    <w:sz w:val="18"/>
                    <w:szCs w:val="18"/>
                    <w:highlight w:val="yellow"/>
                  </w:rPr>
                </w:rPrChange>
              </w:rPr>
              <w:t>IP接入</w:t>
            </w:r>
          </w:p>
          <w:p w14:paraId="1336385B" w14:textId="20A99883" w:rsidR="00190BF3" w:rsidRPr="0048714D" w:rsidRDefault="00190BF3" w:rsidP="00190BF3">
            <w:pPr>
              <w:widowControl/>
              <w:spacing w:line="240" w:lineRule="auto"/>
              <w:ind w:firstLineChars="0" w:firstLine="0"/>
              <w:rPr>
                <w:rFonts w:ascii="宋体" w:hAnsi="宋体" w:cs="宋体"/>
                <w:color w:val="000000"/>
                <w:kern w:val="0"/>
                <w:sz w:val="18"/>
                <w:szCs w:val="18"/>
                <w:rPrChange w:id="37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74" w:author="Windows 用户" w:date="2018-05-15T14:50:00Z">
                  <w:rPr>
                    <w:rFonts w:ascii="宋体" w:hAnsi="宋体" w:cs="宋体" w:hint="eastAsia"/>
                    <w:color w:val="000000"/>
                    <w:kern w:val="0"/>
                    <w:sz w:val="18"/>
                    <w:szCs w:val="18"/>
                    <w:highlight w:val="yellow"/>
                  </w:rPr>
                </w:rPrChange>
              </w:rPr>
              <w:t>被叫：电信手机号码、固话，非长途，非</w:t>
            </w:r>
            <w:r w:rsidRPr="0048714D">
              <w:rPr>
                <w:rFonts w:ascii="宋体" w:hAnsi="宋体" w:cs="宋体"/>
                <w:color w:val="000000"/>
                <w:kern w:val="0"/>
                <w:sz w:val="18"/>
                <w:szCs w:val="18"/>
                <w:rPrChange w:id="375" w:author="Windows 用户" w:date="2018-05-15T14:50:00Z">
                  <w:rPr>
                    <w:rFonts w:ascii="宋体" w:hAnsi="宋体" w:cs="宋体"/>
                    <w:color w:val="000000"/>
                    <w:kern w:val="0"/>
                    <w:sz w:val="18"/>
                    <w:szCs w:val="18"/>
                    <w:highlight w:val="yellow"/>
                  </w:rPr>
                </w:rPrChange>
              </w:rPr>
              <w:t>IP接入</w:t>
            </w:r>
          </w:p>
          <w:p w14:paraId="62B57B01" w14:textId="31471A61" w:rsidR="00190BF3" w:rsidRPr="0048714D" w:rsidRDefault="00190BF3" w:rsidP="00190BF3">
            <w:pPr>
              <w:widowControl/>
              <w:spacing w:line="240" w:lineRule="auto"/>
              <w:ind w:firstLineChars="0" w:firstLine="0"/>
              <w:rPr>
                <w:rFonts w:ascii="宋体" w:hAnsi="宋体" w:cs="宋体"/>
                <w:color w:val="000000"/>
                <w:kern w:val="0"/>
                <w:sz w:val="18"/>
                <w:szCs w:val="18"/>
                <w:rPrChange w:id="37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77" w:author="Windows 用户" w:date="2018-05-15T14:50:00Z">
                  <w:rPr>
                    <w:rFonts w:ascii="宋体" w:hAnsi="宋体" w:cs="宋体" w:hint="eastAsia"/>
                    <w:color w:val="000000"/>
                    <w:kern w:val="0"/>
                    <w:sz w:val="18"/>
                    <w:szCs w:val="18"/>
                    <w:highlight w:val="yellow"/>
                  </w:rPr>
                </w:rPrChange>
              </w:rPr>
              <w:t>中继：移动、联通</w:t>
            </w:r>
          </w:p>
        </w:tc>
        <w:tc>
          <w:tcPr>
            <w:tcW w:w="756" w:type="dxa"/>
            <w:vMerge w:val="restart"/>
            <w:tcBorders>
              <w:top w:val="single" w:sz="4" w:space="0" w:color="auto"/>
              <w:left w:val="nil"/>
              <w:right w:val="single" w:sz="4" w:space="0" w:color="auto"/>
            </w:tcBorders>
            <w:vAlign w:val="center"/>
          </w:tcPr>
          <w:p w14:paraId="673CB74B" w14:textId="711367EF" w:rsidR="00190BF3" w:rsidRPr="0048714D" w:rsidRDefault="00FC22B5" w:rsidP="00190BF3">
            <w:pPr>
              <w:widowControl/>
              <w:spacing w:line="240" w:lineRule="auto"/>
              <w:ind w:firstLineChars="0" w:firstLine="0"/>
              <w:rPr>
                <w:rFonts w:ascii="宋体" w:hAnsi="宋体" w:cs="宋体"/>
                <w:color w:val="000000"/>
                <w:kern w:val="0"/>
                <w:sz w:val="18"/>
                <w:szCs w:val="18"/>
                <w:rPrChange w:id="378"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79" w:author="Windows 用户" w:date="2018-05-15T14:50:00Z">
                  <w:rPr>
                    <w:rFonts w:ascii="宋体" w:hAnsi="宋体" w:cs="宋体"/>
                    <w:color w:val="000000"/>
                    <w:kern w:val="0"/>
                    <w:sz w:val="18"/>
                    <w:szCs w:val="18"/>
                    <w:highlight w:val="yellow"/>
                  </w:rPr>
                </w:rPrChange>
              </w:rPr>
              <w:t>4</w:t>
            </w:r>
          </w:p>
        </w:tc>
      </w:tr>
      <w:tr w:rsidR="00190BF3" w:rsidRPr="0048714D" w14:paraId="466ECD02" w14:textId="77777777" w:rsidTr="0048714D">
        <w:trPr>
          <w:trHeight w:val="270"/>
        </w:trPr>
        <w:tc>
          <w:tcPr>
            <w:tcW w:w="987" w:type="dxa"/>
            <w:vMerge/>
            <w:tcBorders>
              <w:left w:val="single" w:sz="4" w:space="0" w:color="auto"/>
              <w:right w:val="single" w:sz="4" w:space="0" w:color="auto"/>
            </w:tcBorders>
            <w:vAlign w:val="center"/>
          </w:tcPr>
          <w:p w14:paraId="0F2A99D2" w14:textId="77777777" w:rsidR="00190BF3" w:rsidRPr="0048714D" w:rsidRDefault="00190BF3" w:rsidP="00190BF3">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05BC6FB" w14:textId="7F275F35" w:rsidR="00190BF3" w:rsidRPr="0048714D" w:rsidRDefault="00190BF3" w:rsidP="00190BF3">
            <w:pPr>
              <w:widowControl/>
              <w:spacing w:line="240" w:lineRule="auto"/>
              <w:ind w:firstLineChars="0" w:firstLine="0"/>
              <w:rPr>
                <w:rFonts w:ascii="宋体" w:hAnsi="宋体" w:cs="宋体"/>
                <w:color w:val="000000"/>
                <w:kern w:val="0"/>
                <w:sz w:val="18"/>
                <w:szCs w:val="18"/>
                <w:rPrChange w:id="380"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81" w:author="Windows 用户" w:date="2018-05-15T14:50:00Z">
                  <w:rPr>
                    <w:rFonts w:ascii="宋体" w:hAnsi="宋体" w:cs="宋体" w:hint="eastAsia"/>
                    <w:color w:val="000000"/>
                    <w:kern w:val="0"/>
                    <w:sz w:val="18"/>
                    <w:szCs w:val="18"/>
                    <w:highlight w:val="yellow"/>
                  </w:rPr>
                </w:rPrChange>
              </w:rPr>
              <w:t>异地联通呼叫本地第三方（电信）（结算费）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BED8625" w14:textId="44C1B408" w:rsidR="00190BF3" w:rsidRPr="0048714D" w:rsidRDefault="00190BF3" w:rsidP="00190BF3">
            <w:pPr>
              <w:widowControl/>
              <w:spacing w:line="240" w:lineRule="auto"/>
              <w:ind w:firstLineChars="0" w:firstLine="0"/>
              <w:rPr>
                <w:rFonts w:ascii="宋体" w:hAnsi="宋体" w:cs="宋体"/>
                <w:color w:val="000000"/>
                <w:kern w:val="0"/>
                <w:sz w:val="18"/>
                <w:szCs w:val="18"/>
                <w:rPrChange w:id="38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83" w:author="Windows 用户" w:date="2018-05-15T14:50:00Z">
                  <w:rPr>
                    <w:rFonts w:ascii="宋体" w:hAnsi="宋体" w:cs="宋体" w:hint="eastAsia"/>
                    <w:color w:val="000000"/>
                    <w:kern w:val="0"/>
                    <w:sz w:val="18"/>
                    <w:szCs w:val="18"/>
                    <w:highlight w:val="yellow"/>
                  </w:rPr>
                </w:rPrChange>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23FEFC4" w14:textId="19F6F302" w:rsidR="00190BF3" w:rsidRPr="0048714D" w:rsidRDefault="00190BF3" w:rsidP="00190BF3">
            <w:pPr>
              <w:widowControl/>
              <w:spacing w:line="240" w:lineRule="auto"/>
              <w:ind w:firstLineChars="0" w:firstLine="0"/>
              <w:rPr>
                <w:rFonts w:ascii="宋体" w:hAnsi="宋体" w:cs="宋体"/>
                <w:color w:val="000000"/>
                <w:kern w:val="0"/>
                <w:sz w:val="18"/>
                <w:szCs w:val="18"/>
                <w:rPrChange w:id="384"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85"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9DE0021" w14:textId="31D5549E" w:rsidR="00190BF3" w:rsidRPr="0048714D" w:rsidRDefault="00190BF3" w:rsidP="00190BF3">
            <w:pPr>
              <w:widowControl/>
              <w:spacing w:line="240" w:lineRule="auto"/>
              <w:ind w:firstLineChars="0" w:firstLine="0"/>
              <w:rPr>
                <w:rFonts w:ascii="宋体" w:hAnsi="宋体" w:cs="宋体"/>
                <w:color w:val="000000"/>
                <w:kern w:val="0"/>
                <w:sz w:val="18"/>
                <w:szCs w:val="18"/>
                <w:rPrChange w:id="386"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87" w:author="Windows 用户" w:date="2018-05-15T14:50:00Z">
                  <w:rPr>
                    <w:rFonts w:ascii="宋体" w:hAnsi="宋体" w:cs="宋体"/>
                    <w:color w:val="000000"/>
                    <w:kern w:val="0"/>
                    <w:sz w:val="18"/>
                    <w:szCs w:val="18"/>
                    <w:highlight w:val="yellow"/>
                  </w:rPr>
                </w:rPrChange>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4B7C83B" w14:textId="601BF069" w:rsidR="00190BF3" w:rsidRPr="0048714D" w:rsidRDefault="00190BF3" w:rsidP="00190BF3">
            <w:pPr>
              <w:widowControl/>
              <w:spacing w:line="240" w:lineRule="auto"/>
              <w:ind w:firstLineChars="0" w:firstLine="0"/>
              <w:rPr>
                <w:rFonts w:ascii="宋体" w:hAnsi="宋体" w:cs="宋体"/>
                <w:color w:val="000000"/>
                <w:kern w:val="0"/>
                <w:sz w:val="18"/>
                <w:szCs w:val="18"/>
                <w:rPrChange w:id="388"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389" w:author="Windows 用户" w:date="2018-05-15T14:50:00Z">
                  <w:rPr>
                    <w:rFonts w:ascii="宋体" w:hAnsi="宋体" w:cs="宋体"/>
                    <w:color w:val="000000"/>
                    <w:kern w:val="0"/>
                    <w:sz w:val="18"/>
                    <w:szCs w:val="18"/>
                    <w:highlight w:val="yellow"/>
                  </w:rPr>
                </w:rPrChange>
              </w:rPr>
              <w:t>6秒</w:t>
            </w:r>
          </w:p>
        </w:tc>
        <w:tc>
          <w:tcPr>
            <w:tcW w:w="3006" w:type="dxa"/>
            <w:vMerge/>
            <w:tcBorders>
              <w:left w:val="nil"/>
              <w:bottom w:val="single" w:sz="4" w:space="0" w:color="auto"/>
              <w:right w:val="single" w:sz="4" w:space="0" w:color="auto"/>
            </w:tcBorders>
            <w:vAlign w:val="center"/>
          </w:tcPr>
          <w:p w14:paraId="09895BE6" w14:textId="77777777" w:rsidR="00190BF3" w:rsidRPr="0048714D" w:rsidRDefault="00190BF3" w:rsidP="00190BF3">
            <w:pPr>
              <w:widowControl/>
              <w:spacing w:line="240" w:lineRule="auto"/>
              <w:ind w:firstLineChars="0" w:firstLine="0"/>
              <w:rPr>
                <w:rFonts w:ascii="宋体" w:hAnsi="宋体" w:cs="宋体"/>
                <w:color w:val="000000"/>
                <w:kern w:val="0"/>
                <w:sz w:val="18"/>
                <w:szCs w:val="18"/>
                <w:rPrChange w:id="390" w:author="Windows 用户" w:date="2018-05-15T14:50:00Z">
                  <w:rPr>
                    <w:rFonts w:ascii="宋体" w:hAnsi="宋体" w:cs="宋体"/>
                    <w:color w:val="000000"/>
                    <w:kern w:val="0"/>
                    <w:sz w:val="18"/>
                    <w:szCs w:val="18"/>
                    <w:highlight w:val="yellow"/>
                  </w:rPr>
                </w:rPrChange>
              </w:rPr>
            </w:pPr>
          </w:p>
        </w:tc>
        <w:tc>
          <w:tcPr>
            <w:tcW w:w="756" w:type="dxa"/>
            <w:vMerge/>
            <w:tcBorders>
              <w:left w:val="nil"/>
              <w:bottom w:val="single" w:sz="4" w:space="0" w:color="auto"/>
              <w:right w:val="single" w:sz="4" w:space="0" w:color="auto"/>
            </w:tcBorders>
            <w:vAlign w:val="center"/>
          </w:tcPr>
          <w:p w14:paraId="75973F92" w14:textId="77777777" w:rsidR="00190BF3" w:rsidRPr="0048714D" w:rsidRDefault="00190BF3" w:rsidP="00190BF3">
            <w:pPr>
              <w:widowControl/>
              <w:spacing w:line="240" w:lineRule="auto"/>
              <w:ind w:firstLineChars="0" w:firstLine="0"/>
              <w:rPr>
                <w:rFonts w:ascii="宋体" w:hAnsi="宋体" w:cs="宋体"/>
                <w:color w:val="000000"/>
                <w:kern w:val="0"/>
                <w:sz w:val="18"/>
                <w:szCs w:val="18"/>
                <w:rPrChange w:id="391" w:author="Windows 用户" w:date="2018-05-15T14:50:00Z">
                  <w:rPr>
                    <w:rFonts w:ascii="宋体" w:hAnsi="宋体" w:cs="宋体"/>
                    <w:color w:val="000000"/>
                    <w:kern w:val="0"/>
                    <w:sz w:val="18"/>
                    <w:szCs w:val="18"/>
                    <w:highlight w:val="yellow"/>
                  </w:rPr>
                </w:rPrChange>
              </w:rPr>
            </w:pPr>
          </w:p>
        </w:tc>
      </w:tr>
      <w:tr w:rsidR="00FC22B5" w:rsidRPr="0048714D" w14:paraId="715DC883" w14:textId="12AF7165" w:rsidTr="00954C57">
        <w:trPr>
          <w:trHeight w:val="270"/>
        </w:trPr>
        <w:tc>
          <w:tcPr>
            <w:tcW w:w="987" w:type="dxa"/>
            <w:vMerge/>
            <w:tcBorders>
              <w:left w:val="single" w:sz="4" w:space="0" w:color="auto"/>
              <w:right w:val="single" w:sz="4" w:space="0" w:color="auto"/>
            </w:tcBorders>
            <w:vAlign w:val="center"/>
          </w:tcPr>
          <w:p w14:paraId="3BB97CE5" w14:textId="77777777" w:rsidR="00190BF3" w:rsidRPr="0048714D" w:rsidRDefault="00190BF3" w:rsidP="00190BF3">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5F93754" w14:textId="7166267F" w:rsidR="00190BF3" w:rsidRPr="0048714D" w:rsidRDefault="00190BF3" w:rsidP="00190BF3">
            <w:pPr>
              <w:widowControl/>
              <w:spacing w:line="240" w:lineRule="auto"/>
              <w:ind w:firstLineChars="0" w:firstLine="0"/>
              <w:rPr>
                <w:rFonts w:ascii="宋体" w:hAnsi="宋体" w:cs="宋体"/>
                <w:color w:val="000000"/>
                <w:kern w:val="0"/>
                <w:sz w:val="18"/>
                <w:szCs w:val="18"/>
                <w:rPrChange w:id="39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93" w:author="Windows 用户" w:date="2018-05-15T14:50:00Z">
                  <w:rPr>
                    <w:rFonts w:ascii="宋体" w:hAnsi="宋体" w:cs="宋体" w:hint="eastAsia"/>
                    <w:color w:val="000000"/>
                    <w:kern w:val="0"/>
                    <w:sz w:val="18"/>
                    <w:szCs w:val="18"/>
                    <w:highlight w:val="yellow"/>
                  </w:rPr>
                </w:rPrChange>
              </w:rPr>
              <w:t>异地移动呼叫本地第三方（电信）（转接费</w:t>
            </w:r>
            <w:r w:rsidRPr="0048714D">
              <w:rPr>
                <w:rFonts w:ascii="宋体" w:hAnsi="宋体" w:cs="宋体"/>
                <w:color w:val="000000"/>
                <w:kern w:val="0"/>
                <w:sz w:val="18"/>
                <w:szCs w:val="18"/>
                <w:rPrChange w:id="394" w:author="Windows 用户" w:date="2018-05-15T14:50:00Z">
                  <w:rPr>
                    <w:rFonts w:ascii="宋体" w:hAnsi="宋体" w:cs="宋体"/>
                    <w:color w:val="000000"/>
                    <w:kern w:val="0"/>
                    <w:sz w:val="18"/>
                    <w:szCs w:val="18"/>
                    <w:highlight w:val="yellow"/>
                  </w:rPr>
                </w:rPrChange>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4CC7F0F" w14:textId="16899117" w:rsidR="00190BF3" w:rsidRPr="0048714D" w:rsidRDefault="00190BF3" w:rsidP="00190BF3">
            <w:pPr>
              <w:widowControl/>
              <w:spacing w:line="240" w:lineRule="auto"/>
              <w:ind w:firstLineChars="0" w:firstLine="0"/>
              <w:rPr>
                <w:rFonts w:ascii="宋体" w:hAnsi="宋体" w:cs="宋体"/>
                <w:color w:val="000000"/>
                <w:kern w:val="0"/>
                <w:sz w:val="18"/>
                <w:szCs w:val="18"/>
                <w:rPrChange w:id="39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96" w:author="Windows 用户" w:date="2018-05-15T14:50:00Z">
                  <w:rPr>
                    <w:rFonts w:ascii="宋体" w:hAnsi="宋体" w:cs="宋体" w:hint="eastAsia"/>
                    <w:color w:val="000000"/>
                    <w:kern w:val="0"/>
                    <w:sz w:val="18"/>
                    <w:szCs w:val="18"/>
                    <w:highlight w:val="yellow"/>
                  </w:rPr>
                </w:rPrChange>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43351B8" w14:textId="368FE6EA" w:rsidR="00190BF3" w:rsidRPr="0048714D" w:rsidRDefault="00190BF3" w:rsidP="00190BF3">
            <w:pPr>
              <w:widowControl/>
              <w:spacing w:line="240" w:lineRule="auto"/>
              <w:ind w:firstLineChars="0" w:firstLine="0"/>
              <w:rPr>
                <w:rFonts w:ascii="宋体" w:hAnsi="宋体" w:cs="宋体"/>
                <w:color w:val="000000"/>
                <w:kern w:val="0"/>
                <w:sz w:val="18"/>
                <w:szCs w:val="18"/>
                <w:rPrChange w:id="397"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398"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FD2CF90" w14:textId="499A6464" w:rsidR="00190BF3" w:rsidRPr="0048714D" w:rsidRDefault="00190BF3" w:rsidP="00190BF3">
            <w:pPr>
              <w:widowControl/>
              <w:spacing w:line="240" w:lineRule="auto"/>
              <w:ind w:firstLineChars="0" w:firstLine="0"/>
              <w:rPr>
                <w:rFonts w:ascii="宋体" w:hAnsi="宋体" w:cs="宋体"/>
                <w:color w:val="000000"/>
                <w:kern w:val="0"/>
                <w:sz w:val="18"/>
                <w:szCs w:val="18"/>
                <w:rPrChange w:id="399"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00" w:author="Windows 用户" w:date="2018-05-15T14:50:00Z">
                  <w:rPr>
                    <w:rFonts w:ascii="宋体" w:hAnsi="宋体" w:cs="宋体"/>
                    <w:color w:val="000000"/>
                    <w:kern w:val="0"/>
                    <w:sz w:val="18"/>
                    <w:szCs w:val="18"/>
                    <w:highlight w:val="yellow"/>
                  </w:rPr>
                </w:rPrChange>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571D1B4" w14:textId="430A31CF" w:rsidR="00190BF3" w:rsidRPr="0048714D" w:rsidRDefault="00190BF3" w:rsidP="00190BF3">
            <w:pPr>
              <w:widowControl/>
              <w:spacing w:line="240" w:lineRule="auto"/>
              <w:ind w:firstLineChars="0" w:firstLine="0"/>
              <w:rPr>
                <w:rFonts w:ascii="宋体" w:hAnsi="宋体" w:cs="宋体"/>
                <w:color w:val="000000"/>
                <w:kern w:val="0"/>
                <w:sz w:val="18"/>
                <w:szCs w:val="18"/>
                <w:rPrChange w:id="401"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02"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7925B819" w14:textId="77777777" w:rsidR="00190BF3" w:rsidRPr="0048714D" w:rsidRDefault="00190BF3" w:rsidP="00190BF3">
            <w:pPr>
              <w:widowControl/>
              <w:spacing w:line="240" w:lineRule="auto"/>
              <w:ind w:firstLineChars="0" w:firstLine="0"/>
              <w:rPr>
                <w:rFonts w:ascii="宋体" w:hAnsi="宋体" w:cs="宋体"/>
                <w:color w:val="000000"/>
                <w:kern w:val="0"/>
                <w:sz w:val="18"/>
                <w:szCs w:val="18"/>
                <w:rPrChange w:id="40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04" w:author="Windows 用户" w:date="2018-05-15T14:50:00Z">
                  <w:rPr>
                    <w:rFonts w:ascii="宋体" w:hAnsi="宋体" w:cs="宋体" w:hint="eastAsia"/>
                    <w:color w:val="000000"/>
                    <w:kern w:val="0"/>
                    <w:sz w:val="18"/>
                    <w:szCs w:val="18"/>
                    <w:highlight w:val="yellow"/>
                  </w:rPr>
                </w:rPrChange>
              </w:rPr>
              <w:t>主叫：移动手机号码、铁通固话，长途，非</w:t>
            </w:r>
            <w:r w:rsidRPr="0048714D">
              <w:rPr>
                <w:rFonts w:ascii="宋体" w:hAnsi="宋体" w:cs="宋体"/>
                <w:color w:val="000000"/>
                <w:kern w:val="0"/>
                <w:sz w:val="18"/>
                <w:szCs w:val="18"/>
                <w:rPrChange w:id="405" w:author="Windows 用户" w:date="2018-05-15T14:50:00Z">
                  <w:rPr>
                    <w:rFonts w:ascii="宋体" w:hAnsi="宋体" w:cs="宋体"/>
                    <w:color w:val="000000"/>
                    <w:kern w:val="0"/>
                    <w:sz w:val="18"/>
                    <w:szCs w:val="18"/>
                    <w:highlight w:val="yellow"/>
                  </w:rPr>
                </w:rPrChange>
              </w:rPr>
              <w:t>IP接入</w:t>
            </w:r>
          </w:p>
          <w:p w14:paraId="3714987C" w14:textId="77777777" w:rsidR="00190BF3" w:rsidRPr="0048714D" w:rsidRDefault="00190BF3" w:rsidP="00190BF3">
            <w:pPr>
              <w:widowControl/>
              <w:spacing w:line="240" w:lineRule="auto"/>
              <w:ind w:firstLineChars="0" w:firstLine="0"/>
              <w:rPr>
                <w:rFonts w:ascii="宋体" w:hAnsi="宋体" w:cs="宋体"/>
                <w:color w:val="000000"/>
                <w:kern w:val="0"/>
                <w:sz w:val="18"/>
                <w:szCs w:val="18"/>
                <w:rPrChange w:id="40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07" w:author="Windows 用户" w:date="2018-05-15T14:50:00Z">
                  <w:rPr>
                    <w:rFonts w:ascii="宋体" w:hAnsi="宋体" w:cs="宋体" w:hint="eastAsia"/>
                    <w:color w:val="000000"/>
                    <w:kern w:val="0"/>
                    <w:sz w:val="18"/>
                    <w:szCs w:val="18"/>
                    <w:highlight w:val="yellow"/>
                  </w:rPr>
                </w:rPrChange>
              </w:rPr>
              <w:t>被叫：电信手机号码、固话，非长途，非</w:t>
            </w:r>
            <w:r w:rsidRPr="0048714D">
              <w:rPr>
                <w:rFonts w:ascii="宋体" w:hAnsi="宋体" w:cs="宋体"/>
                <w:color w:val="000000"/>
                <w:kern w:val="0"/>
                <w:sz w:val="18"/>
                <w:szCs w:val="18"/>
                <w:rPrChange w:id="408" w:author="Windows 用户" w:date="2018-05-15T14:50:00Z">
                  <w:rPr>
                    <w:rFonts w:ascii="宋体" w:hAnsi="宋体" w:cs="宋体"/>
                    <w:color w:val="000000"/>
                    <w:kern w:val="0"/>
                    <w:sz w:val="18"/>
                    <w:szCs w:val="18"/>
                    <w:highlight w:val="yellow"/>
                  </w:rPr>
                </w:rPrChange>
              </w:rPr>
              <w:t>IP接入</w:t>
            </w:r>
          </w:p>
          <w:p w14:paraId="0A86D31D" w14:textId="2C2A9B33" w:rsidR="00190BF3" w:rsidRPr="0048714D" w:rsidRDefault="00190BF3" w:rsidP="00190BF3">
            <w:pPr>
              <w:widowControl/>
              <w:spacing w:line="240" w:lineRule="auto"/>
              <w:ind w:firstLineChars="0" w:firstLine="0"/>
              <w:rPr>
                <w:rFonts w:ascii="宋体" w:hAnsi="宋体" w:cs="宋体"/>
                <w:color w:val="000000"/>
                <w:kern w:val="0"/>
                <w:sz w:val="18"/>
                <w:szCs w:val="18"/>
                <w:rPrChange w:id="40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10" w:author="Windows 用户" w:date="2018-05-15T14:50:00Z">
                  <w:rPr>
                    <w:rFonts w:ascii="宋体" w:hAnsi="宋体" w:cs="宋体" w:hint="eastAsia"/>
                    <w:color w:val="000000"/>
                    <w:kern w:val="0"/>
                    <w:sz w:val="18"/>
                    <w:szCs w:val="18"/>
                    <w:highlight w:val="yellow"/>
                  </w:rPr>
                </w:rPrChange>
              </w:rPr>
              <w:lastRenderedPageBreak/>
              <w:t>中继：移动、联通</w:t>
            </w:r>
          </w:p>
        </w:tc>
        <w:tc>
          <w:tcPr>
            <w:tcW w:w="756" w:type="dxa"/>
            <w:tcBorders>
              <w:top w:val="single" w:sz="4" w:space="0" w:color="auto"/>
              <w:left w:val="nil"/>
              <w:bottom w:val="single" w:sz="4" w:space="0" w:color="auto"/>
              <w:right w:val="single" w:sz="4" w:space="0" w:color="auto"/>
            </w:tcBorders>
            <w:vAlign w:val="center"/>
          </w:tcPr>
          <w:p w14:paraId="6F9DF825" w14:textId="76DFC075" w:rsidR="00190BF3" w:rsidRPr="0048714D" w:rsidRDefault="00FC22B5" w:rsidP="00190BF3">
            <w:pPr>
              <w:widowControl/>
              <w:spacing w:line="240" w:lineRule="auto"/>
              <w:ind w:firstLineChars="0" w:firstLine="0"/>
              <w:rPr>
                <w:rFonts w:ascii="宋体" w:hAnsi="宋体" w:cs="宋体"/>
                <w:color w:val="000000"/>
                <w:kern w:val="0"/>
                <w:sz w:val="18"/>
                <w:szCs w:val="18"/>
                <w:rPrChange w:id="411"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12" w:author="Windows 用户" w:date="2018-05-15T14:50:00Z">
                  <w:rPr>
                    <w:rFonts w:ascii="宋体" w:hAnsi="宋体" w:cs="宋体"/>
                    <w:color w:val="000000"/>
                    <w:kern w:val="0"/>
                    <w:sz w:val="18"/>
                    <w:szCs w:val="18"/>
                    <w:highlight w:val="yellow"/>
                  </w:rPr>
                </w:rPrChange>
              </w:rPr>
              <w:lastRenderedPageBreak/>
              <w:t>5</w:t>
            </w:r>
          </w:p>
        </w:tc>
      </w:tr>
      <w:tr w:rsidR="00FC22B5" w:rsidRPr="0048714D" w14:paraId="357C3EB2" w14:textId="1A459616" w:rsidTr="00954C57">
        <w:trPr>
          <w:trHeight w:val="270"/>
        </w:trPr>
        <w:tc>
          <w:tcPr>
            <w:tcW w:w="987" w:type="dxa"/>
            <w:vMerge/>
            <w:tcBorders>
              <w:left w:val="single" w:sz="4" w:space="0" w:color="auto"/>
              <w:right w:val="single" w:sz="4" w:space="0" w:color="auto"/>
            </w:tcBorders>
            <w:vAlign w:val="center"/>
          </w:tcPr>
          <w:p w14:paraId="03F3B28F" w14:textId="77777777" w:rsidR="00190BF3" w:rsidRPr="0048714D" w:rsidRDefault="00190BF3" w:rsidP="00190BF3">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715CFB2" w14:textId="6710A465" w:rsidR="00190BF3" w:rsidRPr="0048714D" w:rsidRDefault="00190BF3" w:rsidP="00190BF3">
            <w:pPr>
              <w:widowControl/>
              <w:spacing w:line="240" w:lineRule="auto"/>
              <w:ind w:firstLineChars="0" w:firstLine="0"/>
              <w:rPr>
                <w:rFonts w:ascii="宋体" w:hAnsi="宋体" w:cs="宋体"/>
                <w:color w:val="000000"/>
                <w:kern w:val="0"/>
                <w:sz w:val="18"/>
                <w:szCs w:val="18"/>
                <w:rPrChange w:id="41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14" w:author="Windows 用户" w:date="2018-05-15T14:50:00Z">
                  <w:rPr>
                    <w:rFonts w:ascii="宋体" w:hAnsi="宋体" w:cs="宋体" w:hint="eastAsia"/>
                    <w:color w:val="000000"/>
                    <w:kern w:val="0"/>
                    <w:sz w:val="18"/>
                    <w:szCs w:val="18"/>
                    <w:highlight w:val="yellow"/>
                  </w:rPr>
                </w:rPrChange>
              </w:rPr>
              <w:t>本地移动用户呼叫异地第三方（电信）（经联通长途网）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ACDBEE6" w14:textId="3FFBA529" w:rsidR="00190BF3" w:rsidRPr="0048714D" w:rsidRDefault="00190BF3" w:rsidP="00190BF3">
            <w:pPr>
              <w:widowControl/>
              <w:spacing w:line="240" w:lineRule="auto"/>
              <w:ind w:firstLineChars="0" w:firstLine="0"/>
              <w:rPr>
                <w:rFonts w:ascii="宋体" w:hAnsi="宋体" w:cs="宋体"/>
                <w:color w:val="000000"/>
                <w:kern w:val="0"/>
                <w:sz w:val="18"/>
                <w:szCs w:val="18"/>
                <w:rPrChange w:id="41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16" w:author="Windows 用户" w:date="2018-05-15T14:50:00Z">
                  <w:rPr>
                    <w:rFonts w:ascii="宋体" w:hAnsi="宋体" w:cs="宋体" w:hint="eastAsia"/>
                    <w:color w:val="000000"/>
                    <w:kern w:val="0"/>
                    <w:sz w:val="18"/>
                    <w:szCs w:val="18"/>
                    <w:highlight w:val="yellow"/>
                  </w:rPr>
                </w:rPrChange>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221523A" w14:textId="33FBF67A" w:rsidR="00190BF3" w:rsidRPr="0048714D" w:rsidRDefault="00190BF3" w:rsidP="00190BF3">
            <w:pPr>
              <w:widowControl/>
              <w:spacing w:line="240" w:lineRule="auto"/>
              <w:ind w:firstLineChars="0" w:firstLine="0"/>
              <w:rPr>
                <w:rFonts w:ascii="宋体" w:hAnsi="宋体" w:cs="宋体"/>
                <w:color w:val="000000"/>
                <w:kern w:val="0"/>
                <w:sz w:val="18"/>
                <w:szCs w:val="18"/>
                <w:rPrChange w:id="417"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18"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35C3849" w14:textId="642B8554" w:rsidR="00190BF3" w:rsidRPr="0048714D" w:rsidRDefault="00190BF3" w:rsidP="00190BF3">
            <w:pPr>
              <w:widowControl/>
              <w:spacing w:line="240" w:lineRule="auto"/>
              <w:ind w:firstLineChars="0" w:firstLine="0"/>
              <w:rPr>
                <w:rFonts w:ascii="宋体" w:hAnsi="宋体" w:cs="宋体"/>
                <w:color w:val="000000"/>
                <w:kern w:val="0"/>
                <w:sz w:val="18"/>
                <w:szCs w:val="18"/>
                <w:rPrChange w:id="419"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20" w:author="Windows 用户" w:date="2018-05-15T14:50:00Z">
                  <w:rPr>
                    <w:rFonts w:ascii="宋体" w:hAnsi="宋体" w:cs="宋体"/>
                    <w:color w:val="000000"/>
                    <w:kern w:val="0"/>
                    <w:sz w:val="18"/>
                    <w:szCs w:val="18"/>
                    <w:highlight w:val="yellow"/>
                  </w:rPr>
                </w:rPrChange>
              </w:rPr>
              <w:t>A-0.006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3E831B8" w14:textId="74A6CDA4" w:rsidR="00190BF3" w:rsidRPr="0048714D" w:rsidRDefault="00190BF3" w:rsidP="00190BF3">
            <w:pPr>
              <w:widowControl/>
              <w:spacing w:line="240" w:lineRule="auto"/>
              <w:ind w:firstLineChars="0" w:firstLine="0"/>
              <w:rPr>
                <w:rFonts w:ascii="宋体" w:hAnsi="宋体" w:cs="宋体"/>
                <w:color w:val="000000"/>
                <w:kern w:val="0"/>
                <w:sz w:val="18"/>
                <w:szCs w:val="18"/>
                <w:rPrChange w:id="421"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22"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3E2BFC85" w14:textId="00E73F1F" w:rsidR="00190BF3" w:rsidRPr="0048714D" w:rsidRDefault="00190BF3" w:rsidP="00190BF3">
            <w:pPr>
              <w:widowControl/>
              <w:spacing w:line="240" w:lineRule="auto"/>
              <w:ind w:firstLineChars="0" w:firstLine="0"/>
              <w:rPr>
                <w:rFonts w:ascii="宋体" w:hAnsi="宋体" w:cs="宋体"/>
                <w:color w:val="000000"/>
                <w:kern w:val="0"/>
                <w:sz w:val="18"/>
                <w:szCs w:val="18"/>
                <w:rPrChange w:id="42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24" w:author="Windows 用户" w:date="2018-05-15T14:50:00Z">
                  <w:rPr>
                    <w:rFonts w:ascii="宋体" w:hAnsi="宋体" w:cs="宋体" w:hint="eastAsia"/>
                    <w:color w:val="000000"/>
                    <w:kern w:val="0"/>
                    <w:sz w:val="18"/>
                    <w:szCs w:val="18"/>
                    <w:highlight w:val="yellow"/>
                  </w:rPr>
                </w:rPrChange>
              </w:rPr>
              <w:t>主叫：移动手机号码、铁通固话，非长途，非</w:t>
            </w:r>
            <w:r w:rsidRPr="0048714D">
              <w:rPr>
                <w:rFonts w:ascii="宋体" w:hAnsi="宋体" w:cs="宋体"/>
                <w:color w:val="000000"/>
                <w:kern w:val="0"/>
                <w:sz w:val="18"/>
                <w:szCs w:val="18"/>
                <w:rPrChange w:id="425" w:author="Windows 用户" w:date="2018-05-15T14:50:00Z">
                  <w:rPr>
                    <w:rFonts w:ascii="宋体" w:hAnsi="宋体" w:cs="宋体"/>
                    <w:color w:val="000000"/>
                    <w:kern w:val="0"/>
                    <w:sz w:val="18"/>
                    <w:szCs w:val="18"/>
                    <w:highlight w:val="yellow"/>
                  </w:rPr>
                </w:rPrChange>
              </w:rPr>
              <w:t>IP接入</w:t>
            </w:r>
          </w:p>
          <w:p w14:paraId="3883628B" w14:textId="77777777" w:rsidR="00190BF3" w:rsidRPr="0048714D" w:rsidRDefault="00190BF3" w:rsidP="00190BF3">
            <w:pPr>
              <w:widowControl/>
              <w:spacing w:line="240" w:lineRule="auto"/>
              <w:ind w:firstLineChars="0" w:firstLine="0"/>
              <w:rPr>
                <w:rFonts w:ascii="宋体" w:hAnsi="宋体" w:cs="宋体"/>
                <w:color w:val="000000"/>
                <w:kern w:val="0"/>
                <w:sz w:val="18"/>
                <w:szCs w:val="18"/>
                <w:rPrChange w:id="42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27" w:author="Windows 用户" w:date="2018-05-15T14:50:00Z">
                  <w:rPr>
                    <w:rFonts w:ascii="宋体" w:hAnsi="宋体" w:cs="宋体" w:hint="eastAsia"/>
                    <w:color w:val="000000"/>
                    <w:kern w:val="0"/>
                    <w:sz w:val="18"/>
                    <w:szCs w:val="18"/>
                    <w:highlight w:val="yellow"/>
                  </w:rPr>
                </w:rPrChange>
              </w:rPr>
              <w:t>被叫：电信手机号码、固话，长途，非</w:t>
            </w:r>
            <w:r w:rsidRPr="0048714D">
              <w:rPr>
                <w:rFonts w:ascii="宋体" w:hAnsi="宋体" w:cs="宋体"/>
                <w:color w:val="000000"/>
                <w:kern w:val="0"/>
                <w:sz w:val="18"/>
                <w:szCs w:val="18"/>
                <w:rPrChange w:id="428" w:author="Windows 用户" w:date="2018-05-15T14:50:00Z">
                  <w:rPr>
                    <w:rFonts w:ascii="宋体" w:hAnsi="宋体" w:cs="宋体"/>
                    <w:color w:val="000000"/>
                    <w:kern w:val="0"/>
                    <w:sz w:val="18"/>
                    <w:szCs w:val="18"/>
                    <w:highlight w:val="yellow"/>
                  </w:rPr>
                </w:rPrChange>
              </w:rPr>
              <w:t>IP接入</w:t>
            </w:r>
          </w:p>
          <w:p w14:paraId="6DC83A94" w14:textId="23683B60" w:rsidR="00190BF3" w:rsidRPr="0048714D" w:rsidRDefault="00190BF3" w:rsidP="00190BF3">
            <w:pPr>
              <w:widowControl/>
              <w:spacing w:line="240" w:lineRule="auto"/>
              <w:ind w:firstLineChars="0" w:firstLine="0"/>
              <w:rPr>
                <w:rFonts w:ascii="宋体" w:hAnsi="宋体" w:cs="宋体"/>
                <w:color w:val="000000"/>
                <w:kern w:val="0"/>
                <w:sz w:val="18"/>
                <w:szCs w:val="18"/>
                <w:rPrChange w:id="42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30" w:author="Windows 用户" w:date="2018-05-15T14:50:00Z">
                  <w:rPr>
                    <w:rFonts w:ascii="宋体" w:hAnsi="宋体" w:cs="宋体" w:hint="eastAsia"/>
                    <w:color w:val="000000"/>
                    <w:kern w:val="0"/>
                    <w:sz w:val="18"/>
                    <w:szCs w:val="18"/>
                    <w:highlight w:val="yellow"/>
                  </w:rPr>
                </w:rPrChange>
              </w:rPr>
              <w:t>中继：移动、联通</w:t>
            </w:r>
          </w:p>
        </w:tc>
        <w:tc>
          <w:tcPr>
            <w:tcW w:w="756" w:type="dxa"/>
            <w:tcBorders>
              <w:top w:val="single" w:sz="4" w:space="0" w:color="auto"/>
              <w:left w:val="nil"/>
              <w:bottom w:val="single" w:sz="4" w:space="0" w:color="auto"/>
              <w:right w:val="single" w:sz="4" w:space="0" w:color="auto"/>
            </w:tcBorders>
            <w:vAlign w:val="center"/>
          </w:tcPr>
          <w:p w14:paraId="7A9B7A2B" w14:textId="426D2A0E" w:rsidR="00190BF3" w:rsidRPr="0048714D" w:rsidRDefault="00FC22B5" w:rsidP="00190BF3">
            <w:pPr>
              <w:widowControl/>
              <w:spacing w:line="240" w:lineRule="auto"/>
              <w:ind w:firstLineChars="0" w:firstLine="0"/>
              <w:rPr>
                <w:rFonts w:ascii="宋体" w:hAnsi="宋体" w:cs="宋体"/>
                <w:color w:val="000000"/>
                <w:kern w:val="0"/>
                <w:sz w:val="18"/>
                <w:szCs w:val="18"/>
                <w:rPrChange w:id="431"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32" w:author="Windows 用户" w:date="2018-05-15T14:50:00Z">
                  <w:rPr>
                    <w:rFonts w:ascii="宋体" w:hAnsi="宋体" w:cs="宋体"/>
                    <w:color w:val="000000"/>
                    <w:kern w:val="0"/>
                    <w:sz w:val="18"/>
                    <w:szCs w:val="18"/>
                    <w:highlight w:val="yellow"/>
                  </w:rPr>
                </w:rPrChange>
              </w:rPr>
              <w:t>6</w:t>
            </w:r>
          </w:p>
        </w:tc>
      </w:tr>
      <w:tr w:rsidR="00FC22B5" w:rsidRPr="0048714D" w14:paraId="3CA99AA6" w14:textId="39AABBF5" w:rsidTr="00954C57">
        <w:trPr>
          <w:trHeight w:val="270"/>
        </w:trPr>
        <w:tc>
          <w:tcPr>
            <w:tcW w:w="987" w:type="dxa"/>
            <w:vMerge/>
            <w:tcBorders>
              <w:left w:val="single" w:sz="4" w:space="0" w:color="auto"/>
              <w:right w:val="single" w:sz="4" w:space="0" w:color="auto"/>
            </w:tcBorders>
            <w:vAlign w:val="center"/>
          </w:tcPr>
          <w:p w14:paraId="3F845B6B" w14:textId="77777777" w:rsidR="00190BF3" w:rsidRPr="0048714D" w:rsidRDefault="00190BF3" w:rsidP="00190BF3">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3B3FD19" w14:textId="7D2EBE9D" w:rsidR="00190BF3" w:rsidRPr="0048714D" w:rsidRDefault="00190BF3" w:rsidP="00190BF3">
            <w:pPr>
              <w:widowControl/>
              <w:spacing w:line="240" w:lineRule="auto"/>
              <w:ind w:firstLineChars="0" w:firstLine="0"/>
              <w:rPr>
                <w:rFonts w:ascii="宋体" w:hAnsi="宋体" w:cs="宋体"/>
                <w:color w:val="000000"/>
                <w:kern w:val="0"/>
                <w:sz w:val="18"/>
                <w:szCs w:val="18"/>
                <w:rPrChange w:id="43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34" w:author="Windows 用户" w:date="2018-05-15T14:50:00Z">
                  <w:rPr>
                    <w:rFonts w:ascii="宋体" w:hAnsi="宋体" w:cs="宋体" w:hint="eastAsia"/>
                    <w:color w:val="000000"/>
                    <w:kern w:val="0"/>
                    <w:sz w:val="18"/>
                    <w:szCs w:val="18"/>
                    <w:highlight w:val="yellow"/>
                  </w:rPr>
                </w:rPrChange>
              </w:rPr>
              <w:t>异地第三方（电信）呼叫本地移动用户结算费）（经联通长途网）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B019122" w14:textId="40B14750" w:rsidR="00190BF3" w:rsidRPr="0048714D" w:rsidRDefault="00190BF3" w:rsidP="00190BF3">
            <w:pPr>
              <w:widowControl/>
              <w:spacing w:line="240" w:lineRule="auto"/>
              <w:ind w:firstLineChars="0" w:firstLine="0"/>
              <w:rPr>
                <w:rFonts w:ascii="宋体" w:hAnsi="宋体" w:cs="宋体"/>
                <w:color w:val="000000"/>
                <w:kern w:val="0"/>
                <w:sz w:val="18"/>
                <w:szCs w:val="18"/>
                <w:rPrChange w:id="43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36" w:author="Windows 用户" w:date="2018-05-15T14:50:00Z">
                  <w:rPr>
                    <w:rFonts w:ascii="宋体" w:hAnsi="宋体" w:cs="宋体" w:hint="eastAsia"/>
                    <w:color w:val="000000"/>
                    <w:kern w:val="0"/>
                    <w:sz w:val="18"/>
                    <w:szCs w:val="18"/>
                    <w:highlight w:val="yellow"/>
                  </w:rPr>
                </w:rPrChange>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6299227" w14:textId="6C09A233" w:rsidR="00190BF3" w:rsidRPr="0048714D" w:rsidRDefault="00190BF3" w:rsidP="00190BF3">
            <w:pPr>
              <w:widowControl/>
              <w:spacing w:line="240" w:lineRule="auto"/>
              <w:ind w:firstLineChars="0" w:firstLine="0"/>
              <w:rPr>
                <w:rFonts w:ascii="宋体" w:hAnsi="宋体" w:cs="宋体"/>
                <w:color w:val="000000"/>
                <w:kern w:val="0"/>
                <w:sz w:val="18"/>
                <w:szCs w:val="18"/>
                <w:rPrChange w:id="437"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38" w:author="Windows 用户" w:date="2018-05-15T14:50:00Z">
                  <w:rPr>
                    <w:rFonts w:ascii="宋体" w:hAnsi="宋体" w:cs="宋体" w:hint="eastAsia"/>
                    <w:color w:val="000000"/>
                    <w:kern w:val="0"/>
                    <w:sz w:val="18"/>
                    <w:szCs w:val="18"/>
                    <w:highlight w:val="yellow"/>
                  </w:rPr>
                </w:rPrChange>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3D8C2FA" w14:textId="48A06C13" w:rsidR="00190BF3" w:rsidRPr="0048714D" w:rsidRDefault="00190BF3" w:rsidP="00190BF3">
            <w:pPr>
              <w:widowControl/>
              <w:spacing w:line="240" w:lineRule="auto"/>
              <w:ind w:firstLineChars="0" w:firstLine="0"/>
              <w:rPr>
                <w:rFonts w:ascii="宋体" w:hAnsi="宋体" w:cs="宋体"/>
                <w:color w:val="000000"/>
                <w:kern w:val="0"/>
                <w:sz w:val="18"/>
                <w:szCs w:val="18"/>
                <w:rPrChange w:id="439"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40" w:author="Windows 用户" w:date="2018-05-15T14:50:00Z">
                  <w:rPr>
                    <w:rFonts w:ascii="宋体" w:hAnsi="宋体" w:cs="宋体"/>
                    <w:color w:val="000000"/>
                    <w:kern w:val="0"/>
                    <w:sz w:val="18"/>
                    <w:szCs w:val="18"/>
                    <w:highlight w:val="yellow"/>
                  </w:rPr>
                </w:rPrChange>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DBCBE5E" w14:textId="4D5EDDF5" w:rsidR="00190BF3" w:rsidRPr="0048714D" w:rsidRDefault="00190BF3" w:rsidP="00190BF3">
            <w:pPr>
              <w:widowControl/>
              <w:spacing w:line="240" w:lineRule="auto"/>
              <w:ind w:firstLineChars="0" w:firstLine="0"/>
              <w:rPr>
                <w:rFonts w:ascii="宋体" w:hAnsi="宋体" w:cs="宋体"/>
                <w:color w:val="000000"/>
                <w:kern w:val="0"/>
                <w:sz w:val="18"/>
                <w:szCs w:val="18"/>
                <w:rPrChange w:id="441"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42"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4B75DDAA" w14:textId="77777777" w:rsidR="00190BF3" w:rsidRPr="0048714D" w:rsidRDefault="00190BF3" w:rsidP="00190BF3">
            <w:pPr>
              <w:widowControl/>
              <w:spacing w:line="240" w:lineRule="auto"/>
              <w:ind w:firstLineChars="0" w:firstLine="0"/>
              <w:rPr>
                <w:rFonts w:ascii="宋体" w:hAnsi="宋体" w:cs="宋体"/>
                <w:color w:val="000000"/>
                <w:kern w:val="0"/>
                <w:sz w:val="18"/>
                <w:szCs w:val="18"/>
                <w:rPrChange w:id="44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44" w:author="Windows 用户" w:date="2018-05-15T14:50:00Z">
                  <w:rPr>
                    <w:rFonts w:ascii="宋体" w:hAnsi="宋体" w:cs="宋体" w:hint="eastAsia"/>
                    <w:color w:val="000000"/>
                    <w:kern w:val="0"/>
                    <w:sz w:val="18"/>
                    <w:szCs w:val="18"/>
                    <w:highlight w:val="yellow"/>
                  </w:rPr>
                </w:rPrChange>
              </w:rPr>
              <w:t>主叫：电信手机号码、固话，长途，非</w:t>
            </w:r>
            <w:r w:rsidRPr="0048714D">
              <w:rPr>
                <w:rFonts w:ascii="宋体" w:hAnsi="宋体" w:cs="宋体"/>
                <w:color w:val="000000"/>
                <w:kern w:val="0"/>
                <w:sz w:val="18"/>
                <w:szCs w:val="18"/>
                <w:rPrChange w:id="445" w:author="Windows 用户" w:date="2018-05-15T14:50:00Z">
                  <w:rPr>
                    <w:rFonts w:ascii="宋体" w:hAnsi="宋体" w:cs="宋体"/>
                    <w:color w:val="000000"/>
                    <w:kern w:val="0"/>
                    <w:sz w:val="18"/>
                    <w:szCs w:val="18"/>
                    <w:highlight w:val="yellow"/>
                  </w:rPr>
                </w:rPrChange>
              </w:rPr>
              <w:t>IP接入</w:t>
            </w:r>
          </w:p>
          <w:p w14:paraId="03C59E8D" w14:textId="70F331DA" w:rsidR="00190BF3" w:rsidRPr="0048714D" w:rsidRDefault="00190BF3" w:rsidP="00190BF3">
            <w:pPr>
              <w:widowControl/>
              <w:spacing w:line="240" w:lineRule="auto"/>
              <w:ind w:firstLineChars="0" w:firstLine="0"/>
              <w:rPr>
                <w:rFonts w:ascii="宋体" w:hAnsi="宋体" w:cs="宋体"/>
                <w:color w:val="000000"/>
                <w:kern w:val="0"/>
                <w:sz w:val="18"/>
                <w:szCs w:val="18"/>
                <w:rPrChange w:id="44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47" w:author="Windows 用户" w:date="2018-05-15T14:50:00Z">
                  <w:rPr>
                    <w:rFonts w:ascii="宋体" w:hAnsi="宋体" w:cs="宋体" w:hint="eastAsia"/>
                    <w:color w:val="000000"/>
                    <w:kern w:val="0"/>
                    <w:sz w:val="18"/>
                    <w:szCs w:val="18"/>
                    <w:highlight w:val="yellow"/>
                  </w:rPr>
                </w:rPrChange>
              </w:rPr>
              <w:t>被叫：移动手机号码、铁通固话，非长途，非</w:t>
            </w:r>
            <w:r w:rsidRPr="0048714D">
              <w:rPr>
                <w:rFonts w:ascii="宋体" w:hAnsi="宋体" w:cs="宋体"/>
                <w:color w:val="000000"/>
                <w:kern w:val="0"/>
                <w:sz w:val="18"/>
                <w:szCs w:val="18"/>
                <w:rPrChange w:id="448" w:author="Windows 用户" w:date="2018-05-15T14:50:00Z">
                  <w:rPr>
                    <w:rFonts w:ascii="宋体" w:hAnsi="宋体" w:cs="宋体"/>
                    <w:color w:val="000000"/>
                    <w:kern w:val="0"/>
                    <w:sz w:val="18"/>
                    <w:szCs w:val="18"/>
                    <w:highlight w:val="yellow"/>
                  </w:rPr>
                </w:rPrChange>
              </w:rPr>
              <w:t>IP接入</w:t>
            </w:r>
          </w:p>
          <w:p w14:paraId="7CE01C46" w14:textId="4F6027E4" w:rsidR="00190BF3" w:rsidRPr="0048714D" w:rsidRDefault="00190BF3" w:rsidP="00190BF3">
            <w:pPr>
              <w:widowControl/>
              <w:spacing w:line="240" w:lineRule="auto"/>
              <w:ind w:firstLineChars="0" w:firstLine="0"/>
              <w:rPr>
                <w:rFonts w:ascii="宋体" w:hAnsi="宋体" w:cs="宋体"/>
                <w:color w:val="000000"/>
                <w:kern w:val="0"/>
                <w:sz w:val="18"/>
                <w:szCs w:val="18"/>
                <w:rPrChange w:id="44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50" w:author="Windows 用户" w:date="2018-05-15T14:50:00Z">
                  <w:rPr>
                    <w:rFonts w:ascii="宋体" w:hAnsi="宋体" w:cs="宋体" w:hint="eastAsia"/>
                    <w:color w:val="000000"/>
                    <w:kern w:val="0"/>
                    <w:sz w:val="18"/>
                    <w:szCs w:val="18"/>
                    <w:highlight w:val="yellow"/>
                  </w:rPr>
                </w:rPrChange>
              </w:rPr>
              <w:t>中继：移动、联通</w:t>
            </w:r>
          </w:p>
        </w:tc>
        <w:tc>
          <w:tcPr>
            <w:tcW w:w="756" w:type="dxa"/>
            <w:tcBorders>
              <w:top w:val="single" w:sz="4" w:space="0" w:color="auto"/>
              <w:left w:val="nil"/>
              <w:bottom w:val="single" w:sz="4" w:space="0" w:color="auto"/>
              <w:right w:val="single" w:sz="4" w:space="0" w:color="auto"/>
            </w:tcBorders>
            <w:vAlign w:val="center"/>
          </w:tcPr>
          <w:p w14:paraId="65F9750D" w14:textId="3CCC6A89" w:rsidR="00190BF3" w:rsidRPr="0048714D" w:rsidRDefault="00FC22B5" w:rsidP="00190BF3">
            <w:pPr>
              <w:widowControl/>
              <w:spacing w:line="240" w:lineRule="auto"/>
              <w:ind w:firstLineChars="0" w:firstLine="0"/>
              <w:rPr>
                <w:rFonts w:ascii="宋体" w:hAnsi="宋体" w:cs="宋体"/>
                <w:color w:val="000000"/>
                <w:kern w:val="0"/>
                <w:sz w:val="18"/>
                <w:szCs w:val="18"/>
                <w:rPrChange w:id="451"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52" w:author="Windows 用户" w:date="2018-05-15T14:50:00Z">
                  <w:rPr>
                    <w:rFonts w:ascii="宋体" w:hAnsi="宋体" w:cs="宋体"/>
                    <w:color w:val="000000"/>
                    <w:kern w:val="0"/>
                    <w:sz w:val="18"/>
                    <w:szCs w:val="18"/>
                    <w:highlight w:val="yellow"/>
                  </w:rPr>
                </w:rPrChange>
              </w:rPr>
              <w:t>7</w:t>
            </w:r>
          </w:p>
        </w:tc>
      </w:tr>
      <w:tr w:rsidR="00691ED5" w:rsidRPr="0048714D" w14:paraId="134B8A42" w14:textId="77777777" w:rsidTr="0048714D">
        <w:trPr>
          <w:trHeight w:val="270"/>
        </w:trPr>
        <w:tc>
          <w:tcPr>
            <w:tcW w:w="987" w:type="dxa"/>
            <w:vMerge/>
            <w:tcBorders>
              <w:left w:val="single" w:sz="4" w:space="0" w:color="auto"/>
              <w:right w:val="single" w:sz="4" w:space="0" w:color="auto"/>
            </w:tcBorders>
            <w:vAlign w:val="center"/>
          </w:tcPr>
          <w:p w14:paraId="1347F155"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A01F915" w14:textId="03881E64" w:rsidR="00691ED5" w:rsidRPr="0048714D" w:rsidRDefault="00B41574" w:rsidP="00691ED5">
            <w:pPr>
              <w:widowControl/>
              <w:spacing w:line="240" w:lineRule="auto"/>
              <w:ind w:firstLineChars="0" w:firstLine="0"/>
              <w:rPr>
                <w:rFonts w:ascii="宋体" w:hAnsi="宋体" w:cs="宋体"/>
                <w:color w:val="000000"/>
                <w:kern w:val="0"/>
                <w:sz w:val="18"/>
                <w:szCs w:val="18"/>
                <w:highlight w:val="yellow"/>
                <w:rPrChange w:id="453" w:author="Windows 用户" w:date="2018-05-15T14:51:00Z">
                  <w:rPr>
                    <w:rFonts w:ascii="宋体" w:hAnsi="宋体" w:cs="宋体"/>
                    <w:color w:val="000000"/>
                    <w:kern w:val="0"/>
                    <w:sz w:val="18"/>
                    <w:szCs w:val="18"/>
                  </w:rPr>
                </w:rPrChange>
              </w:rPr>
            </w:pPr>
            <w:r w:rsidRPr="0048714D">
              <w:rPr>
                <w:rFonts w:ascii="宋体" w:hAnsi="宋体" w:cs="宋体" w:hint="eastAsia"/>
                <w:color w:val="000000"/>
                <w:kern w:val="0"/>
                <w:sz w:val="18"/>
                <w:szCs w:val="18"/>
                <w:highlight w:val="yellow"/>
              </w:rPr>
              <w:t>异地第三方（电信）呼叫</w:t>
            </w:r>
            <w:r w:rsidR="00FC22B5" w:rsidRPr="0048714D">
              <w:rPr>
                <w:rFonts w:ascii="宋体" w:hAnsi="宋体" w:cs="宋体" w:hint="eastAsia"/>
                <w:color w:val="000000"/>
                <w:kern w:val="0"/>
                <w:sz w:val="18"/>
                <w:szCs w:val="18"/>
                <w:highlight w:val="yellow"/>
              </w:rPr>
              <w:t>本地</w:t>
            </w:r>
            <w:r w:rsidRPr="0048714D">
              <w:rPr>
                <w:rFonts w:ascii="宋体" w:hAnsi="宋体" w:cs="宋体" w:hint="eastAsia"/>
                <w:color w:val="000000"/>
                <w:kern w:val="0"/>
                <w:sz w:val="18"/>
                <w:szCs w:val="18"/>
                <w:highlight w:val="yellow"/>
              </w:rPr>
              <w:t>联通</w:t>
            </w:r>
            <w:r w:rsidR="00691ED5" w:rsidRPr="0048714D">
              <w:rPr>
                <w:rFonts w:ascii="宋体" w:hAnsi="宋体" w:cs="宋体" w:hint="eastAsia"/>
                <w:color w:val="000000"/>
                <w:kern w:val="0"/>
                <w:sz w:val="18"/>
                <w:szCs w:val="18"/>
                <w:highlight w:val="yellow"/>
              </w:rPr>
              <w:t>用户（转接费</w:t>
            </w:r>
            <w:r w:rsidR="00691ED5" w:rsidRPr="0048714D">
              <w:rPr>
                <w:rFonts w:ascii="宋体" w:hAnsi="宋体" w:cs="宋体"/>
                <w:color w:val="000000"/>
                <w:kern w:val="0"/>
                <w:sz w:val="18"/>
                <w:szCs w:val="18"/>
                <w:highlight w:val="yellow"/>
              </w:rPr>
              <w:t>+</w:t>
            </w:r>
            <w:r w:rsidR="00691ED5" w:rsidRPr="0048714D">
              <w:rPr>
                <w:rFonts w:ascii="宋体" w:hAnsi="宋体" w:cs="宋体" w:hint="eastAsia"/>
                <w:color w:val="000000"/>
                <w:kern w:val="0"/>
                <w:sz w:val="18"/>
                <w:szCs w:val="18"/>
                <w:highlight w:val="yellow"/>
              </w:rPr>
              <w:t>结算费）（经移动长途网）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8BD851A" w14:textId="60417EBB"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54" w:author="Windows 用户" w:date="2018-05-15T14:51:00Z">
                  <w:rPr>
                    <w:rFonts w:ascii="宋体" w:hAnsi="宋体" w:cs="宋体"/>
                    <w:color w:val="000000"/>
                    <w:kern w:val="0"/>
                    <w:sz w:val="18"/>
                    <w:szCs w:val="18"/>
                  </w:rPr>
                </w:rPrChange>
              </w:rPr>
            </w:pPr>
            <w:r w:rsidRPr="0048714D">
              <w:rPr>
                <w:rFonts w:ascii="宋体" w:hAnsi="宋体" w:cs="宋体" w:hint="eastAsia"/>
                <w:color w:val="000000"/>
                <w:kern w:val="0"/>
                <w:sz w:val="18"/>
                <w:szCs w:val="18"/>
                <w:highlight w:val="yellow"/>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9A8148F" w14:textId="60FE8AE5" w:rsidR="00691ED5" w:rsidRPr="0048714D" w:rsidRDefault="00FC22B5" w:rsidP="00691ED5">
            <w:pPr>
              <w:widowControl/>
              <w:spacing w:line="240" w:lineRule="auto"/>
              <w:ind w:firstLineChars="0" w:firstLine="0"/>
              <w:rPr>
                <w:rFonts w:ascii="宋体" w:hAnsi="宋体" w:cs="宋体"/>
                <w:color w:val="000000"/>
                <w:kern w:val="0"/>
                <w:sz w:val="18"/>
                <w:szCs w:val="18"/>
                <w:highlight w:val="yellow"/>
                <w:rPrChange w:id="455" w:author="Windows 用户" w:date="2018-05-15T14:51:00Z">
                  <w:rPr>
                    <w:rFonts w:ascii="宋体" w:hAnsi="宋体" w:cs="宋体"/>
                    <w:color w:val="000000"/>
                    <w:kern w:val="0"/>
                    <w:sz w:val="18"/>
                    <w:szCs w:val="18"/>
                  </w:rPr>
                </w:rPrChange>
              </w:rPr>
            </w:pPr>
            <w:r w:rsidRPr="0048714D">
              <w:rPr>
                <w:rFonts w:ascii="宋体" w:hAnsi="宋体" w:cs="宋体" w:hint="eastAsia"/>
                <w:color w:val="000000"/>
                <w:kern w:val="0"/>
                <w:sz w:val="18"/>
                <w:szCs w:val="18"/>
                <w:highlight w:val="yellow"/>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0296AD2" w14:textId="7D7201DA"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56" w:author="Windows 用户" w:date="2018-05-15T14:51:00Z">
                  <w:rPr>
                    <w:rFonts w:ascii="宋体" w:hAnsi="宋体" w:cs="宋体"/>
                    <w:color w:val="000000"/>
                    <w:kern w:val="0"/>
                    <w:sz w:val="18"/>
                    <w:szCs w:val="18"/>
                  </w:rPr>
                </w:rPrChange>
              </w:rPr>
            </w:pPr>
            <w:r w:rsidRPr="0048714D">
              <w:rPr>
                <w:rFonts w:ascii="宋体" w:hAnsi="宋体" w:cs="宋体"/>
                <w:color w:val="000000"/>
                <w:kern w:val="0"/>
                <w:sz w:val="18"/>
                <w:szCs w:val="18"/>
                <w:highlight w:val="yellow"/>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FF3CEF5" w14:textId="19BE0182"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57" w:author="Windows 用户" w:date="2018-05-15T14:51:00Z">
                  <w:rPr>
                    <w:rFonts w:ascii="宋体" w:hAnsi="宋体" w:cs="宋体"/>
                    <w:color w:val="000000"/>
                    <w:kern w:val="0"/>
                    <w:sz w:val="18"/>
                    <w:szCs w:val="18"/>
                  </w:rPr>
                </w:rPrChange>
              </w:rPr>
            </w:pPr>
            <w:r w:rsidRPr="0048714D">
              <w:rPr>
                <w:rFonts w:ascii="宋体" w:hAnsi="宋体" w:cs="宋体"/>
                <w:color w:val="000000"/>
                <w:kern w:val="0"/>
                <w:sz w:val="18"/>
                <w:szCs w:val="18"/>
                <w:highlight w:val="yellow"/>
              </w:rPr>
              <w:t>6</w:t>
            </w:r>
            <w:r w:rsidRPr="002D036A">
              <w:rPr>
                <w:rFonts w:ascii="宋体" w:hAnsi="宋体" w:cs="宋体"/>
                <w:color w:val="000000"/>
                <w:kern w:val="0"/>
                <w:sz w:val="18"/>
                <w:szCs w:val="18"/>
                <w:highlight w:val="yellow"/>
              </w:rPr>
              <w:t>秒</w:t>
            </w:r>
          </w:p>
        </w:tc>
        <w:tc>
          <w:tcPr>
            <w:tcW w:w="3006" w:type="dxa"/>
            <w:vMerge w:val="restart"/>
            <w:tcBorders>
              <w:top w:val="single" w:sz="4" w:space="0" w:color="auto"/>
              <w:left w:val="nil"/>
              <w:right w:val="single" w:sz="4" w:space="0" w:color="auto"/>
            </w:tcBorders>
            <w:vAlign w:val="center"/>
          </w:tcPr>
          <w:p w14:paraId="294C8EB3" w14:textId="287A3A31" w:rsidR="00691ED5" w:rsidRPr="0048714D" w:rsidRDefault="00FC22B5" w:rsidP="00691ED5">
            <w:pPr>
              <w:widowControl/>
              <w:spacing w:line="240" w:lineRule="auto"/>
              <w:ind w:firstLineChars="0" w:firstLine="0"/>
              <w:rPr>
                <w:rFonts w:ascii="宋体" w:hAnsi="宋体" w:cs="宋体"/>
                <w:color w:val="000000"/>
                <w:kern w:val="0"/>
                <w:sz w:val="18"/>
                <w:szCs w:val="18"/>
                <w:highlight w:val="yellow"/>
              </w:rPr>
            </w:pPr>
            <w:r w:rsidRPr="0048714D">
              <w:rPr>
                <w:rFonts w:ascii="宋体" w:hAnsi="宋体" w:cs="宋体" w:hint="eastAsia"/>
                <w:color w:val="000000"/>
                <w:kern w:val="0"/>
                <w:sz w:val="18"/>
                <w:szCs w:val="18"/>
                <w:highlight w:val="yellow"/>
              </w:rPr>
              <w:t>主叫：电信</w:t>
            </w:r>
            <w:r w:rsidR="00691ED5" w:rsidRPr="002D036A">
              <w:rPr>
                <w:rFonts w:ascii="宋体" w:hAnsi="宋体" w:cs="宋体" w:hint="eastAsia"/>
                <w:color w:val="000000"/>
                <w:kern w:val="0"/>
                <w:sz w:val="18"/>
                <w:szCs w:val="18"/>
                <w:highlight w:val="yellow"/>
              </w:rPr>
              <w:t>手机号码、固话，长途，非</w:t>
            </w:r>
            <w:r w:rsidR="00691ED5" w:rsidRPr="002D036A">
              <w:rPr>
                <w:rFonts w:ascii="宋体" w:hAnsi="宋体" w:cs="宋体"/>
                <w:color w:val="000000"/>
                <w:kern w:val="0"/>
                <w:sz w:val="18"/>
                <w:szCs w:val="18"/>
                <w:highlight w:val="yellow"/>
              </w:rPr>
              <w:t>IP接入</w:t>
            </w:r>
          </w:p>
          <w:p w14:paraId="790B44E3" w14:textId="57797D9E"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
            </w:pPr>
            <w:r w:rsidRPr="0048714D">
              <w:rPr>
                <w:rFonts w:ascii="宋体" w:hAnsi="宋体" w:cs="宋体" w:hint="eastAsia"/>
                <w:color w:val="000000"/>
                <w:kern w:val="0"/>
                <w:sz w:val="18"/>
                <w:szCs w:val="18"/>
                <w:highlight w:val="yellow"/>
              </w:rPr>
              <w:t>被叫：</w:t>
            </w:r>
            <w:r w:rsidR="00FC22B5" w:rsidRPr="0048714D">
              <w:rPr>
                <w:rFonts w:ascii="宋体" w:hAnsi="宋体" w:cs="宋体" w:hint="eastAsia"/>
                <w:color w:val="000000"/>
                <w:kern w:val="0"/>
                <w:sz w:val="18"/>
                <w:szCs w:val="18"/>
                <w:highlight w:val="yellow"/>
              </w:rPr>
              <w:t>联通手机号码、固话，非</w:t>
            </w:r>
            <w:r w:rsidRPr="0048714D">
              <w:rPr>
                <w:rFonts w:ascii="宋体" w:hAnsi="宋体" w:cs="宋体" w:hint="eastAsia"/>
                <w:color w:val="000000"/>
                <w:kern w:val="0"/>
                <w:sz w:val="18"/>
                <w:szCs w:val="18"/>
                <w:highlight w:val="yellow"/>
              </w:rPr>
              <w:t>长途，非</w:t>
            </w:r>
            <w:r w:rsidRPr="0048714D">
              <w:rPr>
                <w:rFonts w:ascii="宋体" w:hAnsi="宋体" w:cs="宋体"/>
                <w:color w:val="000000"/>
                <w:kern w:val="0"/>
                <w:sz w:val="18"/>
                <w:szCs w:val="18"/>
                <w:highlight w:val="yellow"/>
              </w:rPr>
              <w:t>IP接入</w:t>
            </w:r>
          </w:p>
          <w:p w14:paraId="07577096" w14:textId="76406073"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58" w:author="Windows 用户" w:date="2018-05-15T14:51:00Z">
                  <w:rPr>
                    <w:rFonts w:ascii="宋体" w:hAnsi="宋体" w:cs="宋体"/>
                    <w:color w:val="000000"/>
                    <w:kern w:val="0"/>
                    <w:sz w:val="18"/>
                    <w:szCs w:val="18"/>
                  </w:rPr>
                </w:rPrChange>
              </w:rPr>
            </w:pPr>
            <w:r w:rsidRPr="0048714D">
              <w:rPr>
                <w:rFonts w:ascii="宋体" w:hAnsi="宋体" w:cs="宋体" w:hint="eastAsia"/>
                <w:color w:val="000000"/>
                <w:kern w:val="0"/>
                <w:sz w:val="18"/>
                <w:szCs w:val="18"/>
                <w:highlight w:val="yellow"/>
              </w:rPr>
              <w:t>中继：移动、</w:t>
            </w:r>
            <w:ins w:id="459" w:author="Windows 用户" w:date="2018-05-15T14:48:00Z">
              <w:r w:rsidR="00C5135E" w:rsidRPr="0048714D">
                <w:rPr>
                  <w:rFonts w:ascii="宋体" w:hAnsi="宋体" w:cs="宋体" w:hint="eastAsia"/>
                  <w:color w:val="000000"/>
                  <w:kern w:val="0"/>
                  <w:sz w:val="18"/>
                  <w:szCs w:val="18"/>
                  <w:highlight w:val="yellow"/>
                </w:rPr>
                <w:t>联通</w:t>
              </w:r>
            </w:ins>
            <w:del w:id="460" w:author="Windows 用户" w:date="2018-05-15T14:48:00Z">
              <w:r w:rsidRPr="0048714D" w:rsidDel="00C5135E">
                <w:rPr>
                  <w:rFonts w:ascii="宋体" w:hAnsi="宋体" w:cs="宋体" w:hint="eastAsia"/>
                  <w:color w:val="000000"/>
                  <w:kern w:val="0"/>
                  <w:sz w:val="18"/>
                  <w:szCs w:val="18"/>
                  <w:highlight w:val="yellow"/>
                </w:rPr>
                <w:delText>电信</w:delText>
              </w:r>
            </w:del>
          </w:p>
        </w:tc>
        <w:tc>
          <w:tcPr>
            <w:tcW w:w="756" w:type="dxa"/>
            <w:vMerge w:val="restart"/>
            <w:tcBorders>
              <w:top w:val="single" w:sz="4" w:space="0" w:color="auto"/>
              <w:left w:val="nil"/>
              <w:right w:val="single" w:sz="4" w:space="0" w:color="auto"/>
            </w:tcBorders>
            <w:vAlign w:val="center"/>
          </w:tcPr>
          <w:p w14:paraId="4086ED54" w14:textId="0B191E4E"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61" w:author="Windows 用户" w:date="2018-05-15T14:51:00Z">
                  <w:rPr>
                    <w:rFonts w:ascii="宋体" w:hAnsi="宋体" w:cs="宋体"/>
                    <w:color w:val="000000"/>
                    <w:kern w:val="0"/>
                    <w:sz w:val="18"/>
                    <w:szCs w:val="18"/>
                  </w:rPr>
                </w:rPrChange>
              </w:rPr>
            </w:pPr>
            <w:r w:rsidRPr="0048714D">
              <w:rPr>
                <w:rFonts w:ascii="宋体" w:hAnsi="宋体" w:cs="宋体"/>
                <w:color w:val="000000"/>
                <w:kern w:val="0"/>
                <w:sz w:val="18"/>
                <w:szCs w:val="18"/>
                <w:highlight w:val="yellow"/>
              </w:rPr>
              <w:t>8</w:t>
            </w:r>
          </w:p>
        </w:tc>
      </w:tr>
      <w:tr w:rsidR="00691ED5" w:rsidRPr="0048714D" w14:paraId="3A831B3C" w14:textId="77777777" w:rsidTr="0048714D">
        <w:trPr>
          <w:trHeight w:val="270"/>
        </w:trPr>
        <w:tc>
          <w:tcPr>
            <w:tcW w:w="987" w:type="dxa"/>
            <w:vMerge/>
            <w:tcBorders>
              <w:left w:val="single" w:sz="4" w:space="0" w:color="auto"/>
              <w:right w:val="single" w:sz="4" w:space="0" w:color="auto"/>
            </w:tcBorders>
            <w:vAlign w:val="center"/>
          </w:tcPr>
          <w:p w14:paraId="31DF863C"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72D74A0" w14:textId="24F3ABB8"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62" w:author="Windows 用户" w:date="2018-05-15T14:51:00Z">
                  <w:rPr>
                    <w:rFonts w:ascii="宋体" w:hAnsi="宋体" w:cs="宋体"/>
                    <w:color w:val="000000"/>
                    <w:kern w:val="0"/>
                    <w:sz w:val="18"/>
                    <w:szCs w:val="18"/>
                  </w:rPr>
                </w:rPrChange>
              </w:rPr>
            </w:pPr>
            <w:r w:rsidRPr="0048714D">
              <w:rPr>
                <w:rFonts w:ascii="宋体" w:hAnsi="宋体" w:cs="宋体" w:hint="eastAsia"/>
                <w:color w:val="000000"/>
                <w:kern w:val="0"/>
                <w:sz w:val="18"/>
                <w:szCs w:val="18"/>
                <w:highlight w:val="yellow"/>
              </w:rPr>
              <w:t>异地第三方（</w:t>
            </w:r>
            <w:r w:rsidR="00FC22B5" w:rsidRPr="0048714D">
              <w:rPr>
                <w:rFonts w:ascii="宋体" w:hAnsi="宋体" w:cs="宋体" w:hint="eastAsia"/>
                <w:color w:val="000000"/>
                <w:kern w:val="0"/>
                <w:sz w:val="18"/>
                <w:szCs w:val="18"/>
                <w:highlight w:val="yellow"/>
              </w:rPr>
              <w:t>电信）呼叫本地联通</w:t>
            </w:r>
            <w:r w:rsidRPr="0048714D">
              <w:rPr>
                <w:rFonts w:ascii="宋体" w:hAnsi="宋体" w:cs="宋体" w:hint="eastAsia"/>
                <w:color w:val="000000"/>
                <w:kern w:val="0"/>
                <w:sz w:val="18"/>
                <w:szCs w:val="18"/>
                <w:highlight w:val="yellow"/>
              </w:rPr>
              <w:t>用户（结算费）（经移动长途网）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5E00D3E" w14:textId="7037F0BE" w:rsidR="00691ED5" w:rsidRPr="0048714D" w:rsidRDefault="00FC22B5" w:rsidP="00691ED5">
            <w:pPr>
              <w:widowControl/>
              <w:spacing w:line="240" w:lineRule="auto"/>
              <w:ind w:firstLineChars="0" w:firstLine="0"/>
              <w:rPr>
                <w:rFonts w:ascii="宋体" w:hAnsi="宋体" w:cs="宋体"/>
                <w:color w:val="000000"/>
                <w:kern w:val="0"/>
                <w:sz w:val="18"/>
                <w:szCs w:val="18"/>
                <w:highlight w:val="yellow"/>
                <w:rPrChange w:id="463" w:author="Windows 用户" w:date="2018-05-15T14:51:00Z">
                  <w:rPr>
                    <w:rFonts w:ascii="宋体" w:hAnsi="宋体" w:cs="宋体"/>
                    <w:color w:val="000000"/>
                    <w:kern w:val="0"/>
                    <w:sz w:val="18"/>
                    <w:szCs w:val="18"/>
                  </w:rPr>
                </w:rPrChange>
              </w:rPr>
            </w:pPr>
            <w:r w:rsidRPr="0048714D">
              <w:rPr>
                <w:rFonts w:ascii="宋体" w:hAnsi="宋体" w:cs="宋体" w:hint="eastAsia"/>
                <w:color w:val="000000"/>
                <w:kern w:val="0"/>
                <w:sz w:val="18"/>
                <w:szCs w:val="18"/>
                <w:highlight w:val="yellow"/>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F68EBAD" w14:textId="2CD7E1F8"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64" w:author="Windows 用户" w:date="2018-05-15T14:51:00Z">
                  <w:rPr>
                    <w:rFonts w:ascii="宋体" w:hAnsi="宋体" w:cs="宋体"/>
                    <w:color w:val="000000"/>
                    <w:kern w:val="0"/>
                    <w:sz w:val="18"/>
                    <w:szCs w:val="18"/>
                  </w:rPr>
                </w:rPrChange>
              </w:rPr>
            </w:pPr>
            <w:r w:rsidRPr="0048714D">
              <w:rPr>
                <w:rFonts w:ascii="宋体" w:hAnsi="宋体" w:cs="宋体" w:hint="eastAsia"/>
                <w:color w:val="000000"/>
                <w:kern w:val="0"/>
                <w:sz w:val="18"/>
                <w:szCs w:val="18"/>
                <w:highlight w:val="yellow"/>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72611C1" w14:textId="7104AFD9"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65" w:author="Windows 用户" w:date="2018-05-15T14:51:00Z">
                  <w:rPr>
                    <w:rFonts w:ascii="宋体" w:hAnsi="宋体" w:cs="宋体"/>
                    <w:color w:val="000000"/>
                    <w:kern w:val="0"/>
                    <w:sz w:val="18"/>
                    <w:szCs w:val="18"/>
                  </w:rPr>
                </w:rPrChange>
              </w:rPr>
            </w:pPr>
            <w:r w:rsidRPr="0048714D">
              <w:rPr>
                <w:rFonts w:ascii="宋体" w:hAnsi="宋体" w:cs="宋体"/>
                <w:color w:val="000000"/>
                <w:kern w:val="0"/>
                <w:sz w:val="18"/>
                <w:szCs w:val="18"/>
                <w:highlight w:val="yellow"/>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A840503" w14:textId="5BDAFFFB"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66" w:author="Windows 用户" w:date="2018-05-15T14:51:00Z">
                  <w:rPr>
                    <w:rFonts w:ascii="宋体" w:hAnsi="宋体" w:cs="宋体"/>
                    <w:color w:val="000000"/>
                    <w:kern w:val="0"/>
                    <w:sz w:val="18"/>
                    <w:szCs w:val="18"/>
                  </w:rPr>
                </w:rPrChange>
              </w:rPr>
            </w:pPr>
            <w:r w:rsidRPr="0048714D">
              <w:rPr>
                <w:rFonts w:ascii="宋体" w:hAnsi="宋体" w:cs="宋体"/>
                <w:color w:val="000000"/>
                <w:kern w:val="0"/>
                <w:sz w:val="18"/>
                <w:szCs w:val="18"/>
                <w:highlight w:val="yellow"/>
              </w:rPr>
              <w:t>6</w:t>
            </w:r>
            <w:r w:rsidRPr="002D036A">
              <w:rPr>
                <w:rFonts w:ascii="宋体" w:hAnsi="宋体" w:cs="宋体"/>
                <w:color w:val="000000"/>
                <w:kern w:val="0"/>
                <w:sz w:val="18"/>
                <w:szCs w:val="18"/>
                <w:highlight w:val="yellow"/>
              </w:rPr>
              <w:t>秒</w:t>
            </w:r>
          </w:p>
        </w:tc>
        <w:tc>
          <w:tcPr>
            <w:tcW w:w="3006" w:type="dxa"/>
            <w:vMerge/>
            <w:tcBorders>
              <w:left w:val="nil"/>
              <w:bottom w:val="single" w:sz="4" w:space="0" w:color="auto"/>
              <w:right w:val="single" w:sz="4" w:space="0" w:color="auto"/>
            </w:tcBorders>
            <w:vAlign w:val="center"/>
          </w:tcPr>
          <w:p w14:paraId="55C10D25" w14:textId="77777777"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67" w:author="Windows 用户" w:date="2018-05-15T14:51:00Z">
                  <w:rPr>
                    <w:rFonts w:ascii="宋体" w:hAnsi="宋体" w:cs="宋体"/>
                    <w:color w:val="000000"/>
                    <w:kern w:val="0"/>
                    <w:sz w:val="18"/>
                    <w:szCs w:val="18"/>
                  </w:rPr>
                </w:rPrChange>
              </w:rPr>
            </w:pPr>
          </w:p>
        </w:tc>
        <w:tc>
          <w:tcPr>
            <w:tcW w:w="756" w:type="dxa"/>
            <w:vMerge/>
            <w:tcBorders>
              <w:left w:val="nil"/>
              <w:bottom w:val="single" w:sz="4" w:space="0" w:color="auto"/>
              <w:right w:val="single" w:sz="4" w:space="0" w:color="auto"/>
            </w:tcBorders>
            <w:vAlign w:val="center"/>
          </w:tcPr>
          <w:p w14:paraId="6A222219" w14:textId="77777777" w:rsidR="00691ED5" w:rsidRPr="0048714D" w:rsidRDefault="00691ED5" w:rsidP="00691ED5">
            <w:pPr>
              <w:widowControl/>
              <w:spacing w:line="240" w:lineRule="auto"/>
              <w:ind w:firstLineChars="0" w:firstLine="0"/>
              <w:rPr>
                <w:rFonts w:ascii="宋体" w:hAnsi="宋体" w:cs="宋体"/>
                <w:color w:val="000000"/>
                <w:kern w:val="0"/>
                <w:sz w:val="18"/>
                <w:szCs w:val="18"/>
                <w:highlight w:val="yellow"/>
                <w:rPrChange w:id="468" w:author="Windows 用户" w:date="2018-05-15T14:51:00Z">
                  <w:rPr>
                    <w:rFonts w:ascii="宋体" w:hAnsi="宋体" w:cs="宋体"/>
                    <w:color w:val="000000"/>
                    <w:kern w:val="0"/>
                    <w:sz w:val="18"/>
                    <w:szCs w:val="18"/>
                  </w:rPr>
                </w:rPrChange>
              </w:rPr>
            </w:pPr>
          </w:p>
        </w:tc>
      </w:tr>
      <w:tr w:rsidR="00FC22B5" w:rsidRPr="0048714D" w14:paraId="2437A8E7" w14:textId="2E0C65C4" w:rsidTr="00954C57">
        <w:trPr>
          <w:trHeight w:val="270"/>
        </w:trPr>
        <w:tc>
          <w:tcPr>
            <w:tcW w:w="987" w:type="dxa"/>
            <w:vMerge/>
            <w:tcBorders>
              <w:left w:val="single" w:sz="4" w:space="0" w:color="auto"/>
              <w:right w:val="single" w:sz="4" w:space="0" w:color="auto"/>
            </w:tcBorders>
            <w:vAlign w:val="center"/>
          </w:tcPr>
          <w:p w14:paraId="6EA91A9D"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86EEF58" w14:textId="70223F4E" w:rsidR="00691ED5" w:rsidRPr="0048714D" w:rsidRDefault="00691ED5" w:rsidP="00691ED5">
            <w:pPr>
              <w:widowControl/>
              <w:spacing w:line="240" w:lineRule="auto"/>
              <w:ind w:firstLineChars="0" w:firstLine="0"/>
              <w:rPr>
                <w:rFonts w:ascii="宋体" w:hAnsi="宋体" w:cs="宋体"/>
                <w:color w:val="000000"/>
                <w:kern w:val="0"/>
                <w:sz w:val="18"/>
                <w:szCs w:val="18"/>
                <w:rPrChange w:id="469"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70" w:author="Windows 用户" w:date="2018-05-15T14:50:00Z">
                  <w:rPr>
                    <w:rFonts w:ascii="宋体" w:hAnsi="宋体" w:cs="宋体" w:hint="eastAsia"/>
                    <w:color w:val="000000"/>
                    <w:kern w:val="0"/>
                    <w:sz w:val="18"/>
                    <w:szCs w:val="18"/>
                    <w:highlight w:val="yellow"/>
                  </w:rPr>
                </w:rPrChange>
              </w:rPr>
              <w:t>异地联通用户呼叫本地第三方（电信）（自主选择移动</w:t>
            </w:r>
            <w:r w:rsidRPr="0048714D">
              <w:rPr>
                <w:rFonts w:ascii="宋体" w:hAnsi="宋体" w:cs="宋体"/>
                <w:color w:val="000000"/>
                <w:kern w:val="0"/>
                <w:sz w:val="18"/>
                <w:szCs w:val="18"/>
                <w:rPrChange w:id="471" w:author="Windows 用户" w:date="2018-05-15T14:50:00Z">
                  <w:rPr>
                    <w:rFonts w:ascii="宋体" w:hAnsi="宋体" w:cs="宋体"/>
                    <w:color w:val="000000"/>
                    <w:kern w:val="0"/>
                    <w:sz w:val="18"/>
                    <w:szCs w:val="18"/>
                    <w:highlight w:val="yellow"/>
                  </w:rPr>
                </w:rPrChange>
              </w:rPr>
              <w:t>IP长途网）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2E0FBFB" w14:textId="5F3BF7DC" w:rsidR="00691ED5" w:rsidRPr="0048714D" w:rsidRDefault="00691ED5" w:rsidP="00691ED5">
            <w:pPr>
              <w:widowControl/>
              <w:spacing w:line="240" w:lineRule="auto"/>
              <w:ind w:firstLineChars="0" w:firstLine="0"/>
              <w:rPr>
                <w:rFonts w:ascii="宋体" w:hAnsi="宋体" w:cs="宋体"/>
                <w:color w:val="000000"/>
                <w:kern w:val="0"/>
                <w:sz w:val="18"/>
                <w:szCs w:val="18"/>
                <w:rPrChange w:id="47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73" w:author="Windows 用户" w:date="2018-05-15T14:50:00Z">
                  <w:rPr>
                    <w:rFonts w:ascii="宋体" w:hAnsi="宋体" w:cs="宋体" w:hint="eastAsia"/>
                    <w:color w:val="000000"/>
                    <w:kern w:val="0"/>
                    <w:sz w:val="18"/>
                    <w:szCs w:val="18"/>
                    <w:highlight w:val="yellow"/>
                  </w:rPr>
                </w:rPrChange>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C2F8D13" w14:textId="1AA09634" w:rsidR="00691ED5" w:rsidRPr="0048714D" w:rsidRDefault="00691ED5" w:rsidP="00691ED5">
            <w:pPr>
              <w:widowControl/>
              <w:spacing w:line="240" w:lineRule="auto"/>
              <w:ind w:firstLineChars="0" w:firstLine="0"/>
              <w:rPr>
                <w:rFonts w:ascii="宋体" w:hAnsi="宋体" w:cs="宋体"/>
                <w:color w:val="000000"/>
                <w:kern w:val="0"/>
                <w:sz w:val="18"/>
                <w:szCs w:val="18"/>
                <w:rPrChange w:id="474"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75"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743D0EC" w14:textId="1DAF1638" w:rsidR="00691ED5" w:rsidRPr="0048714D" w:rsidRDefault="00691ED5" w:rsidP="00691ED5">
            <w:pPr>
              <w:widowControl/>
              <w:spacing w:line="240" w:lineRule="auto"/>
              <w:ind w:firstLineChars="0" w:firstLine="0"/>
              <w:rPr>
                <w:rFonts w:ascii="宋体" w:hAnsi="宋体" w:cs="宋体"/>
                <w:color w:val="000000"/>
                <w:kern w:val="0"/>
                <w:sz w:val="18"/>
                <w:szCs w:val="18"/>
                <w:rPrChange w:id="476"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77" w:author="Windows 用户" w:date="2018-05-15T14:50:00Z">
                  <w:rPr>
                    <w:rFonts w:ascii="宋体" w:hAnsi="宋体" w:cs="宋体"/>
                    <w:color w:val="000000"/>
                    <w:kern w:val="0"/>
                    <w:sz w:val="18"/>
                    <w:szCs w:val="18"/>
                    <w:highlight w:val="yellow"/>
                  </w:rPr>
                </w:rPrChange>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FB2AEFD" w14:textId="60F42733" w:rsidR="00691ED5" w:rsidRPr="0048714D" w:rsidRDefault="00691ED5" w:rsidP="00691ED5">
            <w:pPr>
              <w:widowControl/>
              <w:spacing w:line="240" w:lineRule="auto"/>
              <w:ind w:firstLineChars="0" w:firstLine="0"/>
              <w:rPr>
                <w:rFonts w:ascii="宋体" w:hAnsi="宋体" w:cs="宋体"/>
                <w:color w:val="000000"/>
                <w:kern w:val="0"/>
                <w:sz w:val="18"/>
                <w:szCs w:val="18"/>
                <w:rPrChange w:id="478"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79"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1190CCF6" w14:textId="091FEACE" w:rsidR="00691ED5" w:rsidRPr="0048714D" w:rsidRDefault="00691ED5" w:rsidP="00691ED5">
            <w:pPr>
              <w:widowControl/>
              <w:spacing w:line="240" w:lineRule="auto"/>
              <w:ind w:firstLineChars="0" w:firstLine="0"/>
              <w:rPr>
                <w:rFonts w:ascii="宋体" w:hAnsi="宋体" w:cs="宋体"/>
                <w:color w:val="000000"/>
                <w:kern w:val="0"/>
                <w:sz w:val="18"/>
                <w:szCs w:val="18"/>
                <w:rPrChange w:id="480"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81" w:author="Windows 用户" w:date="2018-05-15T14:50:00Z">
                  <w:rPr>
                    <w:rFonts w:ascii="宋体" w:hAnsi="宋体" w:cs="宋体" w:hint="eastAsia"/>
                    <w:color w:val="000000"/>
                    <w:kern w:val="0"/>
                    <w:sz w:val="18"/>
                    <w:szCs w:val="18"/>
                    <w:highlight w:val="yellow"/>
                  </w:rPr>
                </w:rPrChange>
              </w:rPr>
              <w:t>主叫：联通手机号码、固话，长途，非</w:t>
            </w:r>
            <w:r w:rsidRPr="0048714D">
              <w:rPr>
                <w:rFonts w:ascii="宋体" w:hAnsi="宋体" w:cs="宋体"/>
                <w:color w:val="000000"/>
                <w:kern w:val="0"/>
                <w:sz w:val="18"/>
                <w:szCs w:val="18"/>
                <w:rPrChange w:id="482" w:author="Windows 用户" w:date="2018-05-15T14:50:00Z">
                  <w:rPr>
                    <w:rFonts w:ascii="宋体" w:hAnsi="宋体" w:cs="宋体"/>
                    <w:color w:val="000000"/>
                    <w:kern w:val="0"/>
                    <w:sz w:val="18"/>
                    <w:szCs w:val="18"/>
                    <w:highlight w:val="yellow"/>
                  </w:rPr>
                </w:rPrChange>
              </w:rPr>
              <w:t>IP接入</w:t>
            </w:r>
          </w:p>
          <w:p w14:paraId="7B13AF63"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Change w:id="483"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84" w:author="Windows 用户" w:date="2018-05-15T14:50:00Z">
                  <w:rPr>
                    <w:rFonts w:ascii="宋体" w:hAnsi="宋体" w:cs="宋体" w:hint="eastAsia"/>
                    <w:color w:val="000000"/>
                    <w:kern w:val="0"/>
                    <w:sz w:val="18"/>
                    <w:szCs w:val="18"/>
                    <w:highlight w:val="yellow"/>
                  </w:rPr>
                </w:rPrChange>
              </w:rPr>
              <w:t>被叫：电信手机号码、固网号码，非长途，移动</w:t>
            </w:r>
            <w:r w:rsidRPr="0048714D">
              <w:rPr>
                <w:rFonts w:ascii="宋体" w:hAnsi="宋体" w:cs="宋体"/>
                <w:color w:val="000000"/>
                <w:kern w:val="0"/>
                <w:sz w:val="18"/>
                <w:szCs w:val="18"/>
                <w:rPrChange w:id="485" w:author="Windows 用户" w:date="2018-05-15T14:50:00Z">
                  <w:rPr>
                    <w:rFonts w:ascii="宋体" w:hAnsi="宋体" w:cs="宋体"/>
                    <w:color w:val="000000"/>
                    <w:kern w:val="0"/>
                    <w:sz w:val="18"/>
                    <w:szCs w:val="18"/>
                    <w:highlight w:val="yellow"/>
                  </w:rPr>
                </w:rPrChange>
              </w:rPr>
              <w:t>IP接入</w:t>
            </w:r>
          </w:p>
          <w:p w14:paraId="24EFF285" w14:textId="3D3C67BE" w:rsidR="00691ED5" w:rsidRPr="0048714D" w:rsidRDefault="00691ED5" w:rsidP="00691ED5">
            <w:pPr>
              <w:widowControl/>
              <w:spacing w:line="240" w:lineRule="auto"/>
              <w:ind w:firstLineChars="0" w:firstLine="0"/>
              <w:rPr>
                <w:rFonts w:ascii="宋体" w:hAnsi="宋体" w:cs="宋体"/>
                <w:color w:val="000000"/>
                <w:kern w:val="0"/>
                <w:sz w:val="18"/>
                <w:szCs w:val="18"/>
                <w:rPrChange w:id="48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87" w:author="Windows 用户" w:date="2018-05-15T14:50:00Z">
                  <w:rPr>
                    <w:rFonts w:ascii="宋体" w:hAnsi="宋体" w:cs="宋体" w:hint="eastAsia"/>
                    <w:color w:val="000000"/>
                    <w:kern w:val="0"/>
                    <w:sz w:val="18"/>
                    <w:szCs w:val="18"/>
                    <w:highlight w:val="yellow"/>
                  </w:rPr>
                </w:rPrChange>
              </w:rPr>
              <w:t>中继：移动、联通</w:t>
            </w:r>
          </w:p>
        </w:tc>
        <w:tc>
          <w:tcPr>
            <w:tcW w:w="756" w:type="dxa"/>
            <w:tcBorders>
              <w:top w:val="single" w:sz="4" w:space="0" w:color="auto"/>
              <w:left w:val="nil"/>
              <w:bottom w:val="single" w:sz="4" w:space="0" w:color="auto"/>
              <w:right w:val="single" w:sz="4" w:space="0" w:color="auto"/>
            </w:tcBorders>
            <w:vAlign w:val="center"/>
          </w:tcPr>
          <w:p w14:paraId="2CA8D537" w14:textId="287F9CEE" w:rsidR="00691ED5" w:rsidRPr="0048714D" w:rsidRDefault="00FC22B5" w:rsidP="00691ED5">
            <w:pPr>
              <w:widowControl/>
              <w:spacing w:line="240" w:lineRule="auto"/>
              <w:ind w:firstLineChars="0" w:firstLine="0"/>
              <w:rPr>
                <w:rFonts w:ascii="宋体" w:hAnsi="宋体" w:cs="宋体"/>
                <w:color w:val="000000"/>
                <w:kern w:val="0"/>
                <w:sz w:val="18"/>
                <w:szCs w:val="18"/>
                <w:rPrChange w:id="488"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489" w:author="Windows 用户" w:date="2018-05-15T14:50:00Z">
                  <w:rPr>
                    <w:rFonts w:ascii="宋体" w:hAnsi="宋体" w:cs="宋体"/>
                    <w:color w:val="000000"/>
                    <w:kern w:val="0"/>
                    <w:sz w:val="18"/>
                    <w:szCs w:val="18"/>
                    <w:highlight w:val="yellow"/>
                  </w:rPr>
                </w:rPrChange>
              </w:rPr>
              <w:t>9</w:t>
            </w:r>
          </w:p>
        </w:tc>
      </w:tr>
      <w:tr w:rsidR="00FC22B5" w:rsidRPr="0048714D" w14:paraId="34C6EE3B" w14:textId="77777777" w:rsidTr="00954C57">
        <w:trPr>
          <w:trHeight w:val="270"/>
        </w:trPr>
        <w:tc>
          <w:tcPr>
            <w:tcW w:w="987" w:type="dxa"/>
            <w:vMerge/>
            <w:tcBorders>
              <w:left w:val="single" w:sz="4" w:space="0" w:color="auto"/>
              <w:right w:val="single" w:sz="4" w:space="0" w:color="auto"/>
            </w:tcBorders>
            <w:vAlign w:val="center"/>
          </w:tcPr>
          <w:p w14:paraId="4395005A"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63B599B" w14:textId="44D8F000" w:rsidR="00691ED5" w:rsidRPr="0048714D" w:rsidRDefault="00691ED5" w:rsidP="00691ED5">
            <w:pPr>
              <w:widowControl/>
              <w:spacing w:line="240" w:lineRule="auto"/>
              <w:ind w:firstLineChars="0" w:firstLine="0"/>
              <w:rPr>
                <w:rFonts w:ascii="宋体" w:hAnsi="宋体" w:cs="宋体"/>
                <w:color w:val="000000"/>
                <w:kern w:val="0"/>
                <w:sz w:val="18"/>
                <w:szCs w:val="18"/>
                <w:rPrChange w:id="490"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91" w:author="Windows 用户" w:date="2018-05-15T14:50:00Z">
                  <w:rPr>
                    <w:rFonts w:ascii="宋体" w:hAnsi="宋体" w:cs="宋体" w:hint="eastAsia"/>
                    <w:color w:val="000000"/>
                    <w:kern w:val="0"/>
                    <w:sz w:val="18"/>
                    <w:szCs w:val="18"/>
                    <w:highlight w:val="yellow"/>
                  </w:rPr>
                </w:rPrChange>
              </w:rPr>
              <w:t>本地移动用户呼叫本地第三方（电信）（转接费</w:t>
            </w:r>
            <w:r w:rsidRPr="0048714D">
              <w:rPr>
                <w:rFonts w:ascii="宋体" w:hAnsi="宋体" w:cs="宋体"/>
                <w:color w:val="000000"/>
                <w:kern w:val="0"/>
                <w:sz w:val="18"/>
                <w:szCs w:val="18"/>
                <w:rPrChange w:id="492" w:author="Windows 用户" w:date="2018-05-15T14:50:00Z">
                  <w:rPr>
                    <w:rFonts w:ascii="宋体" w:hAnsi="宋体" w:cs="宋体"/>
                    <w:color w:val="000000"/>
                    <w:kern w:val="0"/>
                    <w:sz w:val="18"/>
                    <w:szCs w:val="18"/>
                    <w:highlight w:val="yellow"/>
                  </w:rPr>
                </w:rPrChange>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DE97223" w14:textId="0B9F884A" w:rsidR="00691ED5" w:rsidRPr="0048714D" w:rsidRDefault="00691ED5" w:rsidP="00691ED5">
            <w:pPr>
              <w:widowControl/>
              <w:spacing w:line="240" w:lineRule="auto"/>
              <w:ind w:firstLineChars="0" w:firstLine="0"/>
              <w:rPr>
                <w:rFonts w:ascii="宋体" w:hAnsi="宋体" w:cs="宋体"/>
                <w:bCs/>
                <w:color w:val="000000"/>
                <w:kern w:val="0"/>
                <w:sz w:val="18"/>
                <w:szCs w:val="18"/>
                <w:rPrChange w:id="493"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494" w:author="Windows 用户" w:date="2018-05-15T14:50:00Z">
                  <w:rPr>
                    <w:rFonts w:ascii="宋体" w:hAnsi="宋体" w:cs="宋体" w:hint="eastAsia"/>
                    <w:color w:val="000000"/>
                    <w:kern w:val="0"/>
                    <w:sz w:val="18"/>
                    <w:szCs w:val="18"/>
                    <w:highlight w:val="yellow"/>
                  </w:rPr>
                </w:rPrChange>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FCC98F5" w14:textId="5CCC0069" w:rsidR="00691ED5" w:rsidRPr="0048714D" w:rsidRDefault="00691ED5" w:rsidP="00691ED5">
            <w:pPr>
              <w:widowControl/>
              <w:spacing w:line="240" w:lineRule="auto"/>
              <w:ind w:firstLineChars="0" w:firstLine="0"/>
              <w:rPr>
                <w:rFonts w:ascii="宋体" w:hAnsi="宋体" w:cs="宋体"/>
                <w:color w:val="000000"/>
                <w:kern w:val="0"/>
                <w:sz w:val="18"/>
                <w:szCs w:val="18"/>
                <w:rPrChange w:id="49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496"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714CCBD" w14:textId="42B423DD" w:rsidR="00691ED5" w:rsidRPr="0048714D" w:rsidRDefault="00691ED5" w:rsidP="00691ED5">
            <w:pPr>
              <w:widowControl/>
              <w:spacing w:line="240" w:lineRule="auto"/>
              <w:ind w:firstLineChars="0" w:firstLine="0"/>
              <w:rPr>
                <w:rFonts w:ascii="宋体" w:hAnsi="宋体"/>
                <w:sz w:val="18"/>
                <w:szCs w:val="18"/>
                <w:rPrChange w:id="497" w:author="Windows 用户" w:date="2018-05-15T14:50:00Z">
                  <w:rPr>
                    <w:rFonts w:ascii="宋体" w:hAnsi="宋体"/>
                    <w:sz w:val="18"/>
                    <w:szCs w:val="18"/>
                    <w:highlight w:val="yellow"/>
                  </w:rPr>
                </w:rPrChange>
              </w:rPr>
            </w:pPr>
            <w:r w:rsidRPr="0048714D">
              <w:rPr>
                <w:rFonts w:ascii="宋体" w:hAnsi="宋体" w:cs="宋体"/>
                <w:color w:val="000000"/>
                <w:kern w:val="0"/>
                <w:sz w:val="18"/>
                <w:szCs w:val="18"/>
                <w:rPrChange w:id="498" w:author="Windows 用户" w:date="2018-05-15T14:50:00Z">
                  <w:rPr>
                    <w:rFonts w:ascii="宋体" w:hAnsi="宋体" w:cs="宋体"/>
                    <w:color w:val="000000"/>
                    <w:kern w:val="0"/>
                    <w:sz w:val="18"/>
                    <w:szCs w:val="18"/>
                    <w:highlight w:val="yellow"/>
                  </w:rPr>
                </w:rPrChange>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3FF516A" w14:textId="4AD9D810" w:rsidR="00691ED5" w:rsidRPr="0048714D" w:rsidRDefault="00691ED5" w:rsidP="00691ED5">
            <w:pPr>
              <w:widowControl/>
              <w:spacing w:line="240" w:lineRule="auto"/>
              <w:ind w:firstLineChars="0" w:firstLine="0"/>
              <w:rPr>
                <w:rFonts w:ascii="宋体" w:hAnsi="宋体" w:cs="宋体"/>
                <w:bCs/>
                <w:color w:val="000000"/>
                <w:kern w:val="0"/>
                <w:sz w:val="18"/>
                <w:szCs w:val="18"/>
                <w:rPrChange w:id="499" w:author="Windows 用户" w:date="2018-05-15T14:50:00Z">
                  <w:rPr>
                    <w:rFonts w:ascii="宋体" w:hAnsi="宋体" w:cs="宋体"/>
                    <w:bCs/>
                    <w:color w:val="000000"/>
                    <w:kern w:val="0"/>
                    <w:sz w:val="18"/>
                    <w:szCs w:val="18"/>
                    <w:highlight w:val="yellow"/>
                  </w:rPr>
                </w:rPrChange>
              </w:rPr>
            </w:pPr>
            <w:r w:rsidRPr="0048714D">
              <w:rPr>
                <w:rFonts w:ascii="宋体" w:hAnsi="宋体" w:cs="宋体"/>
                <w:color w:val="000000"/>
                <w:kern w:val="0"/>
                <w:sz w:val="18"/>
                <w:szCs w:val="18"/>
                <w:rPrChange w:id="500" w:author="Windows 用户" w:date="2018-05-15T14:50:00Z">
                  <w:rPr>
                    <w:rFonts w:ascii="宋体" w:hAnsi="宋体" w:cs="宋体"/>
                    <w:color w:val="000000"/>
                    <w:kern w:val="0"/>
                    <w:sz w:val="18"/>
                    <w:szCs w:val="18"/>
                    <w:highlight w:val="yellow"/>
                  </w:rPr>
                </w:rPrChange>
              </w:rPr>
              <w:t>6秒</w:t>
            </w:r>
          </w:p>
        </w:tc>
        <w:tc>
          <w:tcPr>
            <w:tcW w:w="3006" w:type="dxa"/>
            <w:tcBorders>
              <w:top w:val="single" w:sz="4" w:space="0" w:color="auto"/>
              <w:left w:val="nil"/>
              <w:bottom w:val="single" w:sz="4" w:space="0" w:color="auto"/>
              <w:right w:val="single" w:sz="4" w:space="0" w:color="auto"/>
            </w:tcBorders>
            <w:vAlign w:val="center"/>
          </w:tcPr>
          <w:p w14:paraId="2242A96B"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Change w:id="501"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02" w:author="Windows 用户" w:date="2018-05-15T14:50:00Z">
                  <w:rPr>
                    <w:rFonts w:ascii="宋体" w:hAnsi="宋体" w:cs="宋体" w:hint="eastAsia"/>
                    <w:color w:val="000000"/>
                    <w:kern w:val="0"/>
                    <w:sz w:val="18"/>
                    <w:szCs w:val="18"/>
                    <w:highlight w:val="yellow"/>
                  </w:rPr>
                </w:rPrChange>
              </w:rPr>
              <w:t>主叫：移动手机号码、铁通固话，非长途，非</w:t>
            </w:r>
            <w:r w:rsidRPr="0048714D">
              <w:rPr>
                <w:rFonts w:ascii="宋体" w:hAnsi="宋体" w:cs="宋体"/>
                <w:color w:val="000000"/>
                <w:kern w:val="0"/>
                <w:sz w:val="18"/>
                <w:szCs w:val="18"/>
                <w:rPrChange w:id="503" w:author="Windows 用户" w:date="2018-05-15T14:50:00Z">
                  <w:rPr>
                    <w:rFonts w:ascii="宋体" w:hAnsi="宋体" w:cs="宋体"/>
                    <w:color w:val="000000"/>
                    <w:kern w:val="0"/>
                    <w:sz w:val="18"/>
                    <w:szCs w:val="18"/>
                    <w:highlight w:val="yellow"/>
                  </w:rPr>
                </w:rPrChange>
              </w:rPr>
              <w:t>IP接入</w:t>
            </w:r>
          </w:p>
          <w:p w14:paraId="726A375F" w14:textId="238392F4" w:rsidR="00691ED5" w:rsidRPr="0048714D" w:rsidRDefault="00691ED5" w:rsidP="00691ED5">
            <w:pPr>
              <w:widowControl/>
              <w:spacing w:line="240" w:lineRule="auto"/>
              <w:ind w:firstLineChars="0" w:firstLine="0"/>
              <w:rPr>
                <w:rFonts w:ascii="宋体" w:hAnsi="宋体" w:cs="宋体"/>
                <w:color w:val="000000"/>
                <w:kern w:val="0"/>
                <w:sz w:val="18"/>
                <w:szCs w:val="18"/>
                <w:rPrChange w:id="504"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05" w:author="Windows 用户" w:date="2018-05-15T14:50:00Z">
                  <w:rPr>
                    <w:rFonts w:ascii="宋体" w:hAnsi="宋体" w:cs="宋体" w:hint="eastAsia"/>
                    <w:color w:val="000000"/>
                    <w:kern w:val="0"/>
                    <w:sz w:val="18"/>
                    <w:szCs w:val="18"/>
                    <w:highlight w:val="yellow"/>
                  </w:rPr>
                </w:rPrChange>
              </w:rPr>
              <w:t>被叫：电信手机号码、固话，非长途，非</w:t>
            </w:r>
            <w:r w:rsidRPr="0048714D">
              <w:rPr>
                <w:rFonts w:ascii="宋体" w:hAnsi="宋体" w:cs="宋体"/>
                <w:color w:val="000000"/>
                <w:kern w:val="0"/>
                <w:sz w:val="18"/>
                <w:szCs w:val="18"/>
                <w:rPrChange w:id="506" w:author="Windows 用户" w:date="2018-05-15T14:50:00Z">
                  <w:rPr>
                    <w:rFonts w:ascii="宋体" w:hAnsi="宋体" w:cs="宋体"/>
                    <w:color w:val="000000"/>
                    <w:kern w:val="0"/>
                    <w:sz w:val="18"/>
                    <w:szCs w:val="18"/>
                    <w:highlight w:val="yellow"/>
                  </w:rPr>
                </w:rPrChange>
              </w:rPr>
              <w:t>IP接入</w:t>
            </w:r>
          </w:p>
          <w:p w14:paraId="04E338C9" w14:textId="545A2D0B" w:rsidR="00691ED5" w:rsidRPr="0048714D" w:rsidRDefault="00691ED5" w:rsidP="00691ED5">
            <w:pPr>
              <w:widowControl/>
              <w:spacing w:line="240" w:lineRule="auto"/>
              <w:ind w:firstLineChars="0" w:firstLine="0"/>
              <w:rPr>
                <w:rFonts w:ascii="宋体" w:hAnsi="宋体" w:cs="宋体"/>
                <w:color w:val="000000"/>
                <w:kern w:val="0"/>
                <w:sz w:val="18"/>
                <w:szCs w:val="18"/>
                <w:rPrChange w:id="507"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08" w:author="Windows 用户" w:date="2018-05-15T14:50:00Z">
                  <w:rPr>
                    <w:rFonts w:ascii="宋体" w:hAnsi="宋体" w:cs="宋体" w:hint="eastAsia"/>
                    <w:color w:val="000000"/>
                    <w:kern w:val="0"/>
                    <w:sz w:val="18"/>
                    <w:szCs w:val="18"/>
                    <w:highlight w:val="yellow"/>
                  </w:rPr>
                </w:rPrChange>
              </w:rPr>
              <w:t>中继：移动、联通</w:t>
            </w:r>
          </w:p>
        </w:tc>
        <w:tc>
          <w:tcPr>
            <w:tcW w:w="756" w:type="dxa"/>
            <w:tcBorders>
              <w:top w:val="single" w:sz="4" w:space="0" w:color="auto"/>
              <w:left w:val="nil"/>
              <w:bottom w:val="single" w:sz="4" w:space="0" w:color="auto"/>
              <w:right w:val="single" w:sz="4" w:space="0" w:color="auto"/>
            </w:tcBorders>
            <w:vAlign w:val="center"/>
          </w:tcPr>
          <w:p w14:paraId="1C06325E" w14:textId="13D0A11E" w:rsidR="00691ED5" w:rsidRPr="0048714D" w:rsidRDefault="00FC22B5" w:rsidP="00691ED5">
            <w:pPr>
              <w:widowControl/>
              <w:spacing w:line="240" w:lineRule="auto"/>
              <w:ind w:firstLineChars="0" w:firstLine="0"/>
              <w:rPr>
                <w:rFonts w:ascii="宋体" w:hAnsi="宋体" w:cs="宋体"/>
                <w:bCs/>
                <w:color w:val="000000"/>
                <w:kern w:val="0"/>
                <w:sz w:val="18"/>
                <w:szCs w:val="18"/>
                <w:rPrChange w:id="509" w:author="Windows 用户" w:date="2018-05-15T14:50:00Z">
                  <w:rPr>
                    <w:rFonts w:ascii="宋体" w:hAnsi="宋体" w:cs="宋体"/>
                    <w:bCs/>
                    <w:color w:val="000000"/>
                    <w:kern w:val="0"/>
                    <w:sz w:val="18"/>
                    <w:szCs w:val="18"/>
                    <w:highlight w:val="yellow"/>
                  </w:rPr>
                </w:rPrChange>
              </w:rPr>
            </w:pPr>
            <w:r w:rsidRPr="0048714D">
              <w:rPr>
                <w:rFonts w:ascii="宋体" w:hAnsi="宋体" w:cs="宋体"/>
                <w:color w:val="000000"/>
                <w:kern w:val="0"/>
                <w:sz w:val="18"/>
                <w:szCs w:val="18"/>
                <w:rPrChange w:id="510" w:author="Windows 用户" w:date="2018-05-15T14:50:00Z">
                  <w:rPr>
                    <w:rFonts w:ascii="宋体" w:hAnsi="宋体" w:cs="宋体"/>
                    <w:color w:val="000000"/>
                    <w:kern w:val="0"/>
                    <w:sz w:val="18"/>
                    <w:szCs w:val="18"/>
                    <w:highlight w:val="yellow"/>
                  </w:rPr>
                </w:rPrChange>
              </w:rPr>
              <w:t>10</w:t>
            </w:r>
          </w:p>
        </w:tc>
      </w:tr>
      <w:tr w:rsidR="00FC22B5" w:rsidRPr="0048714D" w14:paraId="1235B0A6" w14:textId="77777777" w:rsidTr="00231C6B">
        <w:trPr>
          <w:trHeight w:val="270"/>
        </w:trPr>
        <w:tc>
          <w:tcPr>
            <w:tcW w:w="987" w:type="dxa"/>
            <w:vMerge/>
            <w:tcBorders>
              <w:left w:val="single" w:sz="4" w:space="0" w:color="auto"/>
              <w:right w:val="single" w:sz="4" w:space="0" w:color="auto"/>
            </w:tcBorders>
            <w:vAlign w:val="center"/>
          </w:tcPr>
          <w:p w14:paraId="5935B972"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7D182347" w14:textId="15415292" w:rsidR="00691ED5" w:rsidRPr="0048714D" w:rsidRDefault="00691ED5" w:rsidP="00691ED5">
            <w:pPr>
              <w:widowControl/>
              <w:spacing w:line="240" w:lineRule="auto"/>
              <w:ind w:firstLineChars="0" w:firstLine="0"/>
              <w:rPr>
                <w:rFonts w:ascii="宋体" w:hAnsi="宋体" w:cs="宋体"/>
                <w:color w:val="000000"/>
                <w:kern w:val="0"/>
                <w:sz w:val="18"/>
                <w:szCs w:val="18"/>
                <w:rPrChange w:id="511"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12" w:author="Windows 用户" w:date="2018-05-15T14:50:00Z">
                  <w:rPr>
                    <w:rFonts w:ascii="宋体" w:hAnsi="宋体" w:cs="宋体" w:hint="eastAsia"/>
                    <w:color w:val="000000"/>
                    <w:kern w:val="0"/>
                    <w:sz w:val="18"/>
                    <w:szCs w:val="18"/>
                    <w:highlight w:val="yellow"/>
                  </w:rPr>
                </w:rPrChange>
              </w:rPr>
              <w:t>本地联通用户呼叫本地第三方（电信）（转接费</w:t>
            </w:r>
            <w:r w:rsidRPr="0048714D">
              <w:rPr>
                <w:rFonts w:ascii="宋体" w:hAnsi="宋体" w:cs="宋体"/>
                <w:color w:val="000000"/>
                <w:kern w:val="0"/>
                <w:sz w:val="18"/>
                <w:szCs w:val="18"/>
                <w:rPrChange w:id="513" w:author="Windows 用户" w:date="2018-05-15T14:50:00Z">
                  <w:rPr>
                    <w:rFonts w:ascii="宋体" w:hAnsi="宋体" w:cs="宋体"/>
                    <w:color w:val="000000"/>
                    <w:kern w:val="0"/>
                    <w:sz w:val="18"/>
                    <w:szCs w:val="18"/>
                    <w:highlight w:val="yellow"/>
                  </w:rPr>
                </w:rPrChange>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20E44F8" w14:textId="4891679C" w:rsidR="00691ED5" w:rsidRPr="0048714D" w:rsidRDefault="00691ED5" w:rsidP="00691ED5">
            <w:pPr>
              <w:widowControl/>
              <w:spacing w:line="240" w:lineRule="auto"/>
              <w:ind w:firstLineChars="0" w:firstLine="0"/>
              <w:rPr>
                <w:rFonts w:ascii="宋体" w:hAnsi="宋体" w:cs="宋体"/>
                <w:bCs/>
                <w:color w:val="000000"/>
                <w:kern w:val="0"/>
                <w:sz w:val="18"/>
                <w:szCs w:val="18"/>
                <w:rPrChange w:id="514" w:author="Windows 用户" w:date="2018-05-15T14:50:00Z">
                  <w:rPr>
                    <w:rFonts w:ascii="宋体" w:hAnsi="宋体" w:cs="宋体"/>
                    <w:bCs/>
                    <w:color w:val="000000"/>
                    <w:kern w:val="0"/>
                    <w:sz w:val="18"/>
                    <w:szCs w:val="18"/>
                    <w:highlight w:val="yellow"/>
                  </w:rPr>
                </w:rPrChange>
              </w:rPr>
            </w:pPr>
            <w:r w:rsidRPr="0048714D">
              <w:rPr>
                <w:rFonts w:ascii="宋体" w:hAnsi="宋体" w:cs="宋体" w:hint="eastAsia"/>
                <w:color w:val="000000"/>
                <w:kern w:val="0"/>
                <w:sz w:val="18"/>
                <w:szCs w:val="18"/>
                <w:rPrChange w:id="515" w:author="Windows 用户" w:date="2018-05-15T14:50:00Z">
                  <w:rPr>
                    <w:rFonts w:ascii="宋体" w:hAnsi="宋体" w:cs="宋体" w:hint="eastAsia"/>
                    <w:color w:val="000000"/>
                    <w:kern w:val="0"/>
                    <w:sz w:val="18"/>
                    <w:szCs w:val="18"/>
                    <w:highlight w:val="yellow"/>
                  </w:rPr>
                </w:rPrChange>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878A068" w14:textId="073C602F" w:rsidR="00691ED5" w:rsidRPr="0048714D" w:rsidRDefault="00691ED5" w:rsidP="00691ED5">
            <w:pPr>
              <w:widowControl/>
              <w:spacing w:line="240" w:lineRule="auto"/>
              <w:ind w:firstLineChars="0" w:firstLine="0"/>
              <w:rPr>
                <w:rFonts w:ascii="宋体" w:hAnsi="宋体" w:cs="宋体"/>
                <w:color w:val="000000"/>
                <w:kern w:val="0"/>
                <w:sz w:val="18"/>
                <w:szCs w:val="18"/>
                <w:rPrChange w:id="51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17" w:author="Windows 用户" w:date="2018-05-15T14:50:00Z">
                  <w:rPr>
                    <w:rFonts w:ascii="宋体" w:hAnsi="宋体" w:cs="宋体" w:hint="eastAsia"/>
                    <w:color w:val="000000"/>
                    <w:kern w:val="0"/>
                    <w:sz w:val="18"/>
                    <w:szCs w:val="18"/>
                    <w:highlight w:val="yellow"/>
                  </w:rPr>
                </w:rPrChange>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6AE861A" w14:textId="45C1A87B" w:rsidR="00691ED5" w:rsidRPr="0048714D" w:rsidRDefault="00691ED5" w:rsidP="00691ED5">
            <w:pPr>
              <w:widowControl/>
              <w:spacing w:line="240" w:lineRule="auto"/>
              <w:ind w:firstLineChars="0" w:firstLine="0"/>
              <w:rPr>
                <w:rFonts w:ascii="宋体" w:hAnsi="宋体"/>
                <w:sz w:val="18"/>
                <w:szCs w:val="18"/>
                <w:rPrChange w:id="518" w:author="Windows 用户" w:date="2018-05-15T14:50:00Z">
                  <w:rPr>
                    <w:rFonts w:ascii="宋体" w:hAnsi="宋体"/>
                    <w:sz w:val="18"/>
                    <w:szCs w:val="18"/>
                    <w:highlight w:val="yellow"/>
                  </w:rPr>
                </w:rPrChange>
              </w:rPr>
            </w:pPr>
            <w:r w:rsidRPr="0048714D">
              <w:rPr>
                <w:rFonts w:ascii="宋体" w:hAnsi="宋体" w:cs="宋体"/>
                <w:color w:val="000000"/>
                <w:kern w:val="0"/>
                <w:sz w:val="18"/>
                <w:szCs w:val="18"/>
                <w:rPrChange w:id="519" w:author="Windows 用户" w:date="2018-05-15T14:50:00Z">
                  <w:rPr>
                    <w:rFonts w:ascii="宋体" w:hAnsi="宋体" w:cs="宋体"/>
                    <w:color w:val="000000"/>
                    <w:kern w:val="0"/>
                    <w:sz w:val="18"/>
                    <w:szCs w:val="18"/>
                    <w:highlight w:val="yellow"/>
                  </w:rPr>
                </w:rPrChange>
              </w:rPr>
              <w:t>0.009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05B88DB" w14:textId="019DA341" w:rsidR="00691ED5" w:rsidRPr="0048714D" w:rsidRDefault="00691ED5" w:rsidP="00691ED5">
            <w:pPr>
              <w:widowControl/>
              <w:spacing w:line="240" w:lineRule="auto"/>
              <w:ind w:firstLineChars="0" w:firstLine="0"/>
              <w:rPr>
                <w:rFonts w:ascii="宋体" w:hAnsi="宋体" w:cs="宋体"/>
                <w:bCs/>
                <w:color w:val="000000"/>
                <w:kern w:val="0"/>
                <w:sz w:val="18"/>
                <w:szCs w:val="18"/>
                <w:rPrChange w:id="520" w:author="Windows 用户" w:date="2018-05-15T14:50:00Z">
                  <w:rPr>
                    <w:rFonts w:ascii="宋体" w:hAnsi="宋体" w:cs="宋体"/>
                    <w:bCs/>
                    <w:color w:val="000000"/>
                    <w:kern w:val="0"/>
                    <w:sz w:val="18"/>
                    <w:szCs w:val="18"/>
                    <w:highlight w:val="yellow"/>
                  </w:rPr>
                </w:rPrChange>
              </w:rPr>
            </w:pPr>
            <w:r w:rsidRPr="0048714D">
              <w:rPr>
                <w:rFonts w:ascii="宋体" w:hAnsi="宋体" w:cs="宋体"/>
                <w:color w:val="000000"/>
                <w:kern w:val="0"/>
                <w:sz w:val="18"/>
                <w:szCs w:val="18"/>
                <w:rPrChange w:id="521" w:author="Windows 用户" w:date="2018-05-15T14:50:00Z">
                  <w:rPr>
                    <w:rFonts w:ascii="宋体" w:hAnsi="宋体" w:cs="宋体"/>
                    <w:color w:val="000000"/>
                    <w:kern w:val="0"/>
                    <w:sz w:val="18"/>
                    <w:szCs w:val="18"/>
                    <w:highlight w:val="yellow"/>
                  </w:rPr>
                </w:rPrChange>
              </w:rPr>
              <w:t>6秒</w:t>
            </w:r>
          </w:p>
        </w:tc>
        <w:tc>
          <w:tcPr>
            <w:tcW w:w="3006" w:type="dxa"/>
            <w:vMerge w:val="restart"/>
            <w:tcBorders>
              <w:top w:val="single" w:sz="4" w:space="0" w:color="auto"/>
              <w:left w:val="nil"/>
              <w:right w:val="single" w:sz="4" w:space="0" w:color="auto"/>
            </w:tcBorders>
            <w:vAlign w:val="center"/>
          </w:tcPr>
          <w:p w14:paraId="178CA146" w14:textId="35E43162" w:rsidR="00691ED5" w:rsidRPr="0048714D" w:rsidRDefault="00691ED5" w:rsidP="00691ED5">
            <w:pPr>
              <w:widowControl/>
              <w:spacing w:line="240" w:lineRule="auto"/>
              <w:ind w:firstLineChars="0" w:firstLine="0"/>
              <w:rPr>
                <w:rFonts w:ascii="宋体" w:hAnsi="宋体" w:cs="宋体"/>
                <w:color w:val="000000"/>
                <w:kern w:val="0"/>
                <w:sz w:val="18"/>
                <w:szCs w:val="18"/>
                <w:rPrChange w:id="52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23" w:author="Windows 用户" w:date="2018-05-15T14:50:00Z">
                  <w:rPr>
                    <w:rFonts w:ascii="宋体" w:hAnsi="宋体" w:cs="宋体" w:hint="eastAsia"/>
                    <w:color w:val="000000"/>
                    <w:kern w:val="0"/>
                    <w:sz w:val="18"/>
                    <w:szCs w:val="18"/>
                    <w:highlight w:val="yellow"/>
                  </w:rPr>
                </w:rPrChange>
              </w:rPr>
              <w:t>主叫：联通手机号码、固话，非长途，非</w:t>
            </w:r>
            <w:r w:rsidRPr="0048714D">
              <w:rPr>
                <w:rFonts w:ascii="宋体" w:hAnsi="宋体" w:cs="宋体"/>
                <w:color w:val="000000"/>
                <w:kern w:val="0"/>
                <w:sz w:val="18"/>
                <w:szCs w:val="18"/>
                <w:rPrChange w:id="524" w:author="Windows 用户" w:date="2018-05-15T14:50:00Z">
                  <w:rPr>
                    <w:rFonts w:ascii="宋体" w:hAnsi="宋体" w:cs="宋体"/>
                    <w:color w:val="000000"/>
                    <w:kern w:val="0"/>
                    <w:sz w:val="18"/>
                    <w:szCs w:val="18"/>
                    <w:highlight w:val="yellow"/>
                  </w:rPr>
                </w:rPrChange>
              </w:rPr>
              <w:t>IP接入</w:t>
            </w:r>
          </w:p>
          <w:p w14:paraId="0913B7CD" w14:textId="01A43ED1" w:rsidR="00691ED5" w:rsidRPr="0048714D" w:rsidRDefault="00691ED5" w:rsidP="00691ED5">
            <w:pPr>
              <w:widowControl/>
              <w:spacing w:line="240" w:lineRule="auto"/>
              <w:ind w:firstLineChars="0" w:firstLine="0"/>
              <w:rPr>
                <w:rFonts w:ascii="宋体" w:hAnsi="宋体" w:cs="宋体"/>
                <w:color w:val="000000"/>
                <w:kern w:val="0"/>
                <w:sz w:val="18"/>
                <w:szCs w:val="18"/>
                <w:rPrChange w:id="525"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26" w:author="Windows 用户" w:date="2018-05-15T14:50:00Z">
                  <w:rPr>
                    <w:rFonts w:ascii="宋体" w:hAnsi="宋体" w:cs="宋体" w:hint="eastAsia"/>
                    <w:color w:val="000000"/>
                    <w:kern w:val="0"/>
                    <w:sz w:val="18"/>
                    <w:szCs w:val="18"/>
                    <w:highlight w:val="yellow"/>
                  </w:rPr>
                </w:rPrChange>
              </w:rPr>
              <w:t>被叫：电信手机号码、固话，非长途，非</w:t>
            </w:r>
            <w:r w:rsidRPr="0048714D">
              <w:rPr>
                <w:rFonts w:ascii="宋体" w:hAnsi="宋体" w:cs="宋体"/>
                <w:color w:val="000000"/>
                <w:kern w:val="0"/>
                <w:sz w:val="18"/>
                <w:szCs w:val="18"/>
                <w:rPrChange w:id="527" w:author="Windows 用户" w:date="2018-05-15T14:50:00Z">
                  <w:rPr>
                    <w:rFonts w:ascii="宋体" w:hAnsi="宋体" w:cs="宋体"/>
                    <w:color w:val="000000"/>
                    <w:kern w:val="0"/>
                    <w:sz w:val="18"/>
                    <w:szCs w:val="18"/>
                    <w:highlight w:val="yellow"/>
                  </w:rPr>
                </w:rPrChange>
              </w:rPr>
              <w:t>IP接入</w:t>
            </w:r>
          </w:p>
          <w:p w14:paraId="629E2B99" w14:textId="43C1318C" w:rsidR="00691ED5" w:rsidRPr="0048714D" w:rsidRDefault="00691ED5" w:rsidP="00691ED5">
            <w:pPr>
              <w:widowControl/>
              <w:spacing w:line="240" w:lineRule="auto"/>
              <w:ind w:firstLineChars="0" w:firstLine="0"/>
              <w:rPr>
                <w:rFonts w:ascii="宋体" w:hAnsi="宋体" w:cs="宋体"/>
                <w:color w:val="000000"/>
                <w:kern w:val="0"/>
                <w:sz w:val="18"/>
                <w:szCs w:val="18"/>
                <w:rPrChange w:id="528"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29" w:author="Windows 用户" w:date="2018-05-15T14:50:00Z">
                  <w:rPr>
                    <w:rFonts w:ascii="宋体" w:hAnsi="宋体" w:cs="宋体" w:hint="eastAsia"/>
                    <w:color w:val="000000"/>
                    <w:kern w:val="0"/>
                    <w:sz w:val="18"/>
                    <w:szCs w:val="18"/>
                    <w:highlight w:val="yellow"/>
                  </w:rPr>
                </w:rPrChange>
              </w:rPr>
              <w:t>中继：移动、联通</w:t>
            </w:r>
          </w:p>
        </w:tc>
        <w:tc>
          <w:tcPr>
            <w:tcW w:w="756" w:type="dxa"/>
            <w:vMerge w:val="restart"/>
            <w:tcBorders>
              <w:top w:val="single" w:sz="4" w:space="0" w:color="auto"/>
              <w:left w:val="nil"/>
              <w:right w:val="single" w:sz="4" w:space="0" w:color="auto"/>
            </w:tcBorders>
            <w:vAlign w:val="center"/>
          </w:tcPr>
          <w:p w14:paraId="68FB77F4" w14:textId="31695372" w:rsidR="00691ED5" w:rsidRPr="0048714D" w:rsidRDefault="00FC22B5" w:rsidP="00691ED5">
            <w:pPr>
              <w:widowControl/>
              <w:spacing w:line="240" w:lineRule="auto"/>
              <w:ind w:firstLineChars="0" w:firstLine="0"/>
              <w:rPr>
                <w:rFonts w:ascii="宋体" w:hAnsi="宋体" w:cs="宋体"/>
                <w:bCs/>
                <w:color w:val="000000"/>
                <w:kern w:val="0"/>
                <w:sz w:val="18"/>
                <w:szCs w:val="18"/>
                <w:rPrChange w:id="530" w:author="Windows 用户" w:date="2018-05-15T14:50:00Z">
                  <w:rPr>
                    <w:rFonts w:ascii="宋体" w:hAnsi="宋体" w:cs="宋体"/>
                    <w:bCs/>
                    <w:color w:val="000000"/>
                    <w:kern w:val="0"/>
                    <w:sz w:val="18"/>
                    <w:szCs w:val="18"/>
                    <w:highlight w:val="yellow"/>
                  </w:rPr>
                </w:rPrChange>
              </w:rPr>
            </w:pPr>
            <w:r w:rsidRPr="0048714D">
              <w:rPr>
                <w:rFonts w:ascii="宋体" w:hAnsi="宋体" w:cs="宋体"/>
                <w:color w:val="000000"/>
                <w:kern w:val="0"/>
                <w:sz w:val="18"/>
                <w:szCs w:val="18"/>
                <w:rPrChange w:id="531" w:author="Windows 用户" w:date="2018-05-15T14:50:00Z">
                  <w:rPr>
                    <w:rFonts w:ascii="宋体" w:hAnsi="宋体" w:cs="宋体"/>
                    <w:color w:val="000000"/>
                    <w:kern w:val="0"/>
                    <w:sz w:val="18"/>
                    <w:szCs w:val="18"/>
                    <w:highlight w:val="yellow"/>
                  </w:rPr>
                </w:rPrChange>
              </w:rPr>
              <w:t>11</w:t>
            </w:r>
          </w:p>
        </w:tc>
      </w:tr>
      <w:tr w:rsidR="00FC22B5" w:rsidRPr="0048714D" w14:paraId="44360F8E" w14:textId="77777777" w:rsidTr="00231C6B">
        <w:trPr>
          <w:trHeight w:val="270"/>
        </w:trPr>
        <w:tc>
          <w:tcPr>
            <w:tcW w:w="987" w:type="dxa"/>
            <w:vMerge/>
            <w:tcBorders>
              <w:left w:val="single" w:sz="4" w:space="0" w:color="auto"/>
              <w:right w:val="single" w:sz="4" w:space="0" w:color="auto"/>
            </w:tcBorders>
            <w:vAlign w:val="center"/>
          </w:tcPr>
          <w:p w14:paraId="21C91CA4"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B5C76F3" w14:textId="58CE8D82" w:rsidR="00691ED5" w:rsidRPr="0048714D" w:rsidRDefault="00691ED5" w:rsidP="00691ED5">
            <w:pPr>
              <w:widowControl/>
              <w:spacing w:line="240" w:lineRule="auto"/>
              <w:ind w:firstLineChars="0" w:firstLine="0"/>
              <w:rPr>
                <w:rFonts w:ascii="宋体" w:hAnsi="宋体" w:cs="宋体"/>
                <w:color w:val="000000"/>
                <w:kern w:val="0"/>
                <w:sz w:val="18"/>
                <w:szCs w:val="18"/>
                <w:rPrChange w:id="532"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33" w:author="Windows 用户" w:date="2018-05-15T14:50:00Z">
                  <w:rPr>
                    <w:rFonts w:ascii="宋体" w:hAnsi="宋体" w:cs="宋体" w:hint="eastAsia"/>
                    <w:color w:val="000000"/>
                    <w:kern w:val="0"/>
                    <w:sz w:val="18"/>
                    <w:szCs w:val="18"/>
                    <w:highlight w:val="yellow"/>
                  </w:rPr>
                </w:rPrChange>
              </w:rPr>
              <w:t>本地联通用户呼叫本地第三方（电信）（结算费）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54C2B08" w14:textId="53B0B598" w:rsidR="00691ED5" w:rsidRPr="0048714D" w:rsidRDefault="00691ED5" w:rsidP="00691ED5">
            <w:pPr>
              <w:widowControl/>
              <w:spacing w:line="240" w:lineRule="auto"/>
              <w:ind w:firstLineChars="0" w:firstLine="0"/>
              <w:rPr>
                <w:rFonts w:ascii="宋体" w:hAnsi="宋体" w:cs="宋体"/>
                <w:color w:val="000000"/>
                <w:kern w:val="0"/>
                <w:sz w:val="18"/>
                <w:szCs w:val="18"/>
                <w:rPrChange w:id="534"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35" w:author="Windows 用户" w:date="2018-05-15T14:50:00Z">
                  <w:rPr>
                    <w:rFonts w:ascii="宋体" w:hAnsi="宋体" w:cs="宋体" w:hint="eastAsia"/>
                    <w:color w:val="000000"/>
                    <w:kern w:val="0"/>
                    <w:sz w:val="18"/>
                    <w:szCs w:val="18"/>
                    <w:highlight w:val="yellow"/>
                  </w:rPr>
                </w:rPrChange>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61BBB2E" w14:textId="1C4416EE" w:rsidR="00691ED5" w:rsidRPr="0048714D" w:rsidRDefault="00691ED5" w:rsidP="00691ED5">
            <w:pPr>
              <w:widowControl/>
              <w:spacing w:line="240" w:lineRule="auto"/>
              <w:ind w:firstLineChars="0" w:firstLine="0"/>
              <w:rPr>
                <w:rFonts w:ascii="宋体" w:hAnsi="宋体" w:cs="宋体"/>
                <w:color w:val="000000"/>
                <w:kern w:val="0"/>
                <w:sz w:val="18"/>
                <w:szCs w:val="18"/>
                <w:rPrChange w:id="536" w:author="Windows 用户" w:date="2018-05-15T14:50:00Z">
                  <w:rPr>
                    <w:rFonts w:ascii="宋体" w:hAnsi="宋体" w:cs="宋体"/>
                    <w:color w:val="000000"/>
                    <w:kern w:val="0"/>
                    <w:sz w:val="18"/>
                    <w:szCs w:val="18"/>
                    <w:highlight w:val="yellow"/>
                  </w:rPr>
                </w:rPrChange>
              </w:rPr>
            </w:pPr>
            <w:r w:rsidRPr="0048714D">
              <w:rPr>
                <w:rFonts w:ascii="宋体" w:hAnsi="宋体" w:cs="宋体" w:hint="eastAsia"/>
                <w:color w:val="000000"/>
                <w:kern w:val="0"/>
                <w:sz w:val="18"/>
                <w:szCs w:val="18"/>
                <w:rPrChange w:id="537" w:author="Windows 用户" w:date="2018-05-15T14:50:00Z">
                  <w:rPr>
                    <w:rFonts w:ascii="宋体" w:hAnsi="宋体" w:cs="宋体" w:hint="eastAsia"/>
                    <w:color w:val="000000"/>
                    <w:kern w:val="0"/>
                    <w:sz w:val="18"/>
                    <w:szCs w:val="18"/>
                    <w:highlight w:val="yellow"/>
                  </w:rPr>
                </w:rPrChange>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0E8B56A" w14:textId="785C7E93" w:rsidR="00691ED5" w:rsidRPr="0048714D" w:rsidRDefault="00691ED5" w:rsidP="00691ED5">
            <w:pPr>
              <w:widowControl/>
              <w:spacing w:line="240" w:lineRule="auto"/>
              <w:ind w:firstLineChars="0" w:firstLine="0"/>
              <w:rPr>
                <w:rFonts w:ascii="宋体" w:hAnsi="宋体" w:cs="宋体"/>
                <w:color w:val="000000"/>
                <w:kern w:val="0"/>
                <w:sz w:val="18"/>
                <w:szCs w:val="18"/>
                <w:rPrChange w:id="538"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539" w:author="Windows 用户" w:date="2018-05-15T14:50:00Z">
                  <w:rPr>
                    <w:rFonts w:ascii="宋体" w:hAnsi="宋体" w:cs="宋体"/>
                    <w:color w:val="000000"/>
                    <w:kern w:val="0"/>
                    <w:sz w:val="18"/>
                    <w:szCs w:val="18"/>
                    <w:highlight w:val="yellow"/>
                  </w:rPr>
                </w:rPrChange>
              </w:rPr>
              <w:t>0.006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5A849E50" w14:textId="2AB40250" w:rsidR="00691ED5" w:rsidRPr="0048714D" w:rsidRDefault="00691ED5" w:rsidP="00691ED5">
            <w:pPr>
              <w:widowControl/>
              <w:spacing w:line="240" w:lineRule="auto"/>
              <w:ind w:firstLineChars="0" w:firstLine="0"/>
              <w:rPr>
                <w:rFonts w:ascii="宋体" w:hAnsi="宋体" w:cs="宋体"/>
                <w:color w:val="000000"/>
                <w:kern w:val="0"/>
                <w:sz w:val="18"/>
                <w:szCs w:val="18"/>
                <w:rPrChange w:id="540" w:author="Windows 用户" w:date="2018-05-15T14:50:00Z">
                  <w:rPr>
                    <w:rFonts w:ascii="宋体" w:hAnsi="宋体" w:cs="宋体"/>
                    <w:color w:val="000000"/>
                    <w:kern w:val="0"/>
                    <w:sz w:val="18"/>
                    <w:szCs w:val="18"/>
                    <w:highlight w:val="yellow"/>
                  </w:rPr>
                </w:rPrChange>
              </w:rPr>
            </w:pPr>
            <w:r w:rsidRPr="0048714D">
              <w:rPr>
                <w:rFonts w:ascii="宋体" w:hAnsi="宋体" w:cs="宋体"/>
                <w:color w:val="000000"/>
                <w:kern w:val="0"/>
                <w:sz w:val="18"/>
                <w:szCs w:val="18"/>
                <w:rPrChange w:id="541" w:author="Windows 用户" w:date="2018-05-15T14:50:00Z">
                  <w:rPr>
                    <w:rFonts w:ascii="宋体" w:hAnsi="宋体" w:cs="宋体"/>
                    <w:color w:val="000000"/>
                    <w:kern w:val="0"/>
                    <w:sz w:val="18"/>
                    <w:szCs w:val="18"/>
                    <w:highlight w:val="yellow"/>
                  </w:rPr>
                </w:rPrChange>
              </w:rPr>
              <w:t>6秒</w:t>
            </w:r>
          </w:p>
        </w:tc>
        <w:tc>
          <w:tcPr>
            <w:tcW w:w="3006" w:type="dxa"/>
            <w:vMerge/>
            <w:tcBorders>
              <w:left w:val="nil"/>
              <w:bottom w:val="single" w:sz="4" w:space="0" w:color="auto"/>
              <w:right w:val="single" w:sz="4" w:space="0" w:color="auto"/>
            </w:tcBorders>
            <w:vAlign w:val="center"/>
          </w:tcPr>
          <w:p w14:paraId="2CBA581A"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Change w:id="542" w:author="Windows 用户" w:date="2018-05-15T14:50:00Z">
                  <w:rPr>
                    <w:rFonts w:ascii="宋体" w:hAnsi="宋体" w:cs="宋体"/>
                    <w:color w:val="000000"/>
                    <w:kern w:val="0"/>
                    <w:sz w:val="18"/>
                    <w:szCs w:val="18"/>
                    <w:highlight w:val="yellow"/>
                  </w:rPr>
                </w:rPrChange>
              </w:rPr>
            </w:pPr>
          </w:p>
        </w:tc>
        <w:tc>
          <w:tcPr>
            <w:tcW w:w="756" w:type="dxa"/>
            <w:vMerge/>
            <w:tcBorders>
              <w:left w:val="nil"/>
              <w:bottom w:val="single" w:sz="4" w:space="0" w:color="auto"/>
              <w:right w:val="single" w:sz="4" w:space="0" w:color="auto"/>
            </w:tcBorders>
            <w:vAlign w:val="center"/>
          </w:tcPr>
          <w:p w14:paraId="03D2ACA6"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p>
        </w:tc>
      </w:tr>
      <w:tr w:rsidR="00FC22B5" w:rsidRPr="0048714D" w14:paraId="3F6CB133" w14:textId="77777777" w:rsidTr="00954C57">
        <w:trPr>
          <w:trHeight w:val="270"/>
        </w:trPr>
        <w:tc>
          <w:tcPr>
            <w:tcW w:w="987" w:type="dxa"/>
            <w:vMerge/>
            <w:tcBorders>
              <w:left w:val="single" w:sz="4" w:space="0" w:color="auto"/>
              <w:right w:val="single" w:sz="4" w:space="0" w:color="auto"/>
            </w:tcBorders>
            <w:vAlign w:val="center"/>
          </w:tcPr>
          <w:p w14:paraId="3C859933"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C531E01" w14:textId="38C16D4A"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本地第三方（电信）呼叫移动用户（结算费）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BB2FC75" w14:textId="1E89276E"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C8BE427" w14:textId="528FC58A"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DBC893B" w14:textId="599FD928" w:rsidR="00691ED5" w:rsidRPr="0048714D" w:rsidRDefault="00691ED5" w:rsidP="00691ED5">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4E966D7" w14:textId="4E68421B"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451B01FF" w14:textId="26003C80"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主叫：电信手机号码、固话，非长途，非</w:t>
            </w:r>
            <w:r w:rsidRPr="0048714D">
              <w:rPr>
                <w:rFonts w:ascii="宋体" w:hAnsi="宋体" w:cs="宋体"/>
                <w:color w:val="000000"/>
                <w:kern w:val="0"/>
                <w:sz w:val="18"/>
                <w:szCs w:val="18"/>
              </w:rPr>
              <w:t>IP接入</w:t>
            </w:r>
          </w:p>
          <w:p w14:paraId="38286F20"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lastRenderedPageBreak/>
              <w:t>被叫：移动手机号码、铁通固话，非长途，非</w:t>
            </w:r>
            <w:r w:rsidRPr="0048714D">
              <w:rPr>
                <w:rFonts w:ascii="宋体" w:hAnsi="宋体" w:cs="宋体"/>
                <w:color w:val="000000"/>
                <w:kern w:val="0"/>
                <w:sz w:val="18"/>
                <w:szCs w:val="18"/>
              </w:rPr>
              <w:t>IP接入</w:t>
            </w:r>
          </w:p>
          <w:p w14:paraId="591B07BE" w14:textId="1D8A74EE"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7D04E25B" w14:textId="30B3114F" w:rsidR="00691ED5" w:rsidRPr="0048714D" w:rsidRDefault="00FC22B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lastRenderedPageBreak/>
              <w:t>12</w:t>
            </w:r>
          </w:p>
        </w:tc>
      </w:tr>
      <w:tr w:rsidR="00FC22B5" w:rsidRPr="0048714D" w14:paraId="578B14F0" w14:textId="77777777" w:rsidTr="00AE2DE7">
        <w:trPr>
          <w:trHeight w:val="270"/>
        </w:trPr>
        <w:tc>
          <w:tcPr>
            <w:tcW w:w="987" w:type="dxa"/>
            <w:vMerge/>
            <w:tcBorders>
              <w:left w:val="single" w:sz="4" w:space="0" w:color="auto"/>
              <w:right w:val="single" w:sz="4" w:space="0" w:color="auto"/>
            </w:tcBorders>
            <w:vAlign w:val="center"/>
          </w:tcPr>
          <w:p w14:paraId="637B19CD"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499B673" w14:textId="72F39C63"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本地第三方（电信）呼叫联通用户（结算费）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7F91F9D" w14:textId="710C5299"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B3E889A" w14:textId="1C52DDB4"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90B491F" w14:textId="48020A06" w:rsidR="00691ED5" w:rsidRPr="0048714D" w:rsidRDefault="00691ED5" w:rsidP="00691ED5">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101078D" w14:textId="03D342C8"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vMerge w:val="restart"/>
            <w:tcBorders>
              <w:top w:val="single" w:sz="4" w:space="0" w:color="auto"/>
              <w:left w:val="nil"/>
              <w:right w:val="single" w:sz="4" w:space="0" w:color="auto"/>
            </w:tcBorders>
            <w:vAlign w:val="center"/>
          </w:tcPr>
          <w:p w14:paraId="3C1E940F" w14:textId="032691B1"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主叫：电信手机号码、固话，非长途，非</w:t>
            </w:r>
            <w:r w:rsidRPr="0048714D">
              <w:rPr>
                <w:rFonts w:ascii="宋体" w:hAnsi="宋体" w:cs="宋体"/>
                <w:color w:val="000000"/>
                <w:kern w:val="0"/>
                <w:sz w:val="18"/>
                <w:szCs w:val="18"/>
              </w:rPr>
              <w:t>IP接入</w:t>
            </w:r>
          </w:p>
          <w:p w14:paraId="7C22E7DA" w14:textId="63584152"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被叫：联通手机号码、固话，非长途，非</w:t>
            </w:r>
            <w:r w:rsidRPr="0048714D">
              <w:rPr>
                <w:rFonts w:ascii="宋体" w:hAnsi="宋体" w:cs="宋体"/>
                <w:color w:val="000000"/>
                <w:kern w:val="0"/>
                <w:sz w:val="18"/>
                <w:szCs w:val="18"/>
              </w:rPr>
              <w:t>IP接入</w:t>
            </w:r>
          </w:p>
          <w:p w14:paraId="1F8B652C" w14:textId="588EB693"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vMerge w:val="restart"/>
            <w:tcBorders>
              <w:top w:val="single" w:sz="4" w:space="0" w:color="auto"/>
              <w:left w:val="nil"/>
              <w:right w:val="single" w:sz="4" w:space="0" w:color="auto"/>
            </w:tcBorders>
            <w:vAlign w:val="center"/>
          </w:tcPr>
          <w:p w14:paraId="2DC78CE4" w14:textId="60ABD5D2" w:rsidR="00691ED5" w:rsidRPr="0048714D" w:rsidRDefault="00FC22B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13</w:t>
            </w:r>
          </w:p>
          <w:p w14:paraId="41B4FE43" w14:textId="0293D672" w:rsidR="00691ED5" w:rsidRPr="0048714D" w:rsidRDefault="00691ED5" w:rsidP="00691ED5">
            <w:pPr>
              <w:spacing w:line="240" w:lineRule="auto"/>
              <w:ind w:firstLine="360"/>
              <w:rPr>
                <w:rFonts w:ascii="宋体" w:hAnsi="宋体" w:cs="宋体"/>
                <w:bCs/>
                <w:color w:val="000000"/>
                <w:kern w:val="0"/>
                <w:sz w:val="18"/>
                <w:szCs w:val="18"/>
              </w:rPr>
            </w:pPr>
          </w:p>
        </w:tc>
      </w:tr>
      <w:tr w:rsidR="00FC22B5" w:rsidRPr="0048714D" w14:paraId="64B44D11" w14:textId="77777777" w:rsidTr="00AE2DE7">
        <w:trPr>
          <w:trHeight w:val="270"/>
        </w:trPr>
        <w:tc>
          <w:tcPr>
            <w:tcW w:w="987" w:type="dxa"/>
            <w:vMerge/>
            <w:tcBorders>
              <w:left w:val="single" w:sz="4" w:space="0" w:color="auto"/>
              <w:right w:val="single" w:sz="4" w:space="0" w:color="auto"/>
            </w:tcBorders>
            <w:vAlign w:val="center"/>
          </w:tcPr>
          <w:p w14:paraId="657764A4"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05CC324" w14:textId="4F4156FE"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本地第三方（电信）呼叫联通用户（转接费</w:t>
            </w:r>
            <w:r w:rsidRPr="0048714D">
              <w:rPr>
                <w:rFonts w:ascii="宋体" w:hAnsi="宋体" w:cs="宋体"/>
                <w:color w:val="000000"/>
                <w:kern w:val="0"/>
                <w:sz w:val="18"/>
                <w:szCs w:val="18"/>
              </w:rPr>
              <w:t>+</w:t>
            </w:r>
            <w:r w:rsidRPr="0048714D">
              <w:rPr>
                <w:rFonts w:ascii="宋体" w:hAnsi="宋体" w:cs="宋体" w:hint="eastAsia"/>
                <w:color w:val="000000"/>
                <w:kern w:val="0"/>
                <w:sz w:val="18"/>
                <w:szCs w:val="18"/>
              </w:rPr>
              <w:t>结算费）</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1B71491" w14:textId="4A059F53"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79CEC60" w14:textId="61467375"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A24CF5A" w14:textId="5A886FDF" w:rsidR="00691ED5" w:rsidRPr="0048714D" w:rsidRDefault="00691ED5" w:rsidP="00691ED5">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0.09</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1339D8A" w14:textId="372440CA"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1分钟</w:t>
            </w:r>
          </w:p>
        </w:tc>
        <w:tc>
          <w:tcPr>
            <w:tcW w:w="3006" w:type="dxa"/>
            <w:vMerge/>
            <w:tcBorders>
              <w:left w:val="nil"/>
              <w:bottom w:val="single" w:sz="4" w:space="0" w:color="auto"/>
              <w:right w:val="single" w:sz="4" w:space="0" w:color="auto"/>
            </w:tcBorders>
            <w:vAlign w:val="center"/>
          </w:tcPr>
          <w:p w14:paraId="642F9C0F" w14:textId="4E42E346" w:rsidR="00691ED5" w:rsidRPr="0048714D" w:rsidRDefault="00691ED5" w:rsidP="00691ED5">
            <w:pPr>
              <w:widowControl/>
              <w:spacing w:line="240" w:lineRule="auto"/>
              <w:ind w:firstLineChars="0" w:firstLine="0"/>
              <w:rPr>
                <w:rFonts w:ascii="宋体" w:hAnsi="宋体" w:cs="宋体"/>
                <w:color w:val="000000"/>
                <w:kern w:val="0"/>
                <w:sz w:val="18"/>
                <w:szCs w:val="18"/>
              </w:rPr>
            </w:pPr>
          </w:p>
        </w:tc>
        <w:tc>
          <w:tcPr>
            <w:tcW w:w="756" w:type="dxa"/>
            <w:vMerge/>
            <w:tcBorders>
              <w:left w:val="nil"/>
              <w:bottom w:val="single" w:sz="4" w:space="0" w:color="auto"/>
              <w:right w:val="single" w:sz="4" w:space="0" w:color="auto"/>
            </w:tcBorders>
            <w:vAlign w:val="center"/>
          </w:tcPr>
          <w:p w14:paraId="1182DF11" w14:textId="1F7D8798" w:rsidR="00691ED5" w:rsidRPr="0048714D" w:rsidRDefault="00691ED5" w:rsidP="00691ED5">
            <w:pPr>
              <w:widowControl/>
              <w:spacing w:line="240" w:lineRule="auto"/>
              <w:ind w:firstLineChars="0" w:firstLine="0"/>
              <w:rPr>
                <w:rFonts w:ascii="宋体" w:hAnsi="宋体" w:cs="宋体"/>
                <w:bCs/>
                <w:color w:val="000000"/>
                <w:kern w:val="0"/>
                <w:sz w:val="18"/>
                <w:szCs w:val="18"/>
              </w:rPr>
            </w:pPr>
          </w:p>
        </w:tc>
      </w:tr>
      <w:tr w:rsidR="00FC22B5" w:rsidRPr="0048714D" w14:paraId="5CCC2478" w14:textId="77777777" w:rsidTr="00954C57">
        <w:trPr>
          <w:trHeight w:val="270"/>
        </w:trPr>
        <w:tc>
          <w:tcPr>
            <w:tcW w:w="987" w:type="dxa"/>
            <w:vMerge w:val="restart"/>
            <w:tcBorders>
              <w:top w:val="single" w:sz="4" w:space="0" w:color="auto"/>
              <w:left w:val="single" w:sz="4" w:space="0" w:color="auto"/>
              <w:right w:val="single" w:sz="4" w:space="0" w:color="auto"/>
            </w:tcBorders>
            <w:vAlign w:val="center"/>
          </w:tcPr>
          <w:p w14:paraId="3401C59E"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移动</w:t>
            </w:r>
          </w:p>
          <w:p w14:paraId="43070B80"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r w:rsidRPr="0048714D">
              <w:rPr>
                <w:rFonts w:ascii="宋体" w:hAnsi="宋体" w:cs="宋体"/>
                <w:color w:val="000000"/>
                <w:kern w:val="0"/>
                <w:sz w:val="18"/>
                <w:szCs w:val="18"/>
              </w:rPr>
              <w:sym w:font="Wingdings 3" w:char="F0DB"/>
            </w:r>
            <w:r w:rsidRPr="0048714D">
              <w:rPr>
                <w:rFonts w:ascii="宋体" w:hAnsi="宋体" w:cs="宋体"/>
                <w:color w:val="000000"/>
                <w:kern w:val="0"/>
                <w:sz w:val="18"/>
                <w:szCs w:val="18"/>
              </w:rPr>
              <w:sym w:font="Wingdings 3" w:char="F0DC"/>
            </w:r>
          </w:p>
          <w:p w14:paraId="005103D2" w14:textId="215573BA" w:rsidR="00691ED5" w:rsidRPr="002D036A" w:rsidRDefault="00691ED5" w:rsidP="00691ED5">
            <w:pPr>
              <w:widowControl/>
              <w:spacing w:line="240" w:lineRule="auto"/>
              <w:ind w:left="180" w:hangingChars="100" w:hanging="180"/>
              <w:rPr>
                <w:rFonts w:ascii="宋体" w:hAnsi="宋体" w:cs="宋体"/>
                <w:color w:val="000000"/>
                <w:kern w:val="0"/>
                <w:sz w:val="18"/>
                <w:szCs w:val="18"/>
              </w:rPr>
            </w:pPr>
            <w:r w:rsidRPr="002D036A">
              <w:rPr>
                <w:rFonts w:ascii="宋体" w:hAnsi="宋体" w:cs="宋体" w:hint="eastAsia"/>
                <w:color w:val="000000"/>
                <w:kern w:val="0"/>
                <w:sz w:val="18"/>
                <w:szCs w:val="18"/>
              </w:rPr>
              <w:t>联通</w:t>
            </w:r>
          </w:p>
          <w:p w14:paraId="3F0C4C5B"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p w14:paraId="55DA1A52"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智</w:t>
            </w:r>
          </w:p>
          <w:p w14:paraId="2B30AD28"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能</w:t>
            </w:r>
          </w:p>
          <w:p w14:paraId="056FAA8E"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业</w:t>
            </w:r>
          </w:p>
          <w:p w14:paraId="27EEC6F4"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务</w:t>
            </w:r>
          </w:p>
          <w:p w14:paraId="6681AE0E" w14:textId="0E534F6B" w:rsidR="00691ED5" w:rsidRPr="0048714D" w:rsidRDefault="00691ED5" w:rsidP="00691ED5">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w:t>
            </w: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7FF439A" w14:textId="3E53C3CE"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移动用户呼叫联通</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6D12FBB" w14:textId="7F1FFA8C"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220E909" w14:textId="08DBC13A"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398B86B" w14:textId="719084FD"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4E7928C" w14:textId="504AE395"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18F2C992"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主叫：移动手机号码、固网号码，不判断长途，不判断</w:t>
            </w:r>
            <w:r w:rsidRPr="0048714D">
              <w:rPr>
                <w:rFonts w:ascii="宋体" w:hAnsi="宋体" w:cs="宋体"/>
                <w:color w:val="000000"/>
                <w:kern w:val="0"/>
                <w:sz w:val="18"/>
                <w:szCs w:val="18"/>
              </w:rPr>
              <w:t>IP接入</w:t>
            </w:r>
          </w:p>
          <w:p w14:paraId="352BA8CD" w14:textId="3A6A1926"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智能号码，不判断长途，不判断</w:t>
            </w:r>
            <w:r w:rsidRPr="0048714D">
              <w:rPr>
                <w:rFonts w:ascii="宋体" w:hAnsi="宋体" w:cs="宋体"/>
                <w:color w:val="000000"/>
                <w:kern w:val="0"/>
                <w:sz w:val="18"/>
                <w:szCs w:val="18"/>
              </w:rPr>
              <w:t>IP接入</w:t>
            </w:r>
          </w:p>
          <w:p w14:paraId="22EDEF1C" w14:textId="0C26B605"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1CFACE61" w14:textId="42FEEB36"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1</w:t>
            </w:r>
          </w:p>
        </w:tc>
      </w:tr>
      <w:tr w:rsidR="00FC22B5" w:rsidRPr="0048714D" w14:paraId="3FBF2A82" w14:textId="77777777" w:rsidTr="00954C57">
        <w:trPr>
          <w:trHeight w:val="270"/>
        </w:trPr>
        <w:tc>
          <w:tcPr>
            <w:tcW w:w="987" w:type="dxa"/>
            <w:vMerge/>
            <w:tcBorders>
              <w:left w:val="single" w:sz="4" w:space="0" w:color="auto"/>
              <w:right w:val="single" w:sz="4" w:space="0" w:color="auto"/>
            </w:tcBorders>
            <w:vAlign w:val="center"/>
          </w:tcPr>
          <w:p w14:paraId="4BBA8D2C"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EC6A50E" w14:textId="73E275EA"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联通用户呼叫移动</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智能业务</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5B6DC49" w14:textId="6409A6C4"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32D99F6" w14:textId="614F8CA9"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7784A1C" w14:textId="43D418F8"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6CBFE28B" w14:textId="3ACEB950"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6CE8CF32" w14:textId="130CB84D"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主叫：联通手机号码、固网号码，不判断长途，不判断</w:t>
            </w:r>
            <w:r w:rsidRPr="0048714D">
              <w:rPr>
                <w:rFonts w:ascii="宋体" w:hAnsi="宋体" w:cs="宋体"/>
                <w:color w:val="000000"/>
                <w:kern w:val="0"/>
                <w:sz w:val="18"/>
                <w:szCs w:val="18"/>
              </w:rPr>
              <w:t>IP接入</w:t>
            </w:r>
          </w:p>
          <w:p w14:paraId="3A619B1D"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w:t>
            </w:r>
            <w:r w:rsidRPr="0048714D">
              <w:rPr>
                <w:rFonts w:ascii="宋体" w:hAnsi="宋体" w:cs="宋体"/>
                <w:color w:val="000000"/>
                <w:kern w:val="0"/>
                <w:sz w:val="18"/>
                <w:szCs w:val="18"/>
              </w:rPr>
              <w:t>400</w:t>
            </w:r>
            <w:r w:rsidRPr="0048714D">
              <w:rPr>
                <w:rFonts w:ascii="宋体" w:hAnsi="宋体" w:cs="宋体" w:hint="eastAsia"/>
                <w:color w:val="000000"/>
                <w:kern w:val="0"/>
                <w:sz w:val="18"/>
                <w:szCs w:val="18"/>
              </w:rPr>
              <w:t>智能号码，不判断长途，不判断</w:t>
            </w:r>
            <w:r w:rsidRPr="0048714D">
              <w:rPr>
                <w:rFonts w:ascii="宋体" w:hAnsi="宋体" w:cs="宋体"/>
                <w:color w:val="000000"/>
                <w:kern w:val="0"/>
                <w:sz w:val="18"/>
                <w:szCs w:val="18"/>
              </w:rPr>
              <w:t>IP接入</w:t>
            </w:r>
          </w:p>
          <w:p w14:paraId="1862EE8D" w14:textId="2C9DD0A6"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26665B09" w14:textId="07F21BE6"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2</w:t>
            </w:r>
          </w:p>
        </w:tc>
      </w:tr>
      <w:tr w:rsidR="00FC22B5" w:rsidRPr="0048714D" w14:paraId="053BAA14" w14:textId="77777777" w:rsidTr="00954C57">
        <w:trPr>
          <w:trHeight w:val="270"/>
        </w:trPr>
        <w:tc>
          <w:tcPr>
            <w:tcW w:w="987" w:type="dxa"/>
            <w:vMerge/>
            <w:tcBorders>
              <w:left w:val="single" w:sz="4" w:space="0" w:color="auto"/>
              <w:right w:val="single" w:sz="4" w:space="0" w:color="auto"/>
            </w:tcBorders>
            <w:vAlign w:val="center"/>
          </w:tcPr>
          <w:p w14:paraId="562BB97E"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677E8E5" w14:textId="4ACA2B66"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本地铁通用户呼叫联通</w:t>
            </w:r>
            <w:r w:rsidRPr="0048714D">
              <w:rPr>
                <w:rFonts w:ascii="宋体" w:hAnsi="宋体" w:cs="宋体"/>
                <w:color w:val="000000"/>
                <w:kern w:val="0"/>
                <w:sz w:val="18"/>
                <w:szCs w:val="18"/>
              </w:rPr>
              <w:t>800</w:t>
            </w:r>
            <w:r w:rsidRPr="0048714D">
              <w:rPr>
                <w:rFonts w:ascii="宋体" w:hAnsi="宋体" w:cs="宋体" w:hint="eastAsia"/>
                <w:color w:val="000000"/>
                <w:kern w:val="0"/>
                <w:sz w:val="18"/>
                <w:szCs w:val="18"/>
              </w:rPr>
              <w:t>智能业务</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12E7608" w14:textId="1931B242"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E72C669" w14:textId="27F6CB6E"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643251C8" w14:textId="1309525E"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97842DD" w14:textId="67A99E43"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7129606E"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主叫：铁通固网号码，非长途，不判断</w:t>
            </w:r>
            <w:r w:rsidRPr="0048714D">
              <w:rPr>
                <w:rFonts w:ascii="宋体" w:hAnsi="宋体" w:cs="宋体"/>
                <w:color w:val="000000"/>
                <w:kern w:val="0"/>
                <w:sz w:val="18"/>
                <w:szCs w:val="18"/>
              </w:rPr>
              <w:t>IP接入</w:t>
            </w:r>
          </w:p>
          <w:p w14:paraId="5B6551F9" w14:textId="38C288E5"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被叫：联通</w:t>
            </w:r>
            <w:r w:rsidRPr="0048714D">
              <w:rPr>
                <w:rFonts w:ascii="宋体" w:hAnsi="宋体" w:cs="宋体"/>
                <w:color w:val="000000"/>
                <w:kern w:val="0"/>
                <w:sz w:val="18"/>
                <w:szCs w:val="18"/>
              </w:rPr>
              <w:t>800</w:t>
            </w:r>
            <w:r w:rsidRPr="0048714D">
              <w:rPr>
                <w:rFonts w:ascii="宋体" w:hAnsi="宋体" w:cs="宋体" w:hint="eastAsia"/>
                <w:color w:val="000000"/>
                <w:kern w:val="0"/>
                <w:sz w:val="18"/>
                <w:szCs w:val="18"/>
              </w:rPr>
              <w:t>智能号码，不判断长途，不判断</w:t>
            </w:r>
            <w:r w:rsidRPr="0048714D">
              <w:rPr>
                <w:rFonts w:ascii="宋体" w:hAnsi="宋体" w:cs="宋体"/>
                <w:color w:val="000000"/>
                <w:kern w:val="0"/>
                <w:sz w:val="18"/>
                <w:szCs w:val="18"/>
              </w:rPr>
              <w:t>IP接入</w:t>
            </w:r>
          </w:p>
          <w:p w14:paraId="15AA16FE" w14:textId="1321F16F"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3940C7BF" w14:textId="6D658A9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3</w:t>
            </w:r>
          </w:p>
        </w:tc>
      </w:tr>
      <w:tr w:rsidR="00FC22B5" w:rsidRPr="0048714D" w14:paraId="470377FD" w14:textId="77777777" w:rsidTr="00954C57">
        <w:trPr>
          <w:trHeight w:val="270"/>
        </w:trPr>
        <w:tc>
          <w:tcPr>
            <w:tcW w:w="987" w:type="dxa"/>
            <w:vMerge/>
            <w:tcBorders>
              <w:left w:val="single" w:sz="4" w:space="0" w:color="auto"/>
              <w:right w:val="single" w:sz="4" w:space="0" w:color="auto"/>
            </w:tcBorders>
            <w:vAlign w:val="center"/>
          </w:tcPr>
          <w:p w14:paraId="369044C3"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7AAC661" w14:textId="04B5F5B6"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本地联通固网用户呼叫移动</w:t>
            </w:r>
            <w:r w:rsidRPr="0048714D">
              <w:rPr>
                <w:rFonts w:ascii="宋体" w:hAnsi="宋体" w:cs="宋体"/>
                <w:color w:val="000000"/>
                <w:kern w:val="0"/>
                <w:sz w:val="18"/>
                <w:szCs w:val="18"/>
              </w:rPr>
              <w:t>800</w:t>
            </w:r>
            <w:r w:rsidRPr="0048714D">
              <w:rPr>
                <w:rFonts w:ascii="宋体" w:hAnsi="宋体" w:cs="宋体" w:hint="eastAsia"/>
                <w:color w:val="000000"/>
                <w:kern w:val="0"/>
                <w:sz w:val="18"/>
                <w:szCs w:val="18"/>
              </w:rPr>
              <w:t>智能业务</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D895366" w14:textId="57DF5C1C"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85159EE" w14:textId="48BD4BED"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bCs/>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3F3CC30" w14:textId="2116A003"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sz w:val="18"/>
                <w:szCs w:val="18"/>
              </w:rPr>
              <w:t>0.06</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4AED2747" w14:textId="7C054F8E"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1分钟</w:t>
            </w:r>
          </w:p>
        </w:tc>
        <w:tc>
          <w:tcPr>
            <w:tcW w:w="3006" w:type="dxa"/>
            <w:tcBorders>
              <w:top w:val="single" w:sz="4" w:space="0" w:color="auto"/>
              <w:left w:val="nil"/>
              <w:bottom w:val="single" w:sz="4" w:space="0" w:color="auto"/>
              <w:right w:val="single" w:sz="4" w:space="0" w:color="auto"/>
            </w:tcBorders>
            <w:vAlign w:val="center"/>
          </w:tcPr>
          <w:p w14:paraId="72C9EAD3" w14:textId="2233318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主叫：联通固网号码，非长途，不判断</w:t>
            </w:r>
            <w:r w:rsidRPr="0048714D">
              <w:rPr>
                <w:rFonts w:ascii="宋体" w:hAnsi="宋体" w:cs="宋体"/>
                <w:color w:val="000000"/>
                <w:kern w:val="0"/>
                <w:sz w:val="18"/>
                <w:szCs w:val="18"/>
              </w:rPr>
              <w:t>IP接入</w:t>
            </w:r>
          </w:p>
          <w:p w14:paraId="4742A4C0"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被叫：移动</w:t>
            </w:r>
            <w:r w:rsidRPr="0048714D">
              <w:rPr>
                <w:rFonts w:ascii="宋体" w:hAnsi="宋体" w:cs="宋体"/>
                <w:color w:val="000000"/>
                <w:kern w:val="0"/>
                <w:sz w:val="18"/>
                <w:szCs w:val="18"/>
              </w:rPr>
              <w:t>800</w:t>
            </w:r>
            <w:r w:rsidRPr="0048714D">
              <w:rPr>
                <w:rFonts w:ascii="宋体" w:hAnsi="宋体" w:cs="宋体" w:hint="eastAsia"/>
                <w:color w:val="000000"/>
                <w:kern w:val="0"/>
                <w:sz w:val="18"/>
                <w:szCs w:val="18"/>
              </w:rPr>
              <w:t>智能号码，不判断长途，不判断</w:t>
            </w:r>
            <w:r w:rsidRPr="0048714D">
              <w:rPr>
                <w:rFonts w:ascii="宋体" w:hAnsi="宋体" w:cs="宋体"/>
                <w:color w:val="000000"/>
                <w:kern w:val="0"/>
                <w:sz w:val="18"/>
                <w:szCs w:val="18"/>
              </w:rPr>
              <w:t>IP接入</w:t>
            </w:r>
          </w:p>
          <w:p w14:paraId="0708A078" w14:textId="322FEDB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7100CE9E" w14:textId="2A9BEA03"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bCs/>
                <w:color w:val="000000"/>
                <w:kern w:val="0"/>
                <w:sz w:val="18"/>
                <w:szCs w:val="18"/>
              </w:rPr>
              <w:t>4</w:t>
            </w:r>
          </w:p>
        </w:tc>
      </w:tr>
      <w:tr w:rsidR="00FC22B5" w:rsidRPr="0048714D" w14:paraId="70207DD3" w14:textId="64085D9E" w:rsidTr="00954C57">
        <w:trPr>
          <w:trHeight w:val="270"/>
        </w:trPr>
        <w:tc>
          <w:tcPr>
            <w:tcW w:w="987" w:type="dxa"/>
            <w:vMerge w:val="restart"/>
            <w:tcBorders>
              <w:top w:val="single" w:sz="4" w:space="0" w:color="auto"/>
              <w:left w:val="single" w:sz="4" w:space="0" w:color="auto"/>
              <w:right w:val="single" w:sz="4" w:space="0" w:color="auto"/>
            </w:tcBorders>
            <w:vAlign w:val="center"/>
          </w:tcPr>
          <w:p w14:paraId="36106E67" w14:textId="1E64E8E3" w:rsidR="00691ED5" w:rsidRPr="0048714D" w:rsidRDefault="00691ED5" w:rsidP="00691ED5">
            <w:pPr>
              <w:widowControl/>
              <w:spacing w:line="240" w:lineRule="auto"/>
              <w:ind w:left="180" w:hangingChars="100" w:hanging="180"/>
              <w:rPr>
                <w:rFonts w:ascii="宋体" w:hAnsi="宋体" w:cs="宋体"/>
                <w:color w:val="000000"/>
                <w:kern w:val="0"/>
                <w:sz w:val="18"/>
                <w:szCs w:val="18"/>
              </w:rPr>
            </w:pPr>
            <w:r w:rsidRPr="0048714D">
              <w:rPr>
                <w:rFonts w:ascii="宋体" w:hAnsi="宋体" w:cs="宋体" w:hint="eastAsia"/>
                <w:color w:val="000000"/>
                <w:kern w:val="0"/>
                <w:sz w:val="18"/>
                <w:szCs w:val="18"/>
              </w:rPr>
              <w:t>其他</w:t>
            </w: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F6833A5" w14:textId="65A4F985"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移动用户呼叫异地用户（经电信</w:t>
            </w:r>
            <w:r w:rsidRPr="0048714D">
              <w:rPr>
                <w:color w:val="000000"/>
                <w:kern w:val="0"/>
                <w:sz w:val="18"/>
                <w:szCs w:val="18"/>
              </w:rPr>
              <w:t>IP</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B920CB2" w14:textId="27A7F606"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CFDD4A4" w14:textId="7196145A"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70D37875" w14:textId="34B49933"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BC11B62" w14:textId="2597A82C"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598BF41F"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主叫：移动手机号码，不判断长途、</w:t>
            </w:r>
            <w:r w:rsidRPr="0048714D">
              <w:rPr>
                <w:rFonts w:ascii="宋体" w:hAnsi="宋体" w:cs="宋体"/>
                <w:color w:val="000000"/>
                <w:kern w:val="0"/>
                <w:sz w:val="18"/>
                <w:szCs w:val="18"/>
              </w:rPr>
              <w:t>IP接入</w:t>
            </w:r>
          </w:p>
          <w:p w14:paraId="2C2CCAB3"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被叫：任意号码，长途，电信</w:t>
            </w:r>
            <w:r w:rsidRPr="0048714D">
              <w:rPr>
                <w:rFonts w:ascii="宋体" w:hAnsi="宋体" w:cs="宋体"/>
                <w:color w:val="000000"/>
                <w:kern w:val="0"/>
                <w:sz w:val="18"/>
                <w:szCs w:val="18"/>
              </w:rPr>
              <w:t>IP接入</w:t>
            </w:r>
          </w:p>
          <w:p w14:paraId="3A447A9C" w14:textId="7367B08A"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FFC70E8" w14:textId="4FC9A489"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1</w:t>
            </w:r>
          </w:p>
        </w:tc>
      </w:tr>
      <w:tr w:rsidR="00FC22B5" w:rsidRPr="0048714D" w14:paraId="4C98C5B7" w14:textId="02844D73" w:rsidTr="00954C57">
        <w:trPr>
          <w:trHeight w:val="270"/>
        </w:trPr>
        <w:tc>
          <w:tcPr>
            <w:tcW w:w="987" w:type="dxa"/>
            <w:vMerge/>
            <w:tcBorders>
              <w:left w:val="single" w:sz="4" w:space="0" w:color="auto"/>
              <w:right w:val="single" w:sz="4" w:space="0" w:color="auto"/>
            </w:tcBorders>
            <w:vAlign w:val="center"/>
          </w:tcPr>
          <w:p w14:paraId="7DF8D107"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4D77F0C1" w14:textId="398E3420" w:rsidR="00691ED5" w:rsidRPr="0048714D" w:rsidDel="00F36719"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本地电信用户呼叫异地用户（经移动</w:t>
            </w:r>
            <w:r w:rsidRPr="0048714D">
              <w:rPr>
                <w:rFonts w:ascii="宋体" w:hAnsi="宋体" w:cs="宋体"/>
                <w:color w:val="000000"/>
                <w:kern w:val="0"/>
                <w:sz w:val="18"/>
                <w:szCs w:val="18"/>
              </w:rPr>
              <w:t>IP长途网）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D5C0C96" w14:textId="461B73FB"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1F5B7C42" w14:textId="263D2F6A" w:rsidR="00691ED5" w:rsidRPr="0048714D" w:rsidRDefault="00691ED5" w:rsidP="00691ED5">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电信</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13BAB86F" w14:textId="5E0A8617" w:rsidR="00691ED5" w:rsidRPr="0048714D" w:rsidRDefault="00691ED5" w:rsidP="00691ED5">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7D424699" w14:textId="1450B713"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746174D4"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主叫：电信</w:t>
            </w:r>
            <w:r w:rsidRPr="0048714D">
              <w:rPr>
                <w:rFonts w:ascii="宋体" w:hAnsi="宋体" w:cs="宋体"/>
                <w:color w:val="000000"/>
                <w:kern w:val="0"/>
                <w:sz w:val="18"/>
                <w:szCs w:val="18"/>
              </w:rPr>
              <w:t>CDMA手机号码、固网号码，非长途，不判断IP接入</w:t>
            </w:r>
          </w:p>
          <w:p w14:paraId="65B75B20"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被叫：任意号码，长途，移动</w:t>
            </w:r>
            <w:r w:rsidRPr="0048714D">
              <w:rPr>
                <w:rFonts w:ascii="宋体" w:hAnsi="宋体" w:cs="宋体"/>
                <w:color w:val="000000"/>
                <w:kern w:val="0"/>
                <w:sz w:val="18"/>
                <w:szCs w:val="18"/>
              </w:rPr>
              <w:t>IP接入</w:t>
            </w:r>
          </w:p>
          <w:p w14:paraId="729B5856" w14:textId="778C04E7"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lastRenderedPageBreak/>
              <w:t>中继：移动、电信</w:t>
            </w:r>
          </w:p>
        </w:tc>
        <w:tc>
          <w:tcPr>
            <w:tcW w:w="756" w:type="dxa"/>
            <w:tcBorders>
              <w:top w:val="single" w:sz="4" w:space="0" w:color="auto"/>
              <w:left w:val="nil"/>
              <w:bottom w:val="single" w:sz="4" w:space="0" w:color="auto"/>
              <w:right w:val="single" w:sz="4" w:space="0" w:color="auto"/>
            </w:tcBorders>
            <w:vAlign w:val="center"/>
          </w:tcPr>
          <w:p w14:paraId="289BEE19" w14:textId="4A638F98"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lastRenderedPageBreak/>
              <w:t>2</w:t>
            </w:r>
          </w:p>
        </w:tc>
      </w:tr>
      <w:tr w:rsidR="00FC22B5" w:rsidRPr="0048714D" w14:paraId="355F0871" w14:textId="010A0D34" w:rsidTr="00954C57">
        <w:trPr>
          <w:trHeight w:val="270"/>
        </w:trPr>
        <w:tc>
          <w:tcPr>
            <w:tcW w:w="987" w:type="dxa"/>
            <w:vMerge/>
            <w:tcBorders>
              <w:left w:val="single" w:sz="4" w:space="0" w:color="auto"/>
              <w:right w:val="single" w:sz="4" w:space="0" w:color="auto"/>
            </w:tcBorders>
            <w:vAlign w:val="center"/>
          </w:tcPr>
          <w:p w14:paraId="1C6CBDE6"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12BDDB61" w14:textId="7C7A3536" w:rsidR="00691ED5" w:rsidRPr="0048714D" w:rsidDel="00F36719"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移动用户呼叫异地用户（经联通</w:t>
            </w:r>
            <w:r w:rsidRPr="0048714D">
              <w:rPr>
                <w:color w:val="000000"/>
                <w:kern w:val="0"/>
                <w:sz w:val="18"/>
                <w:szCs w:val="18"/>
              </w:rPr>
              <w:t>IP</w:t>
            </w:r>
            <w:r w:rsidRPr="0048714D">
              <w:rPr>
                <w:rFonts w:ascii="宋体" w:hAnsi="宋体" w:cs="宋体" w:hint="eastAsia"/>
                <w:color w:val="000000"/>
                <w:kern w:val="0"/>
                <w:sz w:val="18"/>
                <w:szCs w:val="18"/>
              </w:rPr>
              <w:t>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895D2E9" w14:textId="51A50A2D"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46C8F0BD" w14:textId="43844EB8" w:rsidR="00691ED5" w:rsidRPr="0048714D" w:rsidRDefault="00691ED5" w:rsidP="00691ED5">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25C85010" w14:textId="46059D28" w:rsidR="00691ED5" w:rsidRPr="0048714D" w:rsidRDefault="00691ED5" w:rsidP="00691ED5">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0B441A5" w14:textId="45CCB1AD"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009F5C51"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主叫：移动手机号码，不判断长途、</w:t>
            </w:r>
            <w:r w:rsidRPr="0048714D">
              <w:rPr>
                <w:rFonts w:ascii="宋体" w:hAnsi="宋体" w:cs="宋体"/>
                <w:color w:val="000000"/>
                <w:kern w:val="0"/>
                <w:sz w:val="18"/>
                <w:szCs w:val="18"/>
              </w:rPr>
              <w:t>IP接入</w:t>
            </w:r>
          </w:p>
          <w:p w14:paraId="3013E06E"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被叫：任意号码，长途，联通</w:t>
            </w:r>
            <w:r w:rsidRPr="0048714D">
              <w:rPr>
                <w:rFonts w:ascii="宋体" w:hAnsi="宋体" w:cs="宋体"/>
                <w:color w:val="000000"/>
                <w:kern w:val="0"/>
                <w:sz w:val="18"/>
                <w:szCs w:val="18"/>
              </w:rPr>
              <w:t>IP接入</w:t>
            </w:r>
          </w:p>
          <w:p w14:paraId="6E470385" w14:textId="05959A74"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79A93F61" w14:textId="59E9FD8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3</w:t>
            </w:r>
          </w:p>
        </w:tc>
      </w:tr>
      <w:tr w:rsidR="00FC22B5" w:rsidRPr="0048714D" w14:paraId="0E3387C1" w14:textId="6CF174FB" w:rsidTr="00954C57">
        <w:trPr>
          <w:trHeight w:val="270"/>
        </w:trPr>
        <w:tc>
          <w:tcPr>
            <w:tcW w:w="987" w:type="dxa"/>
            <w:vMerge/>
            <w:tcBorders>
              <w:left w:val="single" w:sz="4" w:space="0" w:color="auto"/>
              <w:right w:val="single" w:sz="4" w:space="0" w:color="auto"/>
            </w:tcBorders>
            <w:vAlign w:val="center"/>
          </w:tcPr>
          <w:p w14:paraId="6EBBA1DD"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2F3D9079" w14:textId="68EAE1C6" w:rsidR="00691ED5" w:rsidRPr="0048714D" w:rsidDel="00F36719"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本地联通用户呼叫异地用户（经移动</w:t>
            </w:r>
            <w:r w:rsidRPr="0048714D">
              <w:rPr>
                <w:rFonts w:ascii="宋体" w:hAnsi="宋体" w:cs="宋体"/>
                <w:color w:val="000000"/>
                <w:kern w:val="0"/>
                <w:sz w:val="18"/>
                <w:szCs w:val="18"/>
              </w:rPr>
              <w:t>IP长途网）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7DC4F17" w14:textId="58C9029A"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移动</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9D31D18" w14:textId="3275B619" w:rsidR="00691ED5" w:rsidRPr="0048714D" w:rsidRDefault="00691ED5" w:rsidP="00691ED5">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联通</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30FDF3D" w14:textId="46AFA957" w:rsidR="00691ED5" w:rsidRPr="0048714D" w:rsidRDefault="00691ED5" w:rsidP="00691ED5">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12F3DF82" w14:textId="68D7A2FD"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0F9229FD"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主叫：联通手机号码、固网号码，非长途，不判断</w:t>
            </w:r>
            <w:r w:rsidRPr="0048714D">
              <w:rPr>
                <w:rFonts w:ascii="宋体" w:hAnsi="宋体" w:cs="宋体"/>
                <w:color w:val="000000"/>
                <w:kern w:val="0"/>
                <w:sz w:val="18"/>
                <w:szCs w:val="18"/>
              </w:rPr>
              <w:t>IP接入</w:t>
            </w:r>
          </w:p>
          <w:p w14:paraId="57531A59"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被叫：任意号码，长途，移动</w:t>
            </w:r>
            <w:r w:rsidRPr="0048714D">
              <w:rPr>
                <w:rFonts w:ascii="宋体" w:hAnsi="宋体" w:cs="宋体"/>
                <w:color w:val="000000"/>
                <w:kern w:val="0"/>
                <w:sz w:val="18"/>
                <w:szCs w:val="18"/>
              </w:rPr>
              <w:t>IP接入</w:t>
            </w:r>
          </w:p>
          <w:p w14:paraId="30D2487C" w14:textId="2A26A9BE"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bCs/>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0621B999" w14:textId="00AFFCC3"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4</w:t>
            </w:r>
          </w:p>
        </w:tc>
      </w:tr>
      <w:tr w:rsidR="00FC22B5" w:rsidRPr="0048714D" w14:paraId="44C8190B" w14:textId="56D9D229" w:rsidTr="00954C57">
        <w:trPr>
          <w:trHeight w:val="270"/>
        </w:trPr>
        <w:tc>
          <w:tcPr>
            <w:tcW w:w="987" w:type="dxa"/>
            <w:vMerge/>
            <w:tcBorders>
              <w:left w:val="single" w:sz="4" w:space="0" w:color="auto"/>
              <w:right w:val="single" w:sz="4" w:space="0" w:color="auto"/>
            </w:tcBorders>
            <w:vAlign w:val="center"/>
          </w:tcPr>
          <w:p w14:paraId="5B0DA995"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62F8E66" w14:textId="336C641D" w:rsidR="00691ED5" w:rsidRPr="0048714D" w:rsidDel="00F36719"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本地铁通呼叫异地用户（经联通、网通</w:t>
            </w:r>
            <w:r w:rsidRPr="0048714D">
              <w:rPr>
                <w:rFonts w:ascii="宋体" w:hAnsi="宋体" w:cs="宋体"/>
                <w:color w:val="000000"/>
                <w:kern w:val="0"/>
                <w:sz w:val="18"/>
                <w:szCs w:val="18"/>
              </w:rPr>
              <w:t>IP长途网）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976ADA7" w14:textId="3394AFCF"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联通</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8F0CE43" w14:textId="6A296141" w:rsidR="00691ED5" w:rsidRPr="0048714D" w:rsidRDefault="00691ED5" w:rsidP="00691ED5">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0925BE14" w14:textId="5084D846" w:rsidR="00691ED5" w:rsidRPr="0048714D" w:rsidRDefault="00691ED5" w:rsidP="00691ED5">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7F9C1A9" w14:textId="6736FBEB"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36B4561"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0551805F"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被叫：任意号码，长途，联通、网通</w:t>
            </w:r>
            <w:r w:rsidRPr="0048714D">
              <w:rPr>
                <w:rFonts w:ascii="宋体" w:hAnsi="宋体" w:cs="宋体"/>
                <w:color w:val="000000"/>
                <w:kern w:val="0"/>
                <w:sz w:val="18"/>
                <w:szCs w:val="18"/>
              </w:rPr>
              <w:t>IP接入</w:t>
            </w:r>
          </w:p>
          <w:p w14:paraId="1387334F" w14:textId="22B65FBB"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中继：移动、联通</w:t>
            </w:r>
          </w:p>
        </w:tc>
        <w:tc>
          <w:tcPr>
            <w:tcW w:w="756" w:type="dxa"/>
            <w:tcBorders>
              <w:top w:val="single" w:sz="4" w:space="0" w:color="auto"/>
              <w:left w:val="nil"/>
              <w:bottom w:val="single" w:sz="4" w:space="0" w:color="auto"/>
              <w:right w:val="single" w:sz="4" w:space="0" w:color="auto"/>
            </w:tcBorders>
            <w:vAlign w:val="center"/>
          </w:tcPr>
          <w:p w14:paraId="7D6055D8" w14:textId="7A807AB6"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5</w:t>
            </w:r>
          </w:p>
        </w:tc>
      </w:tr>
      <w:tr w:rsidR="00FC22B5" w:rsidRPr="0048714D" w14:paraId="7A4A6568" w14:textId="73CA2F55" w:rsidTr="00954C57">
        <w:trPr>
          <w:trHeight w:val="270"/>
        </w:trPr>
        <w:tc>
          <w:tcPr>
            <w:tcW w:w="987" w:type="dxa"/>
            <w:vMerge/>
            <w:tcBorders>
              <w:left w:val="single" w:sz="4" w:space="0" w:color="auto"/>
              <w:right w:val="single" w:sz="4" w:space="0" w:color="auto"/>
            </w:tcBorders>
            <w:vAlign w:val="center"/>
          </w:tcPr>
          <w:p w14:paraId="4A562658"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6609E465" w14:textId="49834AA5" w:rsidR="00691ED5" w:rsidRPr="0048714D" w:rsidDel="00F36719"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本地铁通呼叫异地用户（经电信</w:t>
            </w:r>
            <w:r w:rsidRPr="0048714D">
              <w:rPr>
                <w:rFonts w:ascii="宋体" w:hAnsi="宋体" w:cs="宋体"/>
                <w:color w:val="000000"/>
                <w:kern w:val="0"/>
                <w:sz w:val="18"/>
                <w:szCs w:val="18"/>
              </w:rPr>
              <w:t>IP长途网）</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48BDC25" w14:textId="1369D138"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电信</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24894F09" w14:textId="5D8C1860" w:rsidR="00691ED5" w:rsidRPr="0048714D" w:rsidRDefault="00691ED5" w:rsidP="00691ED5">
            <w:pPr>
              <w:widowControl/>
              <w:spacing w:line="240" w:lineRule="auto"/>
              <w:ind w:firstLineChars="0" w:firstLine="0"/>
              <w:rPr>
                <w:color w:val="000000"/>
                <w:kern w:val="0"/>
                <w:sz w:val="18"/>
                <w:szCs w:val="18"/>
              </w:rPr>
            </w:pPr>
            <w:r w:rsidRPr="0048714D">
              <w:rPr>
                <w:rFonts w:ascii="宋体" w:hAnsi="宋体" w:cs="宋体" w:hint="eastAsia"/>
                <w:color w:val="000000"/>
                <w:kern w:val="0"/>
                <w:sz w:val="18"/>
                <w:szCs w:val="18"/>
              </w:rPr>
              <w:t>移动</w:t>
            </w: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2A9CCB5" w14:textId="628FFC34" w:rsidR="00691ED5" w:rsidRPr="0048714D" w:rsidRDefault="00691ED5" w:rsidP="00691ED5">
            <w:pPr>
              <w:widowControl/>
              <w:spacing w:line="240" w:lineRule="auto"/>
              <w:ind w:firstLineChars="0" w:firstLine="0"/>
              <w:rPr>
                <w:rFonts w:ascii="宋体" w:hAnsi="宋体"/>
                <w:sz w:val="18"/>
                <w:szCs w:val="18"/>
              </w:rPr>
            </w:pPr>
            <w:r w:rsidRPr="0048714D">
              <w:rPr>
                <w:rFonts w:ascii="宋体" w:hAnsi="宋体" w:cs="宋体"/>
                <w:color w:val="000000"/>
                <w:kern w:val="0"/>
                <w:sz w:val="18"/>
                <w:szCs w:val="18"/>
              </w:rPr>
              <w:t>0</w:t>
            </w: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071F1DB0" w14:textId="76C6B787"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color w:val="000000"/>
                <w:kern w:val="0"/>
                <w:sz w:val="18"/>
                <w:szCs w:val="18"/>
              </w:rPr>
              <w:t>6秒</w:t>
            </w:r>
          </w:p>
        </w:tc>
        <w:tc>
          <w:tcPr>
            <w:tcW w:w="3006" w:type="dxa"/>
            <w:tcBorders>
              <w:top w:val="single" w:sz="4" w:space="0" w:color="auto"/>
              <w:left w:val="nil"/>
              <w:bottom w:val="single" w:sz="4" w:space="0" w:color="auto"/>
              <w:right w:val="single" w:sz="4" w:space="0" w:color="auto"/>
            </w:tcBorders>
            <w:vAlign w:val="center"/>
          </w:tcPr>
          <w:p w14:paraId="407BA683"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主叫：铁通固话，非长途，非</w:t>
            </w:r>
            <w:r w:rsidRPr="0048714D">
              <w:rPr>
                <w:rFonts w:ascii="宋体" w:hAnsi="宋体" w:cs="宋体"/>
                <w:color w:val="000000"/>
                <w:kern w:val="0"/>
                <w:sz w:val="18"/>
                <w:szCs w:val="18"/>
              </w:rPr>
              <w:t>IP接入</w:t>
            </w:r>
          </w:p>
          <w:p w14:paraId="62AFBBCA"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hint="eastAsia"/>
                <w:color w:val="000000"/>
                <w:kern w:val="0"/>
                <w:sz w:val="18"/>
                <w:szCs w:val="18"/>
              </w:rPr>
              <w:t>被叫：任意号码，长途，电信</w:t>
            </w:r>
            <w:r w:rsidRPr="0048714D">
              <w:rPr>
                <w:rFonts w:ascii="宋体" w:hAnsi="宋体" w:cs="宋体"/>
                <w:color w:val="000000"/>
                <w:kern w:val="0"/>
                <w:sz w:val="18"/>
                <w:szCs w:val="18"/>
              </w:rPr>
              <w:t>IP接入</w:t>
            </w:r>
          </w:p>
          <w:p w14:paraId="4FC2ABEC" w14:textId="0AC42A2C" w:rsidR="00691ED5" w:rsidRPr="0048714D" w:rsidRDefault="00691ED5" w:rsidP="00691ED5">
            <w:pPr>
              <w:widowControl/>
              <w:spacing w:line="240" w:lineRule="auto"/>
              <w:ind w:firstLineChars="0" w:firstLine="0"/>
              <w:rPr>
                <w:rFonts w:ascii="宋体" w:hAnsi="宋体" w:cs="宋体"/>
                <w:bCs/>
                <w:color w:val="000000"/>
                <w:kern w:val="0"/>
                <w:sz w:val="18"/>
                <w:szCs w:val="18"/>
              </w:rPr>
            </w:pPr>
            <w:r w:rsidRPr="0048714D">
              <w:rPr>
                <w:rFonts w:ascii="宋体" w:hAnsi="宋体" w:cs="宋体" w:hint="eastAsia"/>
                <w:color w:val="000000"/>
                <w:kern w:val="0"/>
                <w:sz w:val="18"/>
                <w:szCs w:val="18"/>
              </w:rPr>
              <w:t>中继：移动、电信</w:t>
            </w:r>
          </w:p>
        </w:tc>
        <w:tc>
          <w:tcPr>
            <w:tcW w:w="756" w:type="dxa"/>
            <w:tcBorders>
              <w:top w:val="single" w:sz="4" w:space="0" w:color="auto"/>
              <w:left w:val="nil"/>
              <w:bottom w:val="single" w:sz="4" w:space="0" w:color="auto"/>
              <w:right w:val="single" w:sz="4" w:space="0" w:color="auto"/>
            </w:tcBorders>
            <w:vAlign w:val="center"/>
          </w:tcPr>
          <w:p w14:paraId="2E86D76D" w14:textId="2DF088F6" w:rsidR="00691ED5" w:rsidRPr="0048714D" w:rsidRDefault="00691ED5" w:rsidP="00691ED5">
            <w:pPr>
              <w:widowControl/>
              <w:spacing w:line="240" w:lineRule="auto"/>
              <w:ind w:firstLineChars="0" w:firstLine="0"/>
              <w:rPr>
                <w:rFonts w:ascii="宋体" w:hAnsi="宋体" w:cs="宋体"/>
                <w:color w:val="000000"/>
                <w:kern w:val="0"/>
                <w:sz w:val="18"/>
                <w:szCs w:val="18"/>
              </w:rPr>
            </w:pPr>
            <w:r w:rsidRPr="0048714D">
              <w:rPr>
                <w:rFonts w:ascii="宋体" w:hAnsi="宋体" w:cs="宋体"/>
                <w:color w:val="000000"/>
                <w:kern w:val="0"/>
                <w:sz w:val="18"/>
                <w:szCs w:val="18"/>
              </w:rPr>
              <w:t>6</w:t>
            </w:r>
          </w:p>
        </w:tc>
      </w:tr>
      <w:tr w:rsidR="00FC22B5" w:rsidRPr="0048714D" w14:paraId="6C02CBA8" w14:textId="77777777" w:rsidTr="00954C57">
        <w:trPr>
          <w:trHeight w:val="270"/>
        </w:trPr>
        <w:tc>
          <w:tcPr>
            <w:tcW w:w="987" w:type="dxa"/>
            <w:tcBorders>
              <w:left w:val="single" w:sz="4" w:space="0" w:color="auto"/>
              <w:bottom w:val="single" w:sz="4" w:space="0" w:color="auto"/>
              <w:right w:val="single" w:sz="4" w:space="0" w:color="auto"/>
            </w:tcBorders>
            <w:vAlign w:val="center"/>
          </w:tcPr>
          <w:p w14:paraId="3EFED739" w14:textId="77777777" w:rsidR="00691ED5" w:rsidRPr="0048714D" w:rsidRDefault="00691ED5" w:rsidP="00691ED5">
            <w:pPr>
              <w:widowControl/>
              <w:spacing w:line="240" w:lineRule="auto"/>
              <w:ind w:left="180" w:hangingChars="100" w:hanging="180"/>
              <w:rPr>
                <w:rFonts w:ascii="宋体" w:hAnsi="宋体" w:cs="宋体"/>
                <w:color w:val="000000"/>
                <w:kern w:val="0"/>
                <w:sz w:val="18"/>
                <w:szCs w:val="18"/>
              </w:rPr>
            </w:pPr>
          </w:p>
        </w:tc>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519387A3"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3C76191"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32F6B9FD"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3E49EF3C"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56B9FD9"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p>
        </w:tc>
        <w:tc>
          <w:tcPr>
            <w:tcW w:w="3006" w:type="dxa"/>
            <w:tcBorders>
              <w:top w:val="single" w:sz="4" w:space="0" w:color="auto"/>
              <w:left w:val="nil"/>
              <w:bottom w:val="single" w:sz="4" w:space="0" w:color="auto"/>
              <w:right w:val="single" w:sz="4" w:space="0" w:color="auto"/>
            </w:tcBorders>
            <w:vAlign w:val="center"/>
          </w:tcPr>
          <w:p w14:paraId="7CE01382"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p>
        </w:tc>
        <w:tc>
          <w:tcPr>
            <w:tcW w:w="756" w:type="dxa"/>
            <w:tcBorders>
              <w:top w:val="single" w:sz="4" w:space="0" w:color="auto"/>
              <w:left w:val="nil"/>
              <w:bottom w:val="single" w:sz="4" w:space="0" w:color="auto"/>
              <w:right w:val="single" w:sz="4" w:space="0" w:color="auto"/>
            </w:tcBorders>
            <w:vAlign w:val="center"/>
          </w:tcPr>
          <w:p w14:paraId="3B594D99" w14:textId="77777777" w:rsidR="00691ED5" w:rsidRPr="0048714D" w:rsidRDefault="00691ED5" w:rsidP="00691ED5">
            <w:pPr>
              <w:widowControl/>
              <w:spacing w:line="240" w:lineRule="auto"/>
              <w:ind w:firstLineChars="0" w:firstLine="0"/>
              <w:rPr>
                <w:rFonts w:ascii="宋体" w:hAnsi="宋体" w:cs="宋体"/>
                <w:color w:val="000000"/>
                <w:kern w:val="0"/>
                <w:sz w:val="18"/>
                <w:szCs w:val="18"/>
              </w:rPr>
            </w:pPr>
          </w:p>
        </w:tc>
      </w:tr>
    </w:tbl>
    <w:p w14:paraId="3A3AD41F" w14:textId="77777777" w:rsidR="00EC6196" w:rsidRPr="0048714D" w:rsidRDefault="00EC6196" w:rsidP="00170FD8">
      <w:pPr>
        <w:ind w:firstLineChars="0" w:firstLine="0"/>
      </w:pPr>
      <w:r w:rsidRPr="0048714D">
        <w:rPr>
          <w:rFonts w:hint="eastAsia"/>
        </w:rPr>
        <w:t>其中</w:t>
      </w:r>
    </w:p>
    <w:p w14:paraId="7DE86FD7" w14:textId="77777777" w:rsidR="00596BD2" w:rsidRPr="0048714D" w:rsidRDefault="00EC6196" w:rsidP="00170FD8">
      <w:pPr>
        <w:ind w:firstLineChars="0" w:firstLine="0"/>
      </w:pPr>
      <w:r w:rsidRPr="0048714D">
        <w:t>A: 0~7</w:t>
      </w:r>
      <w:r w:rsidRPr="0048714D">
        <w:rPr>
          <w:rFonts w:hint="eastAsia"/>
        </w:rPr>
        <w:t>（含）点</w:t>
      </w:r>
      <w:r w:rsidRPr="0048714D">
        <w:t xml:space="preserve"> 0.04   7~24</w:t>
      </w:r>
      <w:r w:rsidRPr="0048714D">
        <w:rPr>
          <w:rFonts w:hint="eastAsia"/>
        </w:rPr>
        <w:t>点</w:t>
      </w:r>
      <w:r w:rsidRPr="0048714D">
        <w:t xml:space="preserve"> 0.07</w:t>
      </w:r>
    </w:p>
    <w:p w14:paraId="59178F5A" w14:textId="77777777" w:rsidR="00EC6196" w:rsidRPr="0048714D" w:rsidRDefault="00EC6196" w:rsidP="00170FD8">
      <w:pPr>
        <w:ind w:firstLineChars="0" w:firstLine="0"/>
      </w:pPr>
      <w:r w:rsidRPr="0048714D">
        <w:t>B</w:t>
      </w:r>
      <w:r w:rsidRPr="0048714D">
        <w:rPr>
          <w:rFonts w:hint="eastAsia"/>
        </w:rPr>
        <w:t>：移动国内长途资费</w:t>
      </w:r>
    </w:p>
    <w:p w14:paraId="77E36076" w14:textId="77777777" w:rsidR="00EC6196" w:rsidRPr="0048714D" w:rsidRDefault="00EC6196" w:rsidP="00170FD8">
      <w:pPr>
        <w:ind w:firstLineChars="0" w:firstLine="0"/>
      </w:pPr>
      <w:r w:rsidRPr="0048714D">
        <w:t>C</w:t>
      </w:r>
      <w:r w:rsidRPr="0048714D">
        <w:rPr>
          <w:rFonts w:hint="eastAsia"/>
        </w:rPr>
        <w:t>：联通国内长途资费</w:t>
      </w:r>
    </w:p>
    <w:p w14:paraId="68F876DE" w14:textId="77777777" w:rsidR="00EC6196" w:rsidRPr="0048714D" w:rsidRDefault="00EC6196" w:rsidP="00170FD8">
      <w:pPr>
        <w:ind w:firstLineChars="0" w:firstLine="0"/>
      </w:pPr>
      <w:r w:rsidRPr="0048714D">
        <w:t xml:space="preserve">D: </w:t>
      </w:r>
      <w:r w:rsidRPr="0048714D">
        <w:rPr>
          <w:rFonts w:hint="eastAsia"/>
        </w:rPr>
        <w:t>电信国际资费</w:t>
      </w:r>
    </w:p>
    <w:p w14:paraId="1EF500FC" w14:textId="77777777" w:rsidR="00EC6196" w:rsidRPr="0048714D" w:rsidRDefault="00EC6196" w:rsidP="00170FD8">
      <w:pPr>
        <w:ind w:firstLineChars="0" w:firstLine="0"/>
      </w:pPr>
      <w:r w:rsidRPr="0048714D">
        <w:t xml:space="preserve">E: </w:t>
      </w:r>
      <w:r w:rsidRPr="0048714D">
        <w:rPr>
          <w:rFonts w:hint="eastAsia"/>
        </w:rPr>
        <w:t>联通国际资费</w:t>
      </w:r>
    </w:p>
    <w:p w14:paraId="38339153" w14:textId="77777777" w:rsidR="00EC6196" w:rsidRPr="0048714D" w:rsidRDefault="00EC6196" w:rsidP="00170FD8">
      <w:pPr>
        <w:ind w:firstLineChars="0" w:firstLine="0"/>
      </w:pPr>
      <w:r w:rsidRPr="0048714D">
        <w:t xml:space="preserve">F: </w:t>
      </w:r>
      <w:r w:rsidRPr="0048714D">
        <w:rPr>
          <w:rFonts w:hint="eastAsia"/>
        </w:rPr>
        <w:t>移动国际资费</w:t>
      </w:r>
    </w:p>
    <w:p w14:paraId="2D5AE576" w14:textId="3B9128A0" w:rsidR="004140CF" w:rsidRPr="0048714D" w:rsidRDefault="004140CF" w:rsidP="00170FD8">
      <w:pPr>
        <w:ind w:firstLineChars="0" w:firstLine="0"/>
      </w:pPr>
      <w:r w:rsidRPr="0048714D">
        <w:t>G</w:t>
      </w:r>
      <w:r w:rsidRPr="0048714D">
        <w:rPr>
          <w:rFonts w:hint="eastAsia"/>
        </w:rPr>
        <w:t>：</w:t>
      </w:r>
      <w:r w:rsidR="00B87E61" w:rsidRPr="0048714D">
        <w:rPr>
          <w:rFonts w:hint="eastAsia"/>
        </w:rPr>
        <w:t>区内</w:t>
      </w:r>
      <w:r w:rsidRPr="0048714D">
        <w:rPr>
          <w:rFonts w:hint="eastAsia"/>
        </w:rPr>
        <w:t>固定电话</w:t>
      </w:r>
      <w:r w:rsidR="00B87E61" w:rsidRPr="0048714D">
        <w:rPr>
          <w:rFonts w:hint="eastAsia"/>
        </w:rPr>
        <w:t>结算</w:t>
      </w:r>
      <w:r w:rsidRPr="0048714D">
        <w:rPr>
          <w:rFonts w:hint="eastAsia"/>
        </w:rPr>
        <w:t>费（</w:t>
      </w:r>
      <w:r w:rsidR="00B87E61" w:rsidRPr="0048714D">
        <w:rPr>
          <w:rFonts w:hint="eastAsia"/>
        </w:rPr>
        <w:t>山西：</w:t>
      </w:r>
      <w:r w:rsidR="004C5619" w:rsidRPr="0048714D">
        <w:rPr>
          <w:rFonts w:hint="eastAsia"/>
        </w:rPr>
        <w:t>前</w:t>
      </w:r>
      <w:r w:rsidR="004C5619" w:rsidRPr="0048714D">
        <w:t>3</w:t>
      </w:r>
      <w:r w:rsidR="004C5619" w:rsidRPr="0048714D">
        <w:rPr>
          <w:rFonts w:hint="eastAsia"/>
        </w:rPr>
        <w:t>分钟</w:t>
      </w:r>
      <w:r w:rsidR="004C5619" w:rsidRPr="0048714D">
        <w:t>0.1</w:t>
      </w:r>
      <w:r w:rsidR="004C5619" w:rsidRPr="0048714D">
        <w:rPr>
          <w:rFonts w:hint="eastAsia"/>
        </w:rPr>
        <w:t>元，超过</w:t>
      </w:r>
      <w:r w:rsidR="004C5619" w:rsidRPr="0048714D">
        <w:t>3</w:t>
      </w:r>
      <w:r w:rsidR="004C5619" w:rsidRPr="0048714D">
        <w:rPr>
          <w:rFonts w:hint="eastAsia"/>
        </w:rPr>
        <w:t>分钟</w:t>
      </w:r>
      <w:r w:rsidR="004C5619" w:rsidRPr="0048714D">
        <w:t>0.05</w:t>
      </w:r>
      <w:r w:rsidR="004C5619" w:rsidRPr="0048714D">
        <w:rPr>
          <w:rFonts w:hint="eastAsia"/>
        </w:rPr>
        <w:t>元</w:t>
      </w:r>
      <w:r w:rsidR="004C5619" w:rsidRPr="0048714D">
        <w:t>/</w:t>
      </w:r>
      <w:r w:rsidR="004C5619" w:rsidRPr="0048714D">
        <w:rPr>
          <w:rFonts w:hint="eastAsia"/>
        </w:rPr>
        <w:t>分钟</w:t>
      </w:r>
      <w:r w:rsidR="00B87E61" w:rsidRPr="0048714D">
        <w:rPr>
          <w:rFonts w:hint="eastAsia"/>
        </w:rPr>
        <w:t>；河南：前</w:t>
      </w:r>
      <w:r w:rsidR="00B87E61" w:rsidRPr="0048714D">
        <w:t>3</w:t>
      </w:r>
      <w:r w:rsidR="00B87E61" w:rsidRPr="0048714D">
        <w:rPr>
          <w:rFonts w:hint="eastAsia"/>
        </w:rPr>
        <w:t>分钟</w:t>
      </w:r>
      <w:r w:rsidR="00B87E61" w:rsidRPr="0048714D">
        <w:t>0.11</w:t>
      </w:r>
      <w:r w:rsidR="00B87E61" w:rsidRPr="0048714D">
        <w:rPr>
          <w:rFonts w:hint="eastAsia"/>
        </w:rPr>
        <w:t>元，超过</w:t>
      </w:r>
      <w:r w:rsidR="00B87E61" w:rsidRPr="0048714D">
        <w:t>3</w:t>
      </w:r>
      <w:r w:rsidR="00B87E61" w:rsidRPr="0048714D">
        <w:rPr>
          <w:rFonts w:hint="eastAsia"/>
        </w:rPr>
        <w:t>分钟</w:t>
      </w:r>
      <w:r w:rsidR="00B87E61" w:rsidRPr="0048714D">
        <w:t>0.055</w:t>
      </w:r>
      <w:r w:rsidR="00B87E61" w:rsidRPr="0048714D">
        <w:rPr>
          <w:rFonts w:hint="eastAsia"/>
        </w:rPr>
        <w:t>元</w:t>
      </w:r>
      <w:r w:rsidR="00B87E61" w:rsidRPr="0048714D">
        <w:t>/</w:t>
      </w:r>
      <w:r w:rsidR="00B87E61" w:rsidRPr="0048714D">
        <w:rPr>
          <w:rFonts w:hint="eastAsia"/>
        </w:rPr>
        <w:t>分钟</w:t>
      </w:r>
      <w:r w:rsidRPr="0048714D">
        <w:rPr>
          <w:rFonts w:hint="eastAsia"/>
        </w:rPr>
        <w:t>）</w:t>
      </w:r>
    </w:p>
    <w:p w14:paraId="13219E36" w14:textId="77777777" w:rsidR="00EC6196" w:rsidRPr="0048714D" w:rsidRDefault="00C96A6C" w:rsidP="00170FD8">
      <w:pPr>
        <w:ind w:firstLineChars="0" w:firstLine="0"/>
      </w:pPr>
      <w:r w:rsidRPr="0048714D">
        <w:t>TD</w:t>
      </w:r>
      <w:r w:rsidRPr="0048714D">
        <w:rPr>
          <w:rFonts w:hint="eastAsia"/>
        </w:rPr>
        <w:t>用户特指移动</w:t>
      </w:r>
      <w:r w:rsidRPr="0048714D">
        <w:t>157</w:t>
      </w:r>
      <w:r w:rsidRPr="0048714D">
        <w:rPr>
          <w:rFonts w:hint="eastAsia"/>
        </w:rPr>
        <w:t>、</w:t>
      </w:r>
      <w:r w:rsidRPr="0048714D">
        <w:t>188</w:t>
      </w:r>
      <w:r w:rsidRPr="0048714D">
        <w:rPr>
          <w:rFonts w:hint="eastAsia"/>
        </w:rPr>
        <w:t>号段用户</w:t>
      </w:r>
    </w:p>
    <w:p w14:paraId="0BBF35E4" w14:textId="77777777" w:rsidR="00C96A6C" w:rsidRPr="0048714D" w:rsidRDefault="00C96A6C" w:rsidP="00170FD8">
      <w:pPr>
        <w:ind w:firstLineChars="0" w:firstLine="0"/>
      </w:pPr>
      <w:r w:rsidRPr="0048714D">
        <w:lastRenderedPageBreak/>
        <w:t>CDMA</w:t>
      </w:r>
      <w:r w:rsidRPr="0048714D">
        <w:rPr>
          <w:rFonts w:hint="eastAsia"/>
        </w:rPr>
        <w:t>用户指电信移网用户</w:t>
      </w:r>
    </w:p>
    <w:p w14:paraId="41832F1D" w14:textId="77777777" w:rsidR="00FF6527" w:rsidRPr="0048714D" w:rsidRDefault="00FF6527" w:rsidP="00170FD8">
      <w:pPr>
        <w:ind w:firstLineChars="0" w:firstLine="0"/>
        <w:rPr>
          <w:rFonts w:ascii="宋体" w:hAnsi="宋体"/>
        </w:rPr>
      </w:pPr>
      <w:r w:rsidRPr="0048714D">
        <w:rPr>
          <w:rFonts w:hint="eastAsia"/>
        </w:rPr>
        <w:t>区内：</w:t>
      </w:r>
      <w:r w:rsidRPr="0048714D">
        <w:rPr>
          <w:rFonts w:ascii="宋体" w:hAnsi="宋体" w:hint="eastAsia"/>
        </w:rPr>
        <w:t>当主、被叫用户在同一营业区内，或主、被叫用户虽不在同一营业区但不使用被叫方营业区间电路时</w:t>
      </w:r>
    </w:p>
    <w:p w14:paraId="60B349B8" w14:textId="77777777" w:rsidR="00FF6527" w:rsidRPr="0048714D" w:rsidRDefault="00FF6527" w:rsidP="00170FD8">
      <w:pPr>
        <w:ind w:firstLineChars="0" w:firstLine="0"/>
      </w:pPr>
      <w:r w:rsidRPr="0048714D">
        <w:rPr>
          <w:rFonts w:ascii="宋体" w:hAnsi="宋体" w:hint="eastAsia"/>
        </w:rPr>
        <w:t>区间：当主、被叫用户不在同一营业区内，且使用被叫方营业区间电路时</w:t>
      </w:r>
    </w:p>
    <w:p w14:paraId="591FFE0B" w14:textId="77777777" w:rsidR="007164DC" w:rsidRPr="0048714D" w:rsidRDefault="007164DC" w:rsidP="00170FD8">
      <w:pPr>
        <w:ind w:firstLineChars="0" w:firstLine="0"/>
      </w:pPr>
      <w:r w:rsidRPr="0048714D">
        <w:rPr>
          <w:rFonts w:hint="eastAsia"/>
        </w:rPr>
        <w:t>第三方用户：一次结算只涉及两个运营商，另外一个运营商为第三方。例如一张话单结算双方为移动与联通，此时电信号码均为第三方号码。</w:t>
      </w:r>
    </w:p>
    <w:bookmarkStart w:id="543" w:name="_MON_1574671361"/>
    <w:bookmarkEnd w:id="543"/>
    <w:p w14:paraId="3B61E2E8" w14:textId="77777777" w:rsidR="000A483F" w:rsidRPr="0048714D" w:rsidRDefault="009B62AC" w:rsidP="0041557A">
      <w:pPr>
        <w:ind w:firstLine="480"/>
      </w:pPr>
      <w:r w:rsidRPr="002D036A">
        <w:object w:dxaOrig="1551" w:dyaOrig="1064" w14:anchorId="7B3E7FAE">
          <v:shape id="_x0000_i1056" type="#_x0000_t75" style="width:79.5pt;height:50.25pt" o:ole="">
            <v:imagedata r:id="rId87" o:title=""/>
          </v:shape>
          <o:OLEObject Type="Embed" ProgID="Word.Document.8" ShapeID="_x0000_i1056" DrawAspect="Icon" ObjectID="_1587990547" r:id="rId88">
            <o:FieldCodes>\s</o:FieldCodes>
          </o:OLEObject>
        </w:object>
      </w:r>
    </w:p>
    <w:p w14:paraId="354AC23D" w14:textId="77777777" w:rsidR="00A0790D" w:rsidRPr="002D036A" w:rsidRDefault="00672C05" w:rsidP="00A0790D">
      <w:pPr>
        <w:pStyle w:val="51"/>
      </w:pPr>
      <w:r w:rsidRPr="002D036A">
        <w:rPr>
          <w:rFonts w:hint="eastAsia"/>
        </w:rPr>
        <w:t xml:space="preserve"> </w:t>
      </w:r>
      <w:r w:rsidR="00A0790D" w:rsidRPr="002D036A">
        <w:rPr>
          <w:rFonts w:hint="eastAsia"/>
        </w:rPr>
        <w:t>其他公参</w:t>
      </w:r>
    </w:p>
    <w:p w14:paraId="100A5D7A" w14:textId="77777777" w:rsidR="005A0549" w:rsidRPr="0048714D" w:rsidRDefault="00A0790D" w:rsidP="00DC6208">
      <w:pPr>
        <w:ind w:firstLineChars="83" w:firstLine="199"/>
      </w:pPr>
      <w:r w:rsidRPr="0048714D">
        <w:rPr>
          <w:rFonts w:hint="eastAsia"/>
        </w:rPr>
        <w:t>包含以下公参</w:t>
      </w:r>
      <w:r w:rsidR="005A0549" w:rsidRPr="0048714D">
        <w:rPr>
          <w:rFonts w:hint="eastAsia"/>
        </w:rPr>
        <w:t>：</w:t>
      </w:r>
    </w:p>
    <w:tbl>
      <w:tblPr>
        <w:tblStyle w:val="afa"/>
        <w:tblW w:w="0" w:type="auto"/>
        <w:tblLook w:val="04A0" w:firstRow="1" w:lastRow="0" w:firstColumn="1" w:lastColumn="0" w:noHBand="0" w:noVBand="1"/>
      </w:tblPr>
      <w:tblGrid>
        <w:gridCol w:w="4675"/>
        <w:gridCol w:w="4675"/>
      </w:tblGrid>
      <w:tr w:rsidR="005A0549" w:rsidRPr="0048714D" w14:paraId="2C9AABE6" w14:textId="77777777" w:rsidTr="005A0549">
        <w:tc>
          <w:tcPr>
            <w:tcW w:w="4675" w:type="dxa"/>
          </w:tcPr>
          <w:p w14:paraId="78B0D773" w14:textId="77777777" w:rsidR="005A0549" w:rsidRPr="0048714D" w:rsidRDefault="005A0549" w:rsidP="00DC6208">
            <w:pPr>
              <w:widowControl/>
              <w:shd w:val="clear" w:color="auto" w:fill="FFFFFF"/>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国内交换机与长途区号对照表</w:t>
            </w:r>
          </w:p>
        </w:tc>
        <w:tc>
          <w:tcPr>
            <w:tcW w:w="4675" w:type="dxa"/>
          </w:tcPr>
          <w:p w14:paraId="33465795"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mcbdba.swch_id_ld_cd</w:t>
            </w:r>
          </w:p>
        </w:tc>
      </w:tr>
      <w:tr w:rsidR="005A0549" w:rsidRPr="0048714D" w14:paraId="66F359C5" w14:textId="77777777" w:rsidTr="005A0549">
        <w:tc>
          <w:tcPr>
            <w:tcW w:w="4675" w:type="dxa"/>
          </w:tcPr>
          <w:p w14:paraId="44C155F2"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中国移动</w:t>
            </w:r>
            <w:r w:rsidRPr="0048714D">
              <w:rPr>
                <w:rFonts w:ascii="华文细黑" w:eastAsia="华文细黑" w:hAnsi="华文细黑" w:cs="宋体"/>
                <w:color w:val="000000"/>
                <w:kern w:val="0"/>
                <w:sz w:val="21"/>
                <w:szCs w:val="21"/>
              </w:rPr>
              <w:t>imsi、msisdn与长途区号对照表</w:t>
            </w:r>
          </w:p>
        </w:tc>
        <w:tc>
          <w:tcPr>
            <w:tcW w:w="4675" w:type="dxa"/>
          </w:tcPr>
          <w:p w14:paraId="480AF204"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mcbdba.imsi_ld_cd</w:t>
            </w:r>
          </w:p>
        </w:tc>
      </w:tr>
      <w:tr w:rsidR="005A0549" w:rsidRPr="0048714D" w14:paraId="479EEC89" w14:textId="77777777" w:rsidTr="005A0549">
        <w:tc>
          <w:tcPr>
            <w:tcW w:w="4675" w:type="dxa"/>
          </w:tcPr>
          <w:p w14:paraId="20C7BE00"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其他运营商</w:t>
            </w:r>
            <w:r w:rsidRPr="0048714D">
              <w:rPr>
                <w:rFonts w:ascii="华文细黑" w:eastAsia="华文细黑" w:hAnsi="华文细黑" w:cs="宋体"/>
                <w:color w:val="000000"/>
                <w:kern w:val="0"/>
                <w:sz w:val="21"/>
                <w:szCs w:val="21"/>
              </w:rPr>
              <w:t>msisdn与长途区号对照表</w:t>
            </w:r>
          </w:p>
        </w:tc>
        <w:tc>
          <w:tcPr>
            <w:tcW w:w="4675" w:type="dxa"/>
          </w:tcPr>
          <w:p w14:paraId="29D0BAE7"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mcbdba.unicom_msisdn_ld_cd</w:t>
            </w:r>
          </w:p>
        </w:tc>
      </w:tr>
      <w:tr w:rsidR="005A0549" w:rsidRPr="0048714D" w14:paraId="188BCD50" w14:textId="77777777" w:rsidTr="005A0549">
        <w:tc>
          <w:tcPr>
            <w:tcW w:w="4675" w:type="dxa"/>
          </w:tcPr>
          <w:p w14:paraId="36E51B96"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国内长途区号表</w:t>
            </w:r>
          </w:p>
        </w:tc>
        <w:tc>
          <w:tcPr>
            <w:tcW w:w="4675" w:type="dxa"/>
          </w:tcPr>
          <w:p w14:paraId="0E601ED7"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mcbdba.dom_ld_area_cd_prov</w:t>
            </w:r>
          </w:p>
        </w:tc>
      </w:tr>
      <w:tr w:rsidR="005A0549" w:rsidRPr="0048714D" w14:paraId="0A75DFF5" w14:textId="77777777" w:rsidTr="005A0549">
        <w:tc>
          <w:tcPr>
            <w:tcW w:w="4675" w:type="dxa"/>
          </w:tcPr>
          <w:p w14:paraId="46503A2C"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国际长途区号表</w:t>
            </w:r>
          </w:p>
        </w:tc>
        <w:tc>
          <w:tcPr>
            <w:tcW w:w="4675" w:type="dxa"/>
          </w:tcPr>
          <w:p w14:paraId="0ED48819"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mcbdba.idd_cd</w:t>
            </w:r>
          </w:p>
        </w:tc>
      </w:tr>
      <w:tr w:rsidR="005A0549" w:rsidRPr="0048714D" w14:paraId="628DC6FE" w14:textId="77777777" w:rsidTr="005A0549">
        <w:tc>
          <w:tcPr>
            <w:tcW w:w="4675" w:type="dxa"/>
          </w:tcPr>
          <w:p w14:paraId="671D684F"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国内号段前缀配置表</w:t>
            </w:r>
          </w:p>
        </w:tc>
        <w:tc>
          <w:tcPr>
            <w:tcW w:w="4675" w:type="dxa"/>
          </w:tcPr>
          <w:p w14:paraId="6E378247"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mcbdba.dom_num_prefix</w:t>
            </w:r>
          </w:p>
        </w:tc>
      </w:tr>
      <w:tr w:rsidR="005A0549" w:rsidRPr="0048714D" w14:paraId="110A9B7C" w14:textId="77777777" w:rsidTr="005A0549">
        <w:tc>
          <w:tcPr>
            <w:tcW w:w="4675" w:type="dxa"/>
          </w:tcPr>
          <w:p w14:paraId="7417D902"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国内特殊服务代码表</w:t>
            </w:r>
          </w:p>
        </w:tc>
        <w:tc>
          <w:tcPr>
            <w:tcW w:w="4675" w:type="dxa"/>
          </w:tcPr>
          <w:p w14:paraId="51ED20A8" w14:textId="77777777" w:rsidR="005A0549" w:rsidRPr="0048714D" w:rsidRDefault="005A0549" w:rsidP="005A0549">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mcbdba.dom_spe_svc_nr</w:t>
            </w:r>
          </w:p>
        </w:tc>
      </w:tr>
    </w:tbl>
    <w:p w14:paraId="5EFB9E57" w14:textId="77777777" w:rsidR="005A0549" w:rsidRPr="0048714D" w:rsidRDefault="00392660" w:rsidP="00DC6208">
      <w:pPr>
        <w:widowControl/>
        <w:shd w:val="clear" w:color="auto" w:fill="FFFFFF"/>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表结构参考附件</w:t>
      </w:r>
    </w:p>
    <w:p w14:paraId="75F65594" w14:textId="77777777" w:rsidR="00392660" w:rsidRPr="0048714D" w:rsidRDefault="003B4C4D" w:rsidP="00DC6208">
      <w:pPr>
        <w:widowControl/>
        <w:shd w:val="clear" w:color="auto" w:fill="FFFFFF"/>
        <w:spacing w:line="315" w:lineRule="atLeast"/>
        <w:ind w:firstLineChars="0" w:firstLine="0"/>
        <w:jc w:val="left"/>
        <w:rPr>
          <w:rFonts w:ascii="华文细黑" w:eastAsia="华文细黑" w:hAnsi="华文细黑" w:cs="宋体"/>
          <w:color w:val="000000"/>
          <w:kern w:val="0"/>
          <w:sz w:val="21"/>
          <w:szCs w:val="21"/>
        </w:rPr>
      </w:pPr>
      <w:r w:rsidRPr="002D036A">
        <w:rPr>
          <w:rFonts w:ascii="华文细黑" w:eastAsia="华文细黑" w:hAnsi="华文细黑" w:cs="宋体"/>
          <w:color w:val="000000"/>
          <w:kern w:val="0"/>
          <w:sz w:val="21"/>
          <w:szCs w:val="21"/>
        </w:rPr>
        <w:object w:dxaOrig="1533" w:dyaOrig="1111" w14:anchorId="27B53FB5">
          <v:shape id="_x0000_i1057" type="#_x0000_t75" style="width:79.5pt;height:57.75pt" o:ole="">
            <v:imagedata r:id="rId89" o:title=""/>
          </v:shape>
          <o:OLEObject Type="Embed" ProgID="Package" ShapeID="_x0000_i1057" DrawAspect="Icon" ObjectID="_1587990548" r:id="rId90"/>
        </w:object>
      </w:r>
    </w:p>
    <w:p w14:paraId="063E1724" w14:textId="77777777" w:rsidR="005A0549" w:rsidRPr="002D036A" w:rsidRDefault="005A0549" w:rsidP="00DC6208">
      <w:pPr>
        <w:ind w:firstLineChars="83" w:firstLine="199"/>
      </w:pPr>
    </w:p>
    <w:p w14:paraId="170A63AC" w14:textId="77777777" w:rsidR="00A0790D" w:rsidRPr="0048714D" w:rsidRDefault="00A0790D" w:rsidP="00DC6208">
      <w:pPr>
        <w:ind w:firstLineChars="83" w:firstLine="199"/>
      </w:pPr>
    </w:p>
    <w:p w14:paraId="049E7BAE" w14:textId="77777777" w:rsidR="00514993" w:rsidRPr="0048714D" w:rsidRDefault="00514993">
      <w:pPr>
        <w:pStyle w:val="41"/>
      </w:pPr>
      <w:r w:rsidRPr="0048714D">
        <w:t>3.3.1.</w:t>
      </w:r>
      <w:r w:rsidR="006815A7" w:rsidRPr="0048714D">
        <w:t>3</w:t>
      </w:r>
      <w:r w:rsidR="00927467" w:rsidRPr="0048714D">
        <w:t xml:space="preserve"> </w:t>
      </w:r>
      <w:r w:rsidR="00927467" w:rsidRPr="0048714D">
        <w:rPr>
          <w:rFonts w:hint="eastAsia"/>
        </w:rPr>
        <w:t>话单分拣</w:t>
      </w:r>
    </w:p>
    <w:p w14:paraId="4EFB6C8B" w14:textId="77777777" w:rsidR="00541149" w:rsidRPr="0048714D" w:rsidRDefault="00541149" w:rsidP="0041557A">
      <w:pPr>
        <w:ind w:firstLineChars="0" w:firstLine="0"/>
      </w:pPr>
      <w:r w:rsidRPr="0048714D">
        <w:rPr>
          <w:rFonts w:hint="eastAsia"/>
        </w:rPr>
        <w:t>话单分拣主要包括：话单分类、匹配</w:t>
      </w:r>
      <w:r w:rsidR="00345AC1" w:rsidRPr="0048714D">
        <w:rPr>
          <w:rFonts w:hint="eastAsia"/>
        </w:rPr>
        <w:t>结算规则、计算结算价格。</w:t>
      </w:r>
    </w:p>
    <w:p w14:paraId="1E800264" w14:textId="77777777" w:rsidR="00D8496A" w:rsidRPr="0048714D" w:rsidRDefault="00D8496A" w:rsidP="00D8496A">
      <w:pPr>
        <w:pStyle w:val="51"/>
        <w:numPr>
          <w:ilvl w:val="4"/>
          <w:numId w:val="22"/>
        </w:numPr>
      </w:pPr>
      <w:bookmarkStart w:id="544" w:name="_GoBack"/>
      <w:bookmarkEnd w:id="544"/>
      <w:r w:rsidRPr="0048714D">
        <w:lastRenderedPageBreak/>
        <w:t xml:space="preserve"> </w:t>
      </w:r>
      <w:r w:rsidRPr="0048714D">
        <w:rPr>
          <w:rFonts w:hint="eastAsia"/>
        </w:rPr>
        <w:t>语音话单分拣</w:t>
      </w:r>
    </w:p>
    <w:p w14:paraId="2FE86D67" w14:textId="77777777" w:rsidR="00D8496A" w:rsidRPr="0048714D" w:rsidRDefault="00D8496A" w:rsidP="0041557A">
      <w:pPr>
        <w:ind w:firstLineChars="0" w:firstLine="0"/>
      </w:pPr>
    </w:p>
    <w:p w14:paraId="02B9CF4E" w14:textId="77777777" w:rsidR="00345AC1" w:rsidRPr="0048714D" w:rsidRDefault="00345AC1" w:rsidP="0041557A">
      <w:pPr>
        <w:ind w:firstLineChars="0" w:firstLine="0"/>
      </w:pPr>
      <w:r w:rsidRPr="0048714D">
        <w:rPr>
          <w:rFonts w:hint="eastAsia"/>
        </w:rPr>
        <w:t>语音话单主要包括以下类型：</w:t>
      </w:r>
    </w:p>
    <w:p w14:paraId="2D52905F" w14:textId="77777777" w:rsidR="00A9407D" w:rsidRPr="0048714D" w:rsidRDefault="00A9407D" w:rsidP="00170FD8">
      <w:pPr>
        <w:ind w:left="420" w:firstLineChars="0" w:firstLine="0"/>
      </w:pPr>
    </w:p>
    <w:p w14:paraId="5379465C" w14:textId="77777777" w:rsidR="0046021A" w:rsidRPr="0048714D" w:rsidRDefault="0046021A" w:rsidP="0041557A">
      <w:pPr>
        <w:ind w:firstLineChars="0" w:firstLine="0"/>
      </w:pPr>
      <w:r w:rsidRPr="0048714D">
        <w:rPr>
          <w:rFonts w:hint="eastAsia"/>
        </w:rPr>
        <w:t>按照运营商、号码类型、承载网络中继信息可分为：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9A00DB" w:rsidRPr="0048714D" w14:paraId="6D1EE7BB" w14:textId="77777777" w:rsidTr="009A00DB">
        <w:tc>
          <w:tcPr>
            <w:tcW w:w="2840" w:type="dxa"/>
            <w:shd w:val="clear" w:color="auto" w:fill="auto"/>
          </w:tcPr>
          <w:p w14:paraId="6E8D0A97" w14:textId="77777777" w:rsidR="005E481F" w:rsidRPr="0048714D" w:rsidRDefault="00464628" w:rsidP="009A00DB">
            <w:pPr>
              <w:ind w:firstLineChars="0" w:firstLine="0"/>
            </w:pPr>
            <w:r w:rsidRPr="0048714D">
              <w:rPr>
                <w:rFonts w:hint="eastAsia"/>
              </w:rPr>
              <w:t>运营商</w:t>
            </w:r>
          </w:p>
        </w:tc>
        <w:tc>
          <w:tcPr>
            <w:tcW w:w="2841" w:type="dxa"/>
            <w:shd w:val="clear" w:color="auto" w:fill="auto"/>
          </w:tcPr>
          <w:p w14:paraId="33DC3486" w14:textId="77777777" w:rsidR="005E481F" w:rsidRPr="0048714D" w:rsidRDefault="005E481F" w:rsidP="009A00DB">
            <w:pPr>
              <w:ind w:firstLineChars="0" w:firstLine="0"/>
            </w:pPr>
            <w:r w:rsidRPr="0048714D">
              <w:rPr>
                <w:rFonts w:hint="eastAsia"/>
              </w:rPr>
              <w:t>号码类型</w:t>
            </w:r>
          </w:p>
        </w:tc>
        <w:tc>
          <w:tcPr>
            <w:tcW w:w="2841" w:type="dxa"/>
            <w:shd w:val="clear" w:color="auto" w:fill="auto"/>
          </w:tcPr>
          <w:p w14:paraId="21D7C14A" w14:textId="77777777" w:rsidR="005E481F" w:rsidRPr="0048714D" w:rsidRDefault="005E481F" w:rsidP="009A00DB">
            <w:pPr>
              <w:ind w:firstLineChars="0" w:firstLine="0"/>
            </w:pPr>
            <w:r w:rsidRPr="0048714D">
              <w:rPr>
                <w:rFonts w:hint="eastAsia"/>
              </w:rPr>
              <w:t>中继信息</w:t>
            </w:r>
          </w:p>
        </w:tc>
      </w:tr>
      <w:tr w:rsidR="00A47211" w:rsidRPr="0048714D" w14:paraId="6E8FD38A" w14:textId="77777777" w:rsidTr="009A00DB">
        <w:tc>
          <w:tcPr>
            <w:tcW w:w="2840" w:type="dxa"/>
            <w:vMerge w:val="restart"/>
            <w:shd w:val="clear" w:color="auto" w:fill="auto"/>
          </w:tcPr>
          <w:p w14:paraId="55ACE572" w14:textId="77777777" w:rsidR="00A47211" w:rsidRPr="0048714D" w:rsidRDefault="00A47211" w:rsidP="009A00DB">
            <w:pPr>
              <w:ind w:firstLineChars="0" w:firstLine="0"/>
            </w:pPr>
            <w:r w:rsidRPr="0048714D">
              <w:rPr>
                <w:rFonts w:hint="eastAsia"/>
              </w:rPr>
              <w:t>中国移动</w:t>
            </w:r>
          </w:p>
        </w:tc>
        <w:tc>
          <w:tcPr>
            <w:tcW w:w="2841" w:type="dxa"/>
            <w:shd w:val="clear" w:color="auto" w:fill="auto"/>
          </w:tcPr>
          <w:p w14:paraId="64EB31A2" w14:textId="77777777" w:rsidR="00A47211" w:rsidRPr="0048714D" w:rsidRDefault="00A47211" w:rsidP="009A00DB">
            <w:pPr>
              <w:ind w:firstLineChars="0" w:firstLine="0"/>
            </w:pPr>
            <w:r w:rsidRPr="0048714D">
              <w:rPr>
                <w:rFonts w:hint="eastAsia"/>
              </w:rPr>
              <w:t>移动用户（不含</w:t>
            </w:r>
            <w:r w:rsidRPr="0048714D">
              <w:t>TD</w:t>
            </w:r>
            <w:r w:rsidRPr="0048714D">
              <w:rPr>
                <w:rFonts w:hint="eastAsia"/>
              </w:rPr>
              <w:t>）</w:t>
            </w:r>
          </w:p>
        </w:tc>
        <w:tc>
          <w:tcPr>
            <w:tcW w:w="2841" w:type="dxa"/>
            <w:shd w:val="clear" w:color="auto" w:fill="auto"/>
          </w:tcPr>
          <w:p w14:paraId="2DDC1148" w14:textId="77777777" w:rsidR="00A47211" w:rsidRPr="0048714D" w:rsidRDefault="00A47211" w:rsidP="009A00DB">
            <w:pPr>
              <w:ind w:firstLineChars="0" w:firstLine="0"/>
            </w:pPr>
            <w:r w:rsidRPr="0048714D">
              <w:rPr>
                <w:rFonts w:hint="eastAsia"/>
              </w:rPr>
              <w:t>本地网</w:t>
            </w:r>
          </w:p>
        </w:tc>
      </w:tr>
      <w:tr w:rsidR="00A47211" w:rsidRPr="0048714D" w14:paraId="2991226E" w14:textId="77777777" w:rsidTr="009A00DB">
        <w:tc>
          <w:tcPr>
            <w:tcW w:w="2840" w:type="dxa"/>
            <w:vMerge/>
            <w:shd w:val="clear" w:color="auto" w:fill="auto"/>
          </w:tcPr>
          <w:p w14:paraId="1EB353EA" w14:textId="77777777" w:rsidR="00A47211" w:rsidRPr="0048714D" w:rsidRDefault="00A47211" w:rsidP="009A00DB">
            <w:pPr>
              <w:ind w:firstLineChars="0" w:firstLine="0"/>
            </w:pPr>
          </w:p>
        </w:tc>
        <w:tc>
          <w:tcPr>
            <w:tcW w:w="2841" w:type="dxa"/>
            <w:shd w:val="clear" w:color="auto" w:fill="auto"/>
          </w:tcPr>
          <w:p w14:paraId="60A6F85F" w14:textId="77777777" w:rsidR="00A47211" w:rsidRPr="0048714D" w:rsidRDefault="00A47211" w:rsidP="009A00DB">
            <w:pPr>
              <w:ind w:firstLineChars="0" w:firstLine="0"/>
            </w:pPr>
            <w:r w:rsidRPr="0048714D">
              <w:rPr>
                <w:rFonts w:hint="eastAsia"/>
              </w:rPr>
              <w:t>移动</w:t>
            </w:r>
            <w:r w:rsidRPr="0048714D">
              <w:t>TD</w:t>
            </w:r>
            <w:r w:rsidRPr="0048714D">
              <w:rPr>
                <w:rFonts w:hint="eastAsia"/>
              </w:rPr>
              <w:t>用户</w:t>
            </w:r>
          </w:p>
        </w:tc>
        <w:tc>
          <w:tcPr>
            <w:tcW w:w="2841" w:type="dxa"/>
            <w:shd w:val="clear" w:color="auto" w:fill="auto"/>
          </w:tcPr>
          <w:p w14:paraId="00932F7B" w14:textId="77777777" w:rsidR="00A47211" w:rsidRPr="0048714D" w:rsidRDefault="00A47211" w:rsidP="009A00DB">
            <w:pPr>
              <w:ind w:firstLineChars="0" w:firstLine="0"/>
            </w:pPr>
            <w:r w:rsidRPr="0048714D">
              <w:rPr>
                <w:rFonts w:hint="eastAsia"/>
              </w:rPr>
              <w:t>移动长途网</w:t>
            </w:r>
          </w:p>
        </w:tc>
      </w:tr>
      <w:tr w:rsidR="004301F8" w:rsidRPr="0048714D" w14:paraId="340BD039" w14:textId="77777777" w:rsidTr="009A00DB">
        <w:tc>
          <w:tcPr>
            <w:tcW w:w="2840" w:type="dxa"/>
            <w:vMerge/>
            <w:shd w:val="clear" w:color="auto" w:fill="auto"/>
          </w:tcPr>
          <w:p w14:paraId="3FE297E6" w14:textId="77777777" w:rsidR="004301F8" w:rsidRPr="0048714D" w:rsidRDefault="004301F8" w:rsidP="009A00DB">
            <w:pPr>
              <w:ind w:firstLineChars="0" w:firstLine="0"/>
            </w:pPr>
          </w:p>
        </w:tc>
        <w:tc>
          <w:tcPr>
            <w:tcW w:w="2841" w:type="dxa"/>
            <w:shd w:val="clear" w:color="auto" w:fill="auto"/>
          </w:tcPr>
          <w:p w14:paraId="72EA31E6" w14:textId="77777777" w:rsidR="004301F8" w:rsidRPr="0048714D" w:rsidRDefault="009A3E94" w:rsidP="009A00DB">
            <w:pPr>
              <w:ind w:firstLineChars="0" w:firstLine="0"/>
            </w:pPr>
            <w:r w:rsidRPr="0048714D">
              <w:rPr>
                <w:rFonts w:hint="eastAsia"/>
              </w:rPr>
              <w:t>移动</w:t>
            </w:r>
            <w:r w:rsidR="004301F8" w:rsidRPr="0048714D">
              <w:rPr>
                <w:rFonts w:hint="eastAsia"/>
              </w:rPr>
              <w:t>固网</w:t>
            </w:r>
          </w:p>
        </w:tc>
        <w:tc>
          <w:tcPr>
            <w:tcW w:w="2841" w:type="dxa"/>
            <w:vMerge w:val="restart"/>
            <w:shd w:val="clear" w:color="auto" w:fill="auto"/>
          </w:tcPr>
          <w:p w14:paraId="1D8936E6" w14:textId="77777777" w:rsidR="004301F8" w:rsidRPr="0048714D" w:rsidRDefault="004301F8" w:rsidP="009A00DB">
            <w:pPr>
              <w:ind w:firstLineChars="0" w:firstLine="0"/>
            </w:pPr>
            <w:r w:rsidRPr="0048714D">
              <w:rPr>
                <w:rFonts w:hint="eastAsia"/>
              </w:rPr>
              <w:t>移动</w:t>
            </w:r>
            <w:r w:rsidRPr="0048714D">
              <w:t>IP</w:t>
            </w:r>
            <w:r w:rsidRPr="0048714D">
              <w:rPr>
                <w:rFonts w:hint="eastAsia"/>
              </w:rPr>
              <w:t>长途网</w:t>
            </w:r>
          </w:p>
        </w:tc>
      </w:tr>
      <w:tr w:rsidR="004301F8" w:rsidRPr="0048714D" w14:paraId="3D2669A7" w14:textId="77777777" w:rsidTr="009A00DB">
        <w:tc>
          <w:tcPr>
            <w:tcW w:w="2840" w:type="dxa"/>
            <w:vMerge/>
            <w:shd w:val="clear" w:color="auto" w:fill="auto"/>
          </w:tcPr>
          <w:p w14:paraId="443FFD2A" w14:textId="77777777" w:rsidR="004301F8" w:rsidRPr="0048714D" w:rsidRDefault="004301F8" w:rsidP="009A00DB">
            <w:pPr>
              <w:ind w:firstLineChars="0" w:firstLine="0"/>
            </w:pPr>
          </w:p>
        </w:tc>
        <w:tc>
          <w:tcPr>
            <w:tcW w:w="2841" w:type="dxa"/>
            <w:shd w:val="clear" w:color="auto" w:fill="auto"/>
          </w:tcPr>
          <w:p w14:paraId="65E001A8" w14:textId="77777777" w:rsidR="004301F8" w:rsidRPr="0048714D" w:rsidRDefault="004301F8" w:rsidP="009A00DB">
            <w:pPr>
              <w:ind w:firstLineChars="0" w:firstLine="0"/>
            </w:pPr>
            <w:r w:rsidRPr="0048714D">
              <w:rPr>
                <w:rFonts w:hint="eastAsia"/>
              </w:rPr>
              <w:t>移动业务台</w:t>
            </w:r>
          </w:p>
        </w:tc>
        <w:tc>
          <w:tcPr>
            <w:tcW w:w="2841" w:type="dxa"/>
            <w:vMerge/>
            <w:shd w:val="clear" w:color="auto" w:fill="auto"/>
          </w:tcPr>
          <w:p w14:paraId="5DAC7C38" w14:textId="77777777" w:rsidR="004301F8" w:rsidRPr="0048714D" w:rsidRDefault="004301F8" w:rsidP="009A00DB">
            <w:pPr>
              <w:ind w:firstLineChars="0" w:firstLine="0"/>
            </w:pPr>
          </w:p>
        </w:tc>
      </w:tr>
      <w:tr w:rsidR="004301F8" w:rsidRPr="0048714D" w14:paraId="19B11F0D" w14:textId="77777777" w:rsidTr="009A00DB">
        <w:tc>
          <w:tcPr>
            <w:tcW w:w="2840" w:type="dxa"/>
            <w:vMerge/>
            <w:shd w:val="clear" w:color="auto" w:fill="auto"/>
          </w:tcPr>
          <w:p w14:paraId="05B0086F" w14:textId="77777777" w:rsidR="004301F8" w:rsidRPr="0048714D" w:rsidRDefault="004301F8" w:rsidP="009A00DB">
            <w:pPr>
              <w:ind w:firstLineChars="0" w:firstLine="0"/>
            </w:pPr>
          </w:p>
        </w:tc>
        <w:tc>
          <w:tcPr>
            <w:tcW w:w="2841" w:type="dxa"/>
            <w:shd w:val="clear" w:color="auto" w:fill="auto"/>
          </w:tcPr>
          <w:p w14:paraId="4D4038DB" w14:textId="77777777" w:rsidR="004301F8" w:rsidRPr="0048714D" w:rsidRDefault="004301F8" w:rsidP="009A00DB">
            <w:pPr>
              <w:ind w:firstLineChars="0" w:firstLine="0"/>
            </w:pPr>
            <w:r w:rsidRPr="0048714D">
              <w:rPr>
                <w:rFonts w:hint="eastAsia"/>
              </w:rPr>
              <w:t>移动全球呼</w:t>
            </w:r>
          </w:p>
        </w:tc>
        <w:tc>
          <w:tcPr>
            <w:tcW w:w="2841" w:type="dxa"/>
            <w:vMerge/>
            <w:shd w:val="clear" w:color="auto" w:fill="auto"/>
          </w:tcPr>
          <w:p w14:paraId="33D1FBAE" w14:textId="77777777" w:rsidR="004301F8" w:rsidRPr="0048714D" w:rsidRDefault="004301F8" w:rsidP="009A00DB">
            <w:pPr>
              <w:ind w:firstLineChars="0" w:firstLine="0"/>
            </w:pPr>
          </w:p>
        </w:tc>
      </w:tr>
      <w:tr w:rsidR="004301F8" w:rsidRPr="0048714D" w14:paraId="25771713" w14:textId="77777777" w:rsidTr="009A00DB">
        <w:tc>
          <w:tcPr>
            <w:tcW w:w="2840" w:type="dxa"/>
            <w:vMerge w:val="restart"/>
            <w:shd w:val="clear" w:color="auto" w:fill="auto"/>
          </w:tcPr>
          <w:p w14:paraId="3B00EB39" w14:textId="77777777" w:rsidR="004301F8" w:rsidRPr="0048714D" w:rsidRDefault="004301F8" w:rsidP="009A00DB">
            <w:pPr>
              <w:ind w:firstLineChars="0" w:firstLine="0"/>
            </w:pPr>
            <w:r w:rsidRPr="0048714D">
              <w:rPr>
                <w:rFonts w:hint="eastAsia"/>
              </w:rPr>
              <w:t>中国联通</w:t>
            </w:r>
          </w:p>
        </w:tc>
        <w:tc>
          <w:tcPr>
            <w:tcW w:w="2841" w:type="dxa"/>
            <w:shd w:val="clear" w:color="auto" w:fill="auto"/>
          </w:tcPr>
          <w:p w14:paraId="2D4CB7B5" w14:textId="77777777" w:rsidR="004301F8" w:rsidRPr="0048714D" w:rsidRDefault="004301F8" w:rsidP="009A00DB">
            <w:pPr>
              <w:ind w:firstLineChars="0" w:firstLine="0"/>
            </w:pPr>
            <w:r w:rsidRPr="0048714D">
              <w:rPr>
                <w:rFonts w:hint="eastAsia"/>
              </w:rPr>
              <w:t>联通移网</w:t>
            </w:r>
          </w:p>
        </w:tc>
        <w:tc>
          <w:tcPr>
            <w:tcW w:w="2841" w:type="dxa"/>
            <w:shd w:val="clear" w:color="auto" w:fill="auto"/>
          </w:tcPr>
          <w:p w14:paraId="733077F6" w14:textId="77777777" w:rsidR="004301F8" w:rsidRPr="0048714D" w:rsidRDefault="004301F8" w:rsidP="009A00DB">
            <w:pPr>
              <w:ind w:firstLineChars="0" w:firstLine="0"/>
            </w:pPr>
            <w:r w:rsidRPr="0048714D">
              <w:rPr>
                <w:rFonts w:hint="eastAsia"/>
              </w:rPr>
              <w:t>本地网</w:t>
            </w:r>
          </w:p>
        </w:tc>
      </w:tr>
      <w:tr w:rsidR="004301F8" w:rsidRPr="0048714D" w14:paraId="2B6D98B8" w14:textId="77777777" w:rsidTr="009A00DB">
        <w:tc>
          <w:tcPr>
            <w:tcW w:w="2840" w:type="dxa"/>
            <w:vMerge/>
            <w:shd w:val="clear" w:color="auto" w:fill="auto"/>
          </w:tcPr>
          <w:p w14:paraId="64BCED5F" w14:textId="77777777" w:rsidR="004301F8" w:rsidRPr="0048714D" w:rsidRDefault="004301F8" w:rsidP="009A00DB">
            <w:pPr>
              <w:ind w:firstLineChars="0" w:firstLine="0"/>
            </w:pPr>
          </w:p>
        </w:tc>
        <w:tc>
          <w:tcPr>
            <w:tcW w:w="2841" w:type="dxa"/>
            <w:shd w:val="clear" w:color="auto" w:fill="auto"/>
          </w:tcPr>
          <w:p w14:paraId="3EEB3B90" w14:textId="77777777" w:rsidR="004301F8" w:rsidRPr="0048714D" w:rsidRDefault="004301F8" w:rsidP="009A00DB">
            <w:pPr>
              <w:ind w:firstLineChars="0" w:firstLine="0"/>
            </w:pPr>
            <w:r w:rsidRPr="0048714D">
              <w:rPr>
                <w:rFonts w:hint="eastAsia"/>
              </w:rPr>
              <w:t>联通固网</w:t>
            </w:r>
          </w:p>
        </w:tc>
        <w:tc>
          <w:tcPr>
            <w:tcW w:w="2841" w:type="dxa"/>
            <w:shd w:val="clear" w:color="auto" w:fill="auto"/>
          </w:tcPr>
          <w:p w14:paraId="6158EC49" w14:textId="77777777" w:rsidR="004301F8" w:rsidRPr="0048714D" w:rsidRDefault="004301F8" w:rsidP="009A00DB">
            <w:pPr>
              <w:ind w:firstLineChars="0" w:firstLine="0"/>
            </w:pPr>
            <w:r w:rsidRPr="0048714D">
              <w:rPr>
                <w:rFonts w:hint="eastAsia"/>
              </w:rPr>
              <w:t>联通固网长途网</w:t>
            </w:r>
          </w:p>
        </w:tc>
      </w:tr>
      <w:tr w:rsidR="004301F8" w:rsidRPr="0048714D" w14:paraId="173C2137" w14:textId="77777777" w:rsidTr="009A00DB">
        <w:tc>
          <w:tcPr>
            <w:tcW w:w="2840" w:type="dxa"/>
            <w:vMerge/>
            <w:shd w:val="clear" w:color="auto" w:fill="auto"/>
          </w:tcPr>
          <w:p w14:paraId="26888969" w14:textId="77777777" w:rsidR="004301F8" w:rsidRPr="0048714D" w:rsidRDefault="004301F8" w:rsidP="009A00DB">
            <w:pPr>
              <w:ind w:firstLineChars="0" w:firstLine="0"/>
            </w:pPr>
          </w:p>
        </w:tc>
        <w:tc>
          <w:tcPr>
            <w:tcW w:w="2841" w:type="dxa"/>
            <w:vMerge w:val="restart"/>
            <w:shd w:val="clear" w:color="auto" w:fill="auto"/>
          </w:tcPr>
          <w:p w14:paraId="5F0C4E52" w14:textId="77777777" w:rsidR="004301F8" w:rsidRPr="0048714D" w:rsidRDefault="004301F8" w:rsidP="009A00DB">
            <w:pPr>
              <w:ind w:firstLineChars="0" w:firstLine="0"/>
            </w:pPr>
            <w:r w:rsidRPr="0048714D">
              <w:rPr>
                <w:rFonts w:hint="eastAsia"/>
              </w:rPr>
              <w:t>联通业务台</w:t>
            </w:r>
          </w:p>
        </w:tc>
        <w:tc>
          <w:tcPr>
            <w:tcW w:w="2841" w:type="dxa"/>
            <w:shd w:val="clear" w:color="auto" w:fill="auto"/>
          </w:tcPr>
          <w:p w14:paraId="76257D12" w14:textId="77777777" w:rsidR="004301F8" w:rsidRPr="0048714D" w:rsidRDefault="004301F8" w:rsidP="009A00DB">
            <w:pPr>
              <w:ind w:firstLineChars="0" w:firstLine="0"/>
            </w:pPr>
            <w:r w:rsidRPr="0048714D">
              <w:rPr>
                <w:rFonts w:hint="eastAsia"/>
              </w:rPr>
              <w:t>联通</w:t>
            </w:r>
            <w:r w:rsidRPr="0048714D">
              <w:t>196</w:t>
            </w:r>
            <w:r w:rsidRPr="0048714D">
              <w:rPr>
                <w:rFonts w:hint="eastAsia"/>
              </w:rPr>
              <w:t>长途网</w:t>
            </w:r>
          </w:p>
        </w:tc>
      </w:tr>
      <w:tr w:rsidR="004301F8" w:rsidRPr="0048714D" w14:paraId="5233907E" w14:textId="77777777" w:rsidTr="009A00DB">
        <w:tc>
          <w:tcPr>
            <w:tcW w:w="2840" w:type="dxa"/>
            <w:vMerge/>
            <w:shd w:val="clear" w:color="auto" w:fill="auto"/>
          </w:tcPr>
          <w:p w14:paraId="78D2F040" w14:textId="77777777" w:rsidR="004301F8" w:rsidRPr="0048714D" w:rsidRDefault="004301F8" w:rsidP="009A00DB">
            <w:pPr>
              <w:ind w:firstLineChars="0" w:firstLine="0"/>
            </w:pPr>
          </w:p>
        </w:tc>
        <w:tc>
          <w:tcPr>
            <w:tcW w:w="2841" w:type="dxa"/>
            <w:vMerge/>
            <w:shd w:val="clear" w:color="auto" w:fill="auto"/>
          </w:tcPr>
          <w:p w14:paraId="4F57CD12" w14:textId="77777777" w:rsidR="004301F8" w:rsidRPr="0048714D" w:rsidRDefault="004301F8" w:rsidP="009A00DB">
            <w:pPr>
              <w:ind w:firstLineChars="0" w:firstLine="0"/>
            </w:pPr>
          </w:p>
        </w:tc>
        <w:tc>
          <w:tcPr>
            <w:tcW w:w="2841" w:type="dxa"/>
            <w:shd w:val="clear" w:color="auto" w:fill="auto"/>
          </w:tcPr>
          <w:p w14:paraId="76631543" w14:textId="77777777" w:rsidR="004301F8" w:rsidRPr="0048714D" w:rsidRDefault="004301F8" w:rsidP="009A00DB">
            <w:pPr>
              <w:ind w:firstLineChars="0" w:firstLine="0"/>
            </w:pPr>
            <w:r w:rsidRPr="0048714D">
              <w:rPr>
                <w:rFonts w:hint="eastAsia"/>
              </w:rPr>
              <w:t>联通</w:t>
            </w:r>
            <w:r w:rsidRPr="0048714D">
              <w:t>IP</w:t>
            </w:r>
            <w:r w:rsidRPr="0048714D">
              <w:rPr>
                <w:rFonts w:hint="eastAsia"/>
              </w:rPr>
              <w:t>长途网</w:t>
            </w:r>
          </w:p>
        </w:tc>
      </w:tr>
      <w:tr w:rsidR="004301F8" w:rsidRPr="0048714D" w14:paraId="73313460" w14:textId="77777777" w:rsidTr="009A00DB">
        <w:tc>
          <w:tcPr>
            <w:tcW w:w="2840" w:type="dxa"/>
            <w:vMerge w:val="restart"/>
            <w:shd w:val="clear" w:color="auto" w:fill="auto"/>
          </w:tcPr>
          <w:p w14:paraId="1F3B1402" w14:textId="77777777" w:rsidR="004301F8" w:rsidRPr="0048714D" w:rsidRDefault="004301F8" w:rsidP="009A00DB">
            <w:pPr>
              <w:ind w:firstLineChars="0" w:firstLine="0"/>
            </w:pPr>
            <w:r w:rsidRPr="0048714D">
              <w:rPr>
                <w:rFonts w:hint="eastAsia"/>
              </w:rPr>
              <w:t>中国电信</w:t>
            </w:r>
          </w:p>
        </w:tc>
        <w:tc>
          <w:tcPr>
            <w:tcW w:w="2841" w:type="dxa"/>
            <w:shd w:val="clear" w:color="auto" w:fill="auto"/>
          </w:tcPr>
          <w:p w14:paraId="387B4939" w14:textId="77777777" w:rsidR="004301F8" w:rsidRPr="0048714D" w:rsidRDefault="004301F8" w:rsidP="009A00DB">
            <w:pPr>
              <w:ind w:firstLineChars="0" w:firstLine="0"/>
            </w:pPr>
            <w:r w:rsidRPr="0048714D">
              <w:rPr>
                <w:rFonts w:hint="eastAsia"/>
              </w:rPr>
              <w:t>电信</w:t>
            </w:r>
            <w:r w:rsidRPr="0048714D">
              <w:t>C</w:t>
            </w:r>
            <w:r w:rsidRPr="0048714D">
              <w:rPr>
                <w:rFonts w:hint="eastAsia"/>
              </w:rPr>
              <w:t>网</w:t>
            </w:r>
          </w:p>
        </w:tc>
        <w:tc>
          <w:tcPr>
            <w:tcW w:w="2841" w:type="dxa"/>
            <w:shd w:val="clear" w:color="auto" w:fill="auto"/>
          </w:tcPr>
          <w:p w14:paraId="6CB4E7E5" w14:textId="77777777" w:rsidR="004301F8" w:rsidRPr="0048714D" w:rsidRDefault="004301F8" w:rsidP="009A00DB">
            <w:pPr>
              <w:ind w:firstLineChars="0" w:firstLine="0"/>
            </w:pPr>
            <w:r w:rsidRPr="0048714D">
              <w:rPr>
                <w:rFonts w:hint="eastAsia"/>
              </w:rPr>
              <w:t>本地网</w:t>
            </w:r>
          </w:p>
        </w:tc>
      </w:tr>
      <w:tr w:rsidR="004301F8" w:rsidRPr="0048714D" w14:paraId="5AFFA590" w14:textId="77777777" w:rsidTr="009A00DB">
        <w:tc>
          <w:tcPr>
            <w:tcW w:w="2840" w:type="dxa"/>
            <w:vMerge/>
            <w:shd w:val="clear" w:color="auto" w:fill="auto"/>
          </w:tcPr>
          <w:p w14:paraId="41B32E34" w14:textId="77777777" w:rsidR="004301F8" w:rsidRPr="0048714D" w:rsidRDefault="004301F8" w:rsidP="009A00DB">
            <w:pPr>
              <w:ind w:firstLineChars="0" w:firstLine="0"/>
            </w:pPr>
          </w:p>
        </w:tc>
        <w:tc>
          <w:tcPr>
            <w:tcW w:w="2841" w:type="dxa"/>
            <w:shd w:val="clear" w:color="auto" w:fill="auto"/>
          </w:tcPr>
          <w:p w14:paraId="120046F4" w14:textId="77777777" w:rsidR="004301F8" w:rsidRPr="0048714D" w:rsidRDefault="004301F8" w:rsidP="009A00DB">
            <w:pPr>
              <w:ind w:firstLineChars="0" w:firstLine="0"/>
            </w:pPr>
            <w:r w:rsidRPr="0048714D">
              <w:rPr>
                <w:rFonts w:hint="eastAsia"/>
              </w:rPr>
              <w:t>电信固网</w:t>
            </w:r>
          </w:p>
        </w:tc>
        <w:tc>
          <w:tcPr>
            <w:tcW w:w="2841" w:type="dxa"/>
            <w:shd w:val="clear" w:color="auto" w:fill="auto"/>
          </w:tcPr>
          <w:p w14:paraId="2FAEABC0" w14:textId="77777777" w:rsidR="004301F8" w:rsidRPr="0048714D" w:rsidRDefault="004301F8" w:rsidP="009A00DB">
            <w:pPr>
              <w:ind w:firstLineChars="0" w:firstLine="0"/>
            </w:pPr>
            <w:r w:rsidRPr="0048714D">
              <w:rPr>
                <w:rFonts w:hint="eastAsia"/>
              </w:rPr>
              <w:t>电信</w:t>
            </w:r>
            <w:r w:rsidRPr="0048714D">
              <w:t>CDMA</w:t>
            </w:r>
            <w:r w:rsidRPr="0048714D">
              <w:rPr>
                <w:rFonts w:hint="eastAsia"/>
              </w:rPr>
              <w:t>长途网</w:t>
            </w:r>
          </w:p>
        </w:tc>
      </w:tr>
      <w:tr w:rsidR="004301F8" w:rsidRPr="0048714D" w14:paraId="7154ABBA" w14:textId="77777777" w:rsidTr="009A00DB">
        <w:tc>
          <w:tcPr>
            <w:tcW w:w="2840" w:type="dxa"/>
            <w:vMerge/>
            <w:shd w:val="clear" w:color="auto" w:fill="auto"/>
          </w:tcPr>
          <w:p w14:paraId="1C7F63BA" w14:textId="77777777" w:rsidR="004301F8" w:rsidRPr="0048714D" w:rsidRDefault="004301F8" w:rsidP="009A00DB">
            <w:pPr>
              <w:ind w:firstLineChars="0" w:firstLine="0"/>
            </w:pPr>
          </w:p>
        </w:tc>
        <w:tc>
          <w:tcPr>
            <w:tcW w:w="2841" w:type="dxa"/>
            <w:vMerge w:val="restart"/>
            <w:shd w:val="clear" w:color="auto" w:fill="auto"/>
          </w:tcPr>
          <w:p w14:paraId="5E2184F3" w14:textId="77777777" w:rsidR="004301F8" w:rsidRPr="0048714D" w:rsidRDefault="00A00E70" w:rsidP="009A00DB">
            <w:pPr>
              <w:ind w:firstLineChars="0" w:firstLine="0"/>
            </w:pPr>
            <w:r w:rsidRPr="0048714D">
              <w:rPr>
                <w:rFonts w:hint="eastAsia"/>
              </w:rPr>
              <w:t>电信小灵通</w:t>
            </w:r>
          </w:p>
        </w:tc>
        <w:tc>
          <w:tcPr>
            <w:tcW w:w="2841" w:type="dxa"/>
            <w:shd w:val="clear" w:color="auto" w:fill="auto"/>
          </w:tcPr>
          <w:p w14:paraId="46F648D3" w14:textId="77777777" w:rsidR="004301F8" w:rsidRPr="0048714D" w:rsidRDefault="004301F8" w:rsidP="009A00DB">
            <w:pPr>
              <w:ind w:firstLineChars="0" w:firstLine="0"/>
            </w:pPr>
            <w:r w:rsidRPr="0048714D">
              <w:rPr>
                <w:rFonts w:hint="eastAsia"/>
              </w:rPr>
              <w:t>电信</w:t>
            </w:r>
            <w:r w:rsidRPr="0048714D">
              <w:t>193</w:t>
            </w:r>
            <w:r w:rsidRPr="0048714D">
              <w:rPr>
                <w:rFonts w:hint="eastAsia"/>
              </w:rPr>
              <w:t>、</w:t>
            </w:r>
            <w:r w:rsidRPr="0048714D">
              <w:t>193300</w:t>
            </w:r>
            <w:r w:rsidRPr="0048714D">
              <w:rPr>
                <w:rFonts w:hint="eastAsia"/>
              </w:rPr>
              <w:t>长途网</w:t>
            </w:r>
          </w:p>
        </w:tc>
      </w:tr>
      <w:tr w:rsidR="004301F8" w:rsidRPr="0048714D" w14:paraId="33FC38EA" w14:textId="77777777" w:rsidTr="009A00DB">
        <w:tc>
          <w:tcPr>
            <w:tcW w:w="2840" w:type="dxa"/>
            <w:vMerge/>
            <w:shd w:val="clear" w:color="auto" w:fill="auto"/>
          </w:tcPr>
          <w:p w14:paraId="584D000C" w14:textId="77777777" w:rsidR="004301F8" w:rsidRPr="0048714D" w:rsidRDefault="004301F8" w:rsidP="009A00DB">
            <w:pPr>
              <w:ind w:firstLineChars="0" w:firstLine="0"/>
            </w:pPr>
          </w:p>
        </w:tc>
        <w:tc>
          <w:tcPr>
            <w:tcW w:w="2841" w:type="dxa"/>
            <w:vMerge/>
            <w:shd w:val="clear" w:color="auto" w:fill="auto"/>
          </w:tcPr>
          <w:p w14:paraId="1D07A168" w14:textId="77777777" w:rsidR="004301F8" w:rsidRPr="0048714D" w:rsidRDefault="004301F8" w:rsidP="009A00DB">
            <w:pPr>
              <w:ind w:firstLineChars="0" w:firstLine="0"/>
            </w:pPr>
          </w:p>
        </w:tc>
        <w:tc>
          <w:tcPr>
            <w:tcW w:w="2841" w:type="dxa"/>
            <w:shd w:val="clear" w:color="auto" w:fill="auto"/>
          </w:tcPr>
          <w:p w14:paraId="48C7CC7A" w14:textId="77777777" w:rsidR="004301F8" w:rsidRPr="0048714D" w:rsidRDefault="004301F8" w:rsidP="009A00DB">
            <w:pPr>
              <w:ind w:firstLineChars="0" w:firstLine="0"/>
            </w:pPr>
            <w:r w:rsidRPr="0048714D">
              <w:rPr>
                <w:rFonts w:hint="eastAsia"/>
              </w:rPr>
              <w:t>电信</w:t>
            </w:r>
            <w:r w:rsidRPr="0048714D">
              <w:t>190</w:t>
            </w:r>
            <w:r w:rsidRPr="0048714D">
              <w:rPr>
                <w:rFonts w:hint="eastAsia"/>
              </w:rPr>
              <w:t>长途网</w:t>
            </w:r>
          </w:p>
        </w:tc>
      </w:tr>
      <w:tr w:rsidR="004301F8" w:rsidRPr="0048714D" w14:paraId="6FED8935" w14:textId="77777777" w:rsidTr="009A00DB">
        <w:tc>
          <w:tcPr>
            <w:tcW w:w="2840" w:type="dxa"/>
            <w:vMerge/>
            <w:shd w:val="clear" w:color="auto" w:fill="auto"/>
          </w:tcPr>
          <w:p w14:paraId="6E20459E" w14:textId="77777777" w:rsidR="004301F8" w:rsidRPr="0048714D" w:rsidRDefault="004301F8" w:rsidP="009A00DB">
            <w:pPr>
              <w:ind w:firstLineChars="0" w:firstLine="0"/>
            </w:pPr>
          </w:p>
        </w:tc>
        <w:tc>
          <w:tcPr>
            <w:tcW w:w="2841" w:type="dxa"/>
            <w:vMerge w:val="restart"/>
            <w:shd w:val="clear" w:color="auto" w:fill="auto"/>
          </w:tcPr>
          <w:p w14:paraId="671BABB7" w14:textId="77777777" w:rsidR="004301F8" w:rsidRPr="0048714D" w:rsidRDefault="00A00E70" w:rsidP="009A00DB">
            <w:pPr>
              <w:ind w:firstLineChars="0" w:firstLine="0"/>
            </w:pPr>
            <w:r w:rsidRPr="0048714D">
              <w:rPr>
                <w:rFonts w:hint="eastAsia"/>
              </w:rPr>
              <w:t>电信业务台</w:t>
            </w:r>
          </w:p>
        </w:tc>
        <w:tc>
          <w:tcPr>
            <w:tcW w:w="2841" w:type="dxa"/>
            <w:shd w:val="clear" w:color="auto" w:fill="auto"/>
          </w:tcPr>
          <w:p w14:paraId="2B978C49" w14:textId="77777777" w:rsidR="004301F8" w:rsidRPr="0048714D" w:rsidRDefault="004301F8" w:rsidP="009A00DB">
            <w:pPr>
              <w:ind w:firstLineChars="0" w:firstLine="0"/>
            </w:pPr>
            <w:r w:rsidRPr="0048714D">
              <w:rPr>
                <w:rFonts w:hint="eastAsia"/>
              </w:rPr>
              <w:t>电信</w:t>
            </w:r>
            <w:r w:rsidRPr="0048714D">
              <w:t>IP</w:t>
            </w:r>
            <w:r w:rsidRPr="0048714D">
              <w:rPr>
                <w:rFonts w:hint="eastAsia"/>
              </w:rPr>
              <w:t>长途网</w:t>
            </w:r>
          </w:p>
        </w:tc>
      </w:tr>
      <w:tr w:rsidR="004301F8" w:rsidRPr="0048714D" w14:paraId="14A74B29" w14:textId="77777777" w:rsidTr="009A00DB">
        <w:tc>
          <w:tcPr>
            <w:tcW w:w="2840" w:type="dxa"/>
            <w:vMerge/>
            <w:shd w:val="clear" w:color="auto" w:fill="auto"/>
          </w:tcPr>
          <w:p w14:paraId="06B5BB68" w14:textId="77777777" w:rsidR="004301F8" w:rsidRPr="0048714D" w:rsidRDefault="004301F8" w:rsidP="009A00DB">
            <w:pPr>
              <w:ind w:firstLineChars="0" w:firstLine="0"/>
              <w:jc w:val="left"/>
            </w:pPr>
          </w:p>
        </w:tc>
        <w:tc>
          <w:tcPr>
            <w:tcW w:w="2841" w:type="dxa"/>
            <w:vMerge/>
            <w:shd w:val="clear" w:color="auto" w:fill="auto"/>
          </w:tcPr>
          <w:p w14:paraId="04E32FB8" w14:textId="77777777" w:rsidR="004301F8" w:rsidRPr="0048714D" w:rsidRDefault="004301F8" w:rsidP="009A00DB">
            <w:pPr>
              <w:ind w:firstLineChars="0" w:firstLine="0"/>
              <w:jc w:val="left"/>
            </w:pPr>
          </w:p>
        </w:tc>
        <w:tc>
          <w:tcPr>
            <w:tcW w:w="2841" w:type="dxa"/>
            <w:shd w:val="clear" w:color="auto" w:fill="auto"/>
          </w:tcPr>
          <w:p w14:paraId="1AAA5C65" w14:textId="77777777" w:rsidR="004301F8" w:rsidRPr="0048714D" w:rsidRDefault="004301F8" w:rsidP="009A00DB">
            <w:pPr>
              <w:ind w:firstLineChars="0" w:firstLine="0"/>
              <w:jc w:val="left"/>
            </w:pPr>
            <w:r w:rsidRPr="0048714D">
              <w:rPr>
                <w:rFonts w:hint="eastAsia"/>
              </w:rPr>
              <w:t>电信固网长途网</w:t>
            </w:r>
          </w:p>
        </w:tc>
      </w:tr>
      <w:tr w:rsidR="009A3E94" w:rsidRPr="0048714D" w14:paraId="46C87507" w14:textId="77777777" w:rsidTr="009A00DB">
        <w:tc>
          <w:tcPr>
            <w:tcW w:w="2840" w:type="dxa"/>
            <w:vMerge w:val="restart"/>
            <w:shd w:val="clear" w:color="auto" w:fill="auto"/>
          </w:tcPr>
          <w:p w14:paraId="70FB2DC5" w14:textId="77777777" w:rsidR="009A3E94" w:rsidRPr="0048714D" w:rsidRDefault="009A3E94" w:rsidP="009A00DB">
            <w:pPr>
              <w:ind w:firstLineChars="0" w:firstLine="0"/>
              <w:jc w:val="left"/>
            </w:pPr>
            <w:r w:rsidRPr="0048714D">
              <w:rPr>
                <w:rFonts w:hint="eastAsia"/>
              </w:rPr>
              <w:t>其他</w:t>
            </w:r>
          </w:p>
        </w:tc>
        <w:tc>
          <w:tcPr>
            <w:tcW w:w="2841" w:type="dxa"/>
            <w:shd w:val="clear" w:color="auto" w:fill="auto"/>
          </w:tcPr>
          <w:p w14:paraId="6F17E283" w14:textId="77777777" w:rsidR="009A3E94" w:rsidRPr="0048714D" w:rsidRDefault="009A3E94" w:rsidP="009A00DB">
            <w:pPr>
              <w:ind w:firstLineChars="0" w:firstLine="0"/>
              <w:jc w:val="left"/>
            </w:pPr>
            <w:r w:rsidRPr="0048714D">
              <w:rPr>
                <w:rFonts w:hint="eastAsia"/>
              </w:rPr>
              <w:t>港澳台用户</w:t>
            </w:r>
          </w:p>
        </w:tc>
        <w:tc>
          <w:tcPr>
            <w:tcW w:w="2841" w:type="dxa"/>
            <w:vMerge w:val="restart"/>
            <w:shd w:val="clear" w:color="auto" w:fill="auto"/>
          </w:tcPr>
          <w:p w14:paraId="0259B6DA" w14:textId="77777777" w:rsidR="009A3E94" w:rsidRPr="0048714D" w:rsidRDefault="009A3E94" w:rsidP="009A00DB">
            <w:pPr>
              <w:ind w:firstLineChars="0" w:firstLine="0"/>
              <w:jc w:val="left"/>
            </w:pPr>
          </w:p>
        </w:tc>
      </w:tr>
      <w:tr w:rsidR="009A3E94" w:rsidRPr="0048714D" w14:paraId="3A0677EB" w14:textId="77777777" w:rsidTr="009A00DB">
        <w:tc>
          <w:tcPr>
            <w:tcW w:w="2840" w:type="dxa"/>
            <w:vMerge/>
            <w:shd w:val="clear" w:color="auto" w:fill="auto"/>
          </w:tcPr>
          <w:p w14:paraId="133E715A" w14:textId="77777777" w:rsidR="009A3E94" w:rsidRPr="0048714D" w:rsidRDefault="009A3E94" w:rsidP="009A00DB">
            <w:pPr>
              <w:ind w:firstLineChars="0" w:firstLine="0"/>
              <w:jc w:val="left"/>
            </w:pPr>
          </w:p>
        </w:tc>
        <w:tc>
          <w:tcPr>
            <w:tcW w:w="2841" w:type="dxa"/>
            <w:shd w:val="clear" w:color="auto" w:fill="auto"/>
          </w:tcPr>
          <w:p w14:paraId="5D8F5213" w14:textId="77777777" w:rsidR="009A3E94" w:rsidRPr="0048714D" w:rsidRDefault="009A3E94" w:rsidP="009A00DB">
            <w:pPr>
              <w:ind w:firstLineChars="0" w:firstLine="0"/>
              <w:jc w:val="left"/>
            </w:pPr>
            <w:r w:rsidRPr="0048714D">
              <w:rPr>
                <w:rFonts w:hint="eastAsia"/>
              </w:rPr>
              <w:t>国际用户（不含港澳</w:t>
            </w:r>
            <w:r w:rsidRPr="0048714D">
              <w:rPr>
                <w:rFonts w:hint="eastAsia"/>
              </w:rPr>
              <w:lastRenderedPageBreak/>
              <w:t>台）</w:t>
            </w:r>
          </w:p>
        </w:tc>
        <w:tc>
          <w:tcPr>
            <w:tcW w:w="2841" w:type="dxa"/>
            <w:vMerge/>
            <w:shd w:val="clear" w:color="auto" w:fill="auto"/>
          </w:tcPr>
          <w:p w14:paraId="5E4C8E93" w14:textId="77777777" w:rsidR="009A3E94" w:rsidRPr="0048714D" w:rsidRDefault="009A3E94" w:rsidP="009A00DB">
            <w:pPr>
              <w:ind w:firstLineChars="0" w:firstLine="0"/>
              <w:jc w:val="left"/>
            </w:pPr>
          </w:p>
        </w:tc>
      </w:tr>
    </w:tbl>
    <w:p w14:paraId="25333609" w14:textId="77777777" w:rsidR="0046021A" w:rsidRPr="0048714D" w:rsidRDefault="004301F8" w:rsidP="0041557A">
      <w:pPr>
        <w:ind w:firstLineChars="0" w:firstLine="0"/>
      </w:pPr>
      <w:r w:rsidRPr="0048714D">
        <w:rPr>
          <w:rFonts w:hint="eastAsia"/>
        </w:rPr>
        <w:t>根据中继公参补充话单的</w:t>
      </w:r>
      <w:r w:rsidR="0026353F" w:rsidRPr="0048714D">
        <w:rPr>
          <w:rFonts w:hint="eastAsia"/>
        </w:rPr>
        <w:t>应结入</w:t>
      </w:r>
      <w:r w:rsidR="0026353F" w:rsidRPr="0048714D">
        <w:t>/</w:t>
      </w:r>
      <w:r w:rsidR="0026353F" w:rsidRPr="0048714D">
        <w:rPr>
          <w:rFonts w:hint="eastAsia"/>
        </w:rPr>
        <w:t>结出运营商、发起落地号码类型、中继网络类型，再去匹配相应结算单价、结算单元，计算一张话单的结算价格。并将同一种类型的话单组合成中间文件。</w:t>
      </w:r>
    </w:p>
    <w:p w14:paraId="38ACAB92" w14:textId="77777777" w:rsidR="00FC6592" w:rsidRPr="0048714D" w:rsidRDefault="00FC6592" w:rsidP="0041557A">
      <w:pPr>
        <w:ind w:firstLineChars="0" w:firstLine="0"/>
      </w:pPr>
      <w:r w:rsidRPr="0048714D">
        <w:rPr>
          <w:rFonts w:hint="eastAsia"/>
        </w:rPr>
        <w:t>举例说明：</w:t>
      </w:r>
    </w:p>
    <w:p w14:paraId="533ED1A3" w14:textId="77777777" w:rsidR="00FC6592" w:rsidRPr="0048714D" w:rsidRDefault="00FC6592" w:rsidP="0041557A">
      <w:pPr>
        <w:pStyle w:val="af5"/>
        <w:numPr>
          <w:ilvl w:val="0"/>
          <w:numId w:val="15"/>
        </w:numPr>
      </w:pPr>
      <w:r w:rsidRPr="0048714D">
        <w:rPr>
          <w:rFonts w:hint="eastAsia"/>
        </w:rPr>
        <w:t>河南省网间语音话单</w:t>
      </w:r>
      <w:r w:rsidR="008E6E41" w:rsidRPr="0048714D">
        <w:rPr>
          <w:rFonts w:hint="eastAsia"/>
        </w:rPr>
        <w:t>（移动落地</w:t>
      </w:r>
      <w:r w:rsidRPr="0048714D">
        <w:rPr>
          <w:rFonts w:hint="eastAsia"/>
        </w:rPr>
        <w:t>话单）：</w:t>
      </w:r>
    </w:p>
    <w:p w14:paraId="2BFD2CA3" w14:textId="77777777" w:rsidR="00FC6592" w:rsidRPr="0048714D" w:rsidRDefault="00FC6592" w:rsidP="0041557A">
      <w:pPr>
        <w:ind w:firstLineChars="0" w:firstLine="0"/>
        <w:rPr>
          <w:i/>
          <w:sz w:val="22"/>
        </w:rPr>
      </w:pPr>
      <w:r w:rsidRPr="0048714D">
        <w:rPr>
          <w:i/>
          <w:sz w:val="22"/>
        </w:rPr>
        <w:t>803;H575A1164-171104075438;;;0;;2;0;15660597861;15993555398;;;;;20171104075050;42;0;13443583039;8613743375;0000;0000;663;639;2;;0;;0;0;;0;0;;0;;;0;0;0;0;0;0;0;;0;;;0;0;0;0;0;0;0;0;0;0;0;0;0;0;0;0;0;0;0;0;0;7;1;0;0;1;0;0;20171104;;;;;;45;4;</w:t>
      </w:r>
    </w:p>
    <w:p w14:paraId="2AA63B90" w14:textId="77777777" w:rsidR="00FC6592" w:rsidRPr="0048714D" w:rsidRDefault="00FC6592" w:rsidP="0041557A">
      <w:pPr>
        <w:ind w:firstLineChars="0" w:firstLine="0"/>
      </w:pPr>
      <w:r w:rsidRPr="0048714D">
        <w:rPr>
          <w:rFonts w:hint="eastAsia"/>
        </w:rPr>
        <w:t>其中，主叫号码</w:t>
      </w:r>
      <w:r w:rsidRPr="0048714D">
        <w:t>15660597861</w:t>
      </w:r>
      <w:r w:rsidRPr="0048714D">
        <w:rPr>
          <w:rFonts w:hint="eastAsia"/>
        </w:rPr>
        <w:t>（河南</w:t>
      </w:r>
      <w:r w:rsidR="00137196" w:rsidRPr="0048714D">
        <w:rPr>
          <w:rFonts w:hint="eastAsia"/>
        </w:rPr>
        <w:t>平顶山</w:t>
      </w:r>
      <w:r w:rsidRPr="0048714D">
        <w:rPr>
          <w:rFonts w:hint="eastAsia"/>
        </w:rPr>
        <w:t>联通），被叫号码</w:t>
      </w:r>
      <w:r w:rsidRPr="0048714D">
        <w:t>15993555398</w:t>
      </w:r>
      <w:r w:rsidRPr="0048714D">
        <w:rPr>
          <w:rFonts w:hint="eastAsia"/>
        </w:rPr>
        <w:t>（河南</w:t>
      </w:r>
      <w:r w:rsidR="00137196" w:rsidRPr="0048714D">
        <w:rPr>
          <w:rFonts w:hint="eastAsia"/>
        </w:rPr>
        <w:t>平顶山</w:t>
      </w:r>
      <w:r w:rsidRPr="0048714D">
        <w:rPr>
          <w:rFonts w:hint="eastAsia"/>
        </w:rPr>
        <w:t>移动）</w:t>
      </w:r>
      <w:r w:rsidR="00341D18" w:rsidRPr="0048714D">
        <w:rPr>
          <w:rFonts w:hint="eastAsia"/>
        </w:rPr>
        <w:t>，本局</w:t>
      </w:r>
      <w:r w:rsidR="00341D18" w:rsidRPr="0048714D">
        <w:t>MSC</w:t>
      </w:r>
      <w:r w:rsidR="00341D18" w:rsidRPr="0048714D">
        <w:rPr>
          <w:rFonts w:hint="eastAsia"/>
        </w:rPr>
        <w:t>号</w:t>
      </w:r>
      <w:r w:rsidR="00341D18" w:rsidRPr="0048714D">
        <w:t>8613743375</w:t>
      </w:r>
      <w:r w:rsidR="00137196" w:rsidRPr="0048714D">
        <w:rPr>
          <w:rFonts w:hint="eastAsia"/>
        </w:rPr>
        <w:t>（平顶山）</w:t>
      </w:r>
      <w:r w:rsidR="00341D18" w:rsidRPr="0048714D">
        <w:rPr>
          <w:rFonts w:hint="eastAsia"/>
        </w:rPr>
        <w:t>，入中继群号</w:t>
      </w:r>
      <w:r w:rsidR="00341D18" w:rsidRPr="0048714D">
        <w:t>663</w:t>
      </w:r>
      <w:r w:rsidR="00341D18" w:rsidRPr="0048714D">
        <w:rPr>
          <w:rFonts w:hint="eastAsia"/>
        </w:rPr>
        <w:t>，出中继群号</w:t>
      </w:r>
      <w:r w:rsidR="00341D18" w:rsidRPr="0048714D">
        <w:t>639</w:t>
      </w:r>
      <w:r w:rsidR="00E2215D" w:rsidRPr="0048714D">
        <w:rPr>
          <w:rFonts w:hint="eastAsia"/>
        </w:rPr>
        <w:t>，匹配中继信息</w:t>
      </w:r>
    </w:p>
    <w:tbl>
      <w:tblPr>
        <w:tblW w:w="8286" w:type="dxa"/>
        <w:tblLayout w:type="fixed"/>
        <w:tblCellMar>
          <w:left w:w="0" w:type="dxa"/>
          <w:right w:w="0" w:type="dxa"/>
        </w:tblCellMar>
        <w:tblLook w:val="0600" w:firstRow="0" w:lastRow="0" w:firstColumn="0" w:lastColumn="0" w:noHBand="1" w:noVBand="1"/>
      </w:tblPr>
      <w:tblGrid>
        <w:gridCol w:w="1124"/>
        <w:gridCol w:w="709"/>
        <w:gridCol w:w="992"/>
        <w:gridCol w:w="1134"/>
        <w:gridCol w:w="709"/>
        <w:gridCol w:w="567"/>
        <w:gridCol w:w="709"/>
        <w:gridCol w:w="1134"/>
        <w:gridCol w:w="1208"/>
      </w:tblGrid>
      <w:tr w:rsidR="00E2215D" w:rsidRPr="0048714D" w14:paraId="3BFDFFB4" w14:textId="77777777" w:rsidTr="0041557A">
        <w:trPr>
          <w:trHeight w:val="255"/>
        </w:trPr>
        <w:tc>
          <w:tcPr>
            <w:tcW w:w="112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4647CEB1" w14:textId="77777777" w:rsidR="00E2215D" w:rsidRPr="0048714D" w:rsidRDefault="00E2215D" w:rsidP="0041557A">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MSC_ID</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4BD12BCD"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TRUNK_ID</w:t>
            </w:r>
          </w:p>
        </w:tc>
        <w:tc>
          <w:tcPr>
            <w:tcW w:w="9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328A2699"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IN_TRUNK_BUSI_ID</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78F78E3A"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OUT_TRUNK_BUSI_ID</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4C182E52"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SETTLER_ID</w:t>
            </w:r>
          </w:p>
        </w:tc>
        <w:tc>
          <w:tcPr>
            <w:tcW w:w="56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56B5E551"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TOLL_TYPE</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1B2B32FD"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AREA_CODE</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634FD03A"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VALID_DATE</w:t>
            </w:r>
          </w:p>
        </w:tc>
        <w:tc>
          <w:tcPr>
            <w:tcW w:w="120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07F42361"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EXPIRE_DATE</w:t>
            </w:r>
          </w:p>
        </w:tc>
      </w:tr>
      <w:tr w:rsidR="00E2215D" w:rsidRPr="0048714D" w14:paraId="5448D9C9" w14:textId="77777777" w:rsidTr="0041557A">
        <w:trPr>
          <w:trHeight w:val="255"/>
        </w:trPr>
        <w:tc>
          <w:tcPr>
            <w:tcW w:w="112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1A477076"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8613743375</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41B23110"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663</w:t>
            </w:r>
          </w:p>
        </w:tc>
        <w:tc>
          <w:tcPr>
            <w:tcW w:w="9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6C11169D"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0</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669D8323"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0</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43BCCA87"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3</w:t>
            </w:r>
          </w:p>
        </w:tc>
        <w:tc>
          <w:tcPr>
            <w:tcW w:w="56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3CB27DB3"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0</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268D2202"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0375</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0F5E625F"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20160526</w:t>
            </w:r>
          </w:p>
        </w:tc>
        <w:tc>
          <w:tcPr>
            <w:tcW w:w="120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32F0A078" w14:textId="77777777" w:rsidR="00E2215D" w:rsidRPr="0048714D" w:rsidRDefault="00E2215D" w:rsidP="00E2215D">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20501231</w:t>
            </w:r>
          </w:p>
        </w:tc>
      </w:tr>
    </w:tbl>
    <w:p w14:paraId="09D7C4B9" w14:textId="77777777" w:rsidR="00CD6A70" w:rsidRPr="0048714D" w:rsidRDefault="00CD6A70" w:rsidP="0041557A">
      <w:pPr>
        <w:ind w:firstLineChars="0" w:firstLine="0"/>
      </w:pPr>
    </w:p>
    <w:p w14:paraId="35A2925F" w14:textId="77777777" w:rsidR="004920A2" w:rsidRPr="0048714D" w:rsidRDefault="00CD6A70" w:rsidP="0041557A">
      <w:pPr>
        <w:ind w:firstLineChars="0" w:firstLine="0"/>
      </w:pPr>
      <w:r w:rsidRPr="0048714D">
        <w:rPr>
          <w:rFonts w:hint="eastAsia"/>
        </w:rPr>
        <w:t>公参中</w:t>
      </w:r>
      <w:r w:rsidRPr="0048714D">
        <w:t>settler_id</w:t>
      </w:r>
      <w:r w:rsidRPr="0048714D">
        <w:rPr>
          <w:rFonts w:hint="eastAsia"/>
        </w:rPr>
        <w:t>为</w:t>
      </w:r>
      <w:r w:rsidRPr="0048714D">
        <w:t>3</w:t>
      </w:r>
      <w:r w:rsidRPr="0048714D">
        <w:rPr>
          <w:rFonts w:hint="eastAsia"/>
        </w:rPr>
        <w:t>（联通</w:t>
      </w:r>
      <w:r w:rsidRPr="0048714D">
        <w:t>G</w:t>
      </w:r>
      <w:r w:rsidRPr="0048714D">
        <w:rPr>
          <w:rFonts w:hint="eastAsia"/>
        </w:rPr>
        <w:t>网），</w:t>
      </w:r>
      <w:r w:rsidR="001A5E27" w:rsidRPr="0048714D">
        <w:rPr>
          <w:vanish/>
        </w:rPr>
        <w:t>gen</w:t>
      </w:r>
      <w:r w:rsidR="001A5E27" w:rsidRPr="0048714D">
        <w:rPr>
          <w:rFonts w:hint="eastAsia"/>
          <w:vanish/>
        </w:rPr>
        <w:pgNum/>
      </w:r>
      <w:r w:rsidR="001A5E27" w:rsidRPr="002D036A">
        <w:rPr>
          <w:rFonts w:hint="eastAsia"/>
          <w:vanish/>
        </w:rPr>
        <w:pgNum/>
      </w:r>
      <w:r w:rsidR="001A5E27" w:rsidRPr="002D036A">
        <w:rPr>
          <w:vanish/>
        </w:rPr>
        <w:pgNum/>
      </w:r>
      <w:r w:rsidR="001A5E27" w:rsidRPr="002D036A">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1A5E27" w:rsidRPr="0048714D">
        <w:rPr>
          <w:vanish/>
        </w:rPr>
        <w:pgNum/>
      </w:r>
      <w:r w:rsidR="00DB1EAB" w:rsidRPr="0048714D">
        <w:rPr>
          <w:rFonts w:hint="eastAsia"/>
          <w:vanish/>
        </w:rPr>
        <w:t>对端</w:t>
      </w:r>
      <w:r w:rsidR="00DB1EAB" w:rsidRPr="002D036A">
        <w:rPr>
          <w:rFonts w:hint="eastAsia"/>
          <w:vanish/>
        </w:rPr>
        <w:t>4</w:t>
      </w:r>
      <w:r w:rsidR="00DB1EAB" w:rsidRPr="0048714D">
        <w:rPr>
          <w:rFonts w:hint="eastAsia"/>
          <w:vanish/>
        </w:rPr>
        <w:pgNum/>
      </w:r>
      <w:r w:rsidR="00DB1EAB" w:rsidRPr="002D036A">
        <w:rPr>
          <w:rFonts w:hint="eastAsia"/>
          <w:vanish/>
        </w:rPr>
        <w:pgNum/>
      </w:r>
      <w:r w:rsidR="00DB1EAB" w:rsidRPr="002D036A">
        <w:rPr>
          <w:vanish/>
        </w:rPr>
        <w:pgNum/>
      </w:r>
      <w:r w:rsidR="00DB1EAB" w:rsidRPr="002D036A">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DB1EAB" w:rsidRPr="0048714D">
        <w:rPr>
          <w:vanish/>
        </w:rPr>
        <w:pgNum/>
      </w:r>
      <w:r w:rsidR="00137196" w:rsidRPr="0048714D">
        <w:rPr>
          <w:rFonts w:hint="eastAsia"/>
        </w:rPr>
        <w:t>可知，这是一张结算对端为中国联通</w:t>
      </w:r>
      <w:r w:rsidR="009309E2" w:rsidRPr="002D036A">
        <w:rPr>
          <w:rFonts w:hint="eastAsia"/>
        </w:rPr>
        <w:t>，联通移网呼叫移动</w:t>
      </w:r>
      <w:r w:rsidR="00137196" w:rsidRPr="002D036A">
        <w:rPr>
          <w:rFonts w:hint="eastAsia"/>
        </w:rPr>
        <w:t>的本地网间话单</w:t>
      </w:r>
      <w:r w:rsidR="00816C59" w:rsidRPr="0048714D">
        <w:rPr>
          <w:rFonts w:hint="eastAsia"/>
        </w:rPr>
        <w:t>（</w:t>
      </w:r>
      <w:r w:rsidR="00816C59" w:rsidRPr="0048714D">
        <w:t>0375</w:t>
      </w:r>
      <w:r w:rsidR="00816C59" w:rsidRPr="0048714D">
        <w:rPr>
          <w:rFonts w:hint="eastAsia"/>
        </w:rPr>
        <w:t>结算）</w:t>
      </w:r>
      <w:r w:rsidR="00137196" w:rsidRPr="0048714D">
        <w:rPr>
          <w:rFonts w:hint="eastAsia"/>
        </w:rPr>
        <w:t>。</w:t>
      </w:r>
      <w:r w:rsidR="00E468E5" w:rsidRPr="0048714D">
        <w:rPr>
          <w:rFonts w:hint="eastAsia"/>
        </w:rPr>
        <w:t>匹配结算规则为：联通付移动</w:t>
      </w:r>
      <w:r w:rsidR="00E468E5" w:rsidRPr="0048714D">
        <w:t>0.0</w:t>
      </w:r>
      <w:r w:rsidR="000D5DDC" w:rsidRPr="0048714D">
        <w:t>0</w:t>
      </w:r>
      <w:r w:rsidR="00E468E5" w:rsidRPr="0048714D">
        <w:t>4</w:t>
      </w:r>
      <w:r w:rsidR="00E468E5" w:rsidRPr="0048714D">
        <w:rPr>
          <w:rFonts w:hint="eastAsia"/>
        </w:rPr>
        <w:t>元</w:t>
      </w:r>
      <w:r w:rsidR="00E468E5" w:rsidRPr="0048714D">
        <w:t>/</w:t>
      </w:r>
      <w:r w:rsidR="000D5DDC" w:rsidRPr="0048714D">
        <w:t>6</w:t>
      </w:r>
      <w:r w:rsidR="000D5DDC" w:rsidRPr="0048714D">
        <w:rPr>
          <w:rFonts w:hint="eastAsia"/>
        </w:rPr>
        <w:t>秒</w:t>
      </w:r>
      <w:r w:rsidR="00E468E5" w:rsidRPr="0048714D">
        <w:rPr>
          <w:rFonts w:hint="eastAsia"/>
        </w:rPr>
        <w:t>，本张话单计费时长</w:t>
      </w:r>
      <w:r w:rsidR="000D5DDC" w:rsidRPr="0048714D">
        <w:t>7</w:t>
      </w:r>
      <w:r w:rsidR="000D5DDC" w:rsidRPr="0048714D">
        <w:rPr>
          <w:rFonts w:hint="eastAsia"/>
        </w:rPr>
        <w:t>个</w:t>
      </w:r>
      <w:r w:rsidR="000D5DDC" w:rsidRPr="0048714D">
        <w:t>6</w:t>
      </w:r>
      <w:r w:rsidR="000D5DDC" w:rsidRPr="0048714D">
        <w:rPr>
          <w:rFonts w:hint="eastAsia"/>
        </w:rPr>
        <w:t>秒单元</w:t>
      </w:r>
      <w:r w:rsidR="00E468E5" w:rsidRPr="0048714D">
        <w:rPr>
          <w:rFonts w:hint="eastAsia"/>
        </w:rPr>
        <w:t>，结算价格</w:t>
      </w:r>
      <w:r w:rsidR="00E468E5" w:rsidRPr="0048714D">
        <w:t>0.</w:t>
      </w:r>
      <w:r w:rsidR="000D5DDC" w:rsidRPr="0048714D">
        <w:t>028</w:t>
      </w:r>
      <w:r w:rsidR="00E468E5" w:rsidRPr="0048714D">
        <w:rPr>
          <w:rFonts w:hint="eastAsia"/>
        </w:rPr>
        <w:t>元。</w:t>
      </w:r>
    </w:p>
    <w:p w14:paraId="38D623F3" w14:textId="77777777" w:rsidR="007B216F" w:rsidRPr="0048714D" w:rsidRDefault="007B216F" w:rsidP="0041557A">
      <w:pPr>
        <w:pStyle w:val="af5"/>
        <w:numPr>
          <w:ilvl w:val="0"/>
          <w:numId w:val="15"/>
        </w:numPr>
      </w:pPr>
      <w:r w:rsidRPr="0048714D">
        <w:rPr>
          <w:rFonts w:hint="eastAsia"/>
        </w:rPr>
        <w:t>河南省网间语音话单（移动</w:t>
      </w:r>
      <w:r w:rsidR="008E6E41" w:rsidRPr="0048714D">
        <w:rPr>
          <w:rFonts w:hint="eastAsia"/>
        </w:rPr>
        <w:t>发起</w:t>
      </w:r>
      <w:r w:rsidRPr="0048714D">
        <w:rPr>
          <w:rFonts w:hint="eastAsia"/>
        </w:rPr>
        <w:t>话单）：</w:t>
      </w:r>
    </w:p>
    <w:p w14:paraId="0A2DE82A" w14:textId="77777777" w:rsidR="008E6E41" w:rsidRPr="0048714D" w:rsidRDefault="008E6E41" w:rsidP="0041557A">
      <w:pPr>
        <w:ind w:firstLineChars="0" w:firstLine="0"/>
        <w:rPr>
          <w:i/>
          <w:sz w:val="22"/>
        </w:rPr>
      </w:pPr>
      <w:r w:rsidRPr="0048714D">
        <w:rPr>
          <w:i/>
          <w:sz w:val="22"/>
        </w:rPr>
        <w:t>803;H575A1164-171104075438;;;0;;10;0;13461225187;03756609389;;;;;20171104075115;18;0;;8613743375;0000;0000;638;654;2;;0;;0;0;;0;0;;0;;;0;0;0;0;0;0;0;;0;;;0;0;0;0;0;0;0;0;0;0;0;0;0;0;0;0;0;0;0;0;0;3;1;0;0;1;0;0;20171104;;;;;;45;4;</w:t>
      </w:r>
    </w:p>
    <w:p w14:paraId="1E30404B" w14:textId="77777777" w:rsidR="008E6E41" w:rsidRPr="0048714D" w:rsidRDefault="008E6E41" w:rsidP="0041557A">
      <w:pPr>
        <w:ind w:firstLineChars="0" w:firstLine="0"/>
      </w:pPr>
      <w:r w:rsidRPr="0048714D">
        <w:rPr>
          <w:rFonts w:hint="eastAsia"/>
        </w:rPr>
        <w:t>其中主叫号码</w:t>
      </w:r>
      <w:r w:rsidR="00DB1EAB" w:rsidRPr="0048714D">
        <w:t>13461225187</w:t>
      </w:r>
      <w:r w:rsidRPr="0048714D">
        <w:rPr>
          <w:rFonts w:hint="eastAsia"/>
        </w:rPr>
        <w:t>（</w:t>
      </w:r>
      <w:r w:rsidR="00DB1EAB" w:rsidRPr="0048714D">
        <w:rPr>
          <w:rFonts w:hint="eastAsia"/>
        </w:rPr>
        <w:t>河南</w:t>
      </w:r>
      <w:r w:rsidRPr="0048714D">
        <w:rPr>
          <w:rFonts w:hint="eastAsia"/>
        </w:rPr>
        <w:t>平顶山</w:t>
      </w:r>
      <w:r w:rsidR="00DB1EAB" w:rsidRPr="0048714D">
        <w:rPr>
          <w:rFonts w:hint="eastAsia"/>
        </w:rPr>
        <w:t>移动</w:t>
      </w:r>
      <w:r w:rsidRPr="0048714D">
        <w:rPr>
          <w:rFonts w:hint="eastAsia"/>
        </w:rPr>
        <w:t>），被叫号码</w:t>
      </w:r>
      <w:r w:rsidR="00DB1EAB" w:rsidRPr="0048714D">
        <w:t>03756609389</w:t>
      </w:r>
      <w:r w:rsidRPr="0048714D">
        <w:rPr>
          <w:rFonts w:hint="eastAsia"/>
        </w:rPr>
        <w:t>（河南平顶山</w:t>
      </w:r>
      <w:r w:rsidR="00DB1EAB" w:rsidRPr="0048714D">
        <w:rPr>
          <w:rFonts w:hint="eastAsia"/>
        </w:rPr>
        <w:t>固话</w:t>
      </w:r>
      <w:r w:rsidRPr="0048714D">
        <w:rPr>
          <w:rFonts w:hint="eastAsia"/>
        </w:rPr>
        <w:t>），</w:t>
      </w:r>
      <w:r w:rsidRPr="0048714D">
        <w:rPr>
          <w:rFonts w:hint="eastAsia"/>
        </w:rPr>
        <w:lastRenderedPageBreak/>
        <w:t>本局</w:t>
      </w:r>
      <w:r w:rsidRPr="0048714D">
        <w:t>MSC</w:t>
      </w:r>
      <w:r w:rsidRPr="0048714D">
        <w:rPr>
          <w:rFonts w:hint="eastAsia"/>
        </w:rPr>
        <w:t>号码</w:t>
      </w:r>
      <w:r w:rsidR="00DB1EAB" w:rsidRPr="0048714D">
        <w:t>13743375</w:t>
      </w:r>
      <w:r w:rsidR="00DB1EAB" w:rsidRPr="0048714D">
        <w:rPr>
          <w:rFonts w:hint="eastAsia"/>
        </w:rPr>
        <w:t>，</w:t>
      </w:r>
      <w:r w:rsidRPr="0048714D">
        <w:rPr>
          <w:rFonts w:hint="eastAsia"/>
        </w:rPr>
        <w:t>入中继群号</w:t>
      </w:r>
      <w:r w:rsidR="00DB1EAB" w:rsidRPr="0048714D">
        <w:t>638</w:t>
      </w:r>
      <w:r w:rsidR="00DB1EAB" w:rsidRPr="0048714D">
        <w:rPr>
          <w:rFonts w:hint="eastAsia"/>
        </w:rPr>
        <w:t>，出中继群号</w:t>
      </w:r>
      <w:r w:rsidR="00DB1EAB" w:rsidRPr="0048714D">
        <w:t>654</w:t>
      </w:r>
      <w:r w:rsidR="00DB1EAB" w:rsidRPr="0048714D">
        <w:rPr>
          <w:rFonts w:hint="eastAsia"/>
        </w:rPr>
        <w:t>，匹配中继信息</w:t>
      </w:r>
    </w:p>
    <w:tbl>
      <w:tblPr>
        <w:tblW w:w="8286" w:type="dxa"/>
        <w:tblLayout w:type="fixed"/>
        <w:tblCellMar>
          <w:left w:w="0" w:type="dxa"/>
          <w:right w:w="0" w:type="dxa"/>
        </w:tblCellMar>
        <w:tblLook w:val="0600" w:firstRow="0" w:lastRow="0" w:firstColumn="0" w:lastColumn="0" w:noHBand="1" w:noVBand="1"/>
      </w:tblPr>
      <w:tblGrid>
        <w:gridCol w:w="1124"/>
        <w:gridCol w:w="709"/>
        <w:gridCol w:w="992"/>
        <w:gridCol w:w="1134"/>
        <w:gridCol w:w="709"/>
        <w:gridCol w:w="567"/>
        <w:gridCol w:w="709"/>
        <w:gridCol w:w="1134"/>
        <w:gridCol w:w="1208"/>
      </w:tblGrid>
      <w:tr w:rsidR="00DB1EAB" w:rsidRPr="0048714D" w14:paraId="49F7BB4A" w14:textId="77777777" w:rsidTr="00DB1EAB">
        <w:trPr>
          <w:trHeight w:val="255"/>
        </w:trPr>
        <w:tc>
          <w:tcPr>
            <w:tcW w:w="112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3C1F3717" w14:textId="77777777" w:rsidR="00DB1EAB" w:rsidRPr="0048714D" w:rsidRDefault="00DB1EAB" w:rsidP="00DB1EAB">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MSC_ID</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14914FE4" w14:textId="77777777" w:rsidR="00DB1EAB" w:rsidRPr="0048714D" w:rsidRDefault="00DB1EAB" w:rsidP="00DB1EAB">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TRUNK_ID</w:t>
            </w:r>
          </w:p>
        </w:tc>
        <w:tc>
          <w:tcPr>
            <w:tcW w:w="9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25B28BD6" w14:textId="77777777" w:rsidR="00DB1EAB" w:rsidRPr="0048714D" w:rsidRDefault="00DB1EAB" w:rsidP="00DB1EAB">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IN_TRUNK_BUSI_ID</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4DAB5873" w14:textId="77777777" w:rsidR="00DB1EAB" w:rsidRPr="0048714D" w:rsidRDefault="00DB1EAB" w:rsidP="00DB1EAB">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OUT_TRUNK_BUSI_ID</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416D0719" w14:textId="77777777" w:rsidR="00DB1EAB" w:rsidRPr="0048714D" w:rsidRDefault="00DB1EAB" w:rsidP="00DB1EAB">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SETTLER_ID</w:t>
            </w:r>
          </w:p>
        </w:tc>
        <w:tc>
          <w:tcPr>
            <w:tcW w:w="56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0EB62353" w14:textId="77777777" w:rsidR="00DB1EAB" w:rsidRPr="0048714D" w:rsidRDefault="00DB1EAB" w:rsidP="00DB1EAB">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TOLL_TYPE</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7C75E770" w14:textId="77777777" w:rsidR="00DB1EAB" w:rsidRPr="0048714D" w:rsidRDefault="00DB1EAB" w:rsidP="00DB1EAB">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AREA_CODE</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523CAE0B" w14:textId="77777777" w:rsidR="00DB1EAB" w:rsidRPr="0048714D" w:rsidRDefault="00DB1EAB" w:rsidP="00DB1EAB">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VALID_DATE</w:t>
            </w:r>
          </w:p>
        </w:tc>
        <w:tc>
          <w:tcPr>
            <w:tcW w:w="120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center"/>
            <w:hideMark/>
          </w:tcPr>
          <w:p w14:paraId="7CEDCDA9" w14:textId="77777777" w:rsidR="00DB1EAB" w:rsidRPr="0048714D" w:rsidRDefault="00DB1EAB" w:rsidP="00DB1EAB">
            <w:pPr>
              <w:widowControl/>
              <w:spacing w:line="240" w:lineRule="auto"/>
              <w:ind w:firstLineChars="0" w:firstLine="0"/>
              <w:jc w:val="left"/>
              <w:textAlignment w:val="bottom"/>
              <w:rPr>
                <w:rFonts w:ascii="Arial" w:hAnsi="Arial" w:cs="Arial"/>
                <w:kern w:val="0"/>
                <w:sz w:val="36"/>
                <w:szCs w:val="36"/>
              </w:rPr>
            </w:pPr>
            <w:r w:rsidRPr="0048714D">
              <w:rPr>
                <w:rFonts w:ascii="Calibri" w:hAnsi="Calibri" w:cs="Arial"/>
                <w:color w:val="000000" w:themeColor="dark1"/>
                <w:kern w:val="24"/>
                <w:sz w:val="20"/>
                <w:szCs w:val="20"/>
              </w:rPr>
              <w:t>EXPIRE_DATE</w:t>
            </w:r>
          </w:p>
        </w:tc>
      </w:tr>
      <w:tr w:rsidR="00DB1EAB" w:rsidRPr="0048714D" w14:paraId="6015C032" w14:textId="77777777" w:rsidTr="0041557A">
        <w:trPr>
          <w:trHeight w:val="255"/>
        </w:trPr>
        <w:tc>
          <w:tcPr>
            <w:tcW w:w="112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3FD8D921" w14:textId="77777777" w:rsidR="00DB1EAB" w:rsidRPr="0048714D" w:rsidRDefault="00DB1EAB" w:rsidP="00DB1EAB">
            <w:pPr>
              <w:widowControl/>
              <w:spacing w:line="240" w:lineRule="auto"/>
              <w:ind w:firstLineChars="0" w:firstLine="0"/>
              <w:jc w:val="left"/>
              <w:textAlignment w:val="bottom"/>
              <w:rPr>
                <w:rFonts w:ascii="Arial" w:hAnsi="Arial" w:cs="Arial"/>
                <w:kern w:val="0"/>
                <w:sz w:val="18"/>
                <w:szCs w:val="36"/>
              </w:rPr>
            </w:pPr>
            <w:r w:rsidRPr="0048714D">
              <w:rPr>
                <w:rFonts w:ascii="Microsoft Sans Serif" w:hAnsi="Microsoft Sans Serif" w:cs="Microsoft Sans Serif"/>
                <w:color w:val="000000"/>
                <w:sz w:val="18"/>
                <w:szCs w:val="20"/>
              </w:rPr>
              <w:t>8613743375</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7D0E9942" w14:textId="77777777" w:rsidR="00DB1EAB" w:rsidRPr="0048714D" w:rsidRDefault="00DB1EAB" w:rsidP="00DB1EAB">
            <w:pPr>
              <w:widowControl/>
              <w:spacing w:line="240" w:lineRule="auto"/>
              <w:ind w:firstLineChars="0" w:firstLine="0"/>
              <w:jc w:val="left"/>
              <w:textAlignment w:val="bottom"/>
              <w:rPr>
                <w:rFonts w:ascii="Arial" w:hAnsi="Arial" w:cs="Arial"/>
                <w:kern w:val="0"/>
                <w:sz w:val="18"/>
                <w:szCs w:val="36"/>
              </w:rPr>
            </w:pPr>
            <w:r w:rsidRPr="0048714D">
              <w:rPr>
                <w:rFonts w:ascii="Microsoft Sans Serif" w:hAnsi="Microsoft Sans Serif" w:cs="Microsoft Sans Serif"/>
                <w:color w:val="000000"/>
                <w:sz w:val="18"/>
                <w:szCs w:val="20"/>
              </w:rPr>
              <w:t>654</w:t>
            </w:r>
          </w:p>
        </w:tc>
        <w:tc>
          <w:tcPr>
            <w:tcW w:w="99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341A63C0" w14:textId="77777777" w:rsidR="00DB1EAB" w:rsidRPr="0048714D" w:rsidRDefault="00DB1EAB" w:rsidP="00DB1EAB">
            <w:pPr>
              <w:widowControl/>
              <w:spacing w:line="240" w:lineRule="auto"/>
              <w:ind w:firstLineChars="0" w:firstLine="0"/>
              <w:jc w:val="left"/>
              <w:textAlignment w:val="bottom"/>
              <w:rPr>
                <w:rFonts w:ascii="Arial" w:hAnsi="Arial" w:cs="Arial"/>
                <w:kern w:val="0"/>
                <w:sz w:val="18"/>
                <w:szCs w:val="36"/>
              </w:rPr>
            </w:pPr>
            <w:r w:rsidRPr="0048714D">
              <w:rPr>
                <w:rFonts w:ascii="Microsoft Sans Serif" w:hAnsi="Microsoft Sans Serif" w:cs="Microsoft Sans Serif"/>
                <w:color w:val="000000"/>
                <w:sz w:val="18"/>
                <w:szCs w:val="20"/>
              </w:rPr>
              <w:t>0</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73719071" w14:textId="77777777" w:rsidR="00DB1EAB" w:rsidRPr="0048714D" w:rsidRDefault="00DB1EAB" w:rsidP="00DB1EAB">
            <w:pPr>
              <w:widowControl/>
              <w:spacing w:line="240" w:lineRule="auto"/>
              <w:ind w:firstLineChars="0" w:firstLine="0"/>
              <w:jc w:val="left"/>
              <w:textAlignment w:val="bottom"/>
              <w:rPr>
                <w:rFonts w:ascii="Arial" w:hAnsi="Arial" w:cs="Arial"/>
                <w:kern w:val="0"/>
                <w:sz w:val="18"/>
                <w:szCs w:val="36"/>
              </w:rPr>
            </w:pPr>
            <w:r w:rsidRPr="0048714D">
              <w:rPr>
                <w:rFonts w:ascii="Microsoft Sans Serif" w:hAnsi="Microsoft Sans Serif" w:cs="Microsoft Sans Serif"/>
                <w:color w:val="000000"/>
                <w:sz w:val="18"/>
                <w:szCs w:val="20"/>
              </w:rPr>
              <w:t>0</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66BF3B21" w14:textId="77777777" w:rsidR="00DB1EAB" w:rsidRPr="0048714D" w:rsidRDefault="00DB1EAB" w:rsidP="00DB1EAB">
            <w:pPr>
              <w:widowControl/>
              <w:spacing w:line="240" w:lineRule="auto"/>
              <w:ind w:firstLineChars="0" w:firstLine="0"/>
              <w:jc w:val="left"/>
              <w:textAlignment w:val="bottom"/>
              <w:rPr>
                <w:rFonts w:ascii="Arial" w:hAnsi="Arial" w:cs="Arial"/>
                <w:kern w:val="0"/>
                <w:sz w:val="18"/>
                <w:szCs w:val="36"/>
              </w:rPr>
            </w:pPr>
            <w:r w:rsidRPr="0048714D">
              <w:rPr>
                <w:rFonts w:ascii="Microsoft Sans Serif" w:hAnsi="Microsoft Sans Serif" w:cs="Microsoft Sans Serif"/>
                <w:color w:val="000000"/>
                <w:sz w:val="18"/>
                <w:szCs w:val="20"/>
              </w:rPr>
              <w:t>4</w:t>
            </w:r>
          </w:p>
        </w:tc>
        <w:tc>
          <w:tcPr>
            <w:tcW w:w="56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514C5966" w14:textId="77777777" w:rsidR="00DB1EAB" w:rsidRPr="0048714D" w:rsidRDefault="00DB1EAB" w:rsidP="00DB1EAB">
            <w:pPr>
              <w:widowControl/>
              <w:spacing w:line="240" w:lineRule="auto"/>
              <w:ind w:firstLineChars="0" w:firstLine="0"/>
              <w:jc w:val="left"/>
              <w:textAlignment w:val="bottom"/>
              <w:rPr>
                <w:rFonts w:ascii="Arial" w:hAnsi="Arial" w:cs="Arial"/>
                <w:kern w:val="0"/>
                <w:sz w:val="18"/>
                <w:szCs w:val="36"/>
              </w:rPr>
            </w:pPr>
            <w:r w:rsidRPr="0048714D">
              <w:rPr>
                <w:rFonts w:ascii="Microsoft Sans Serif" w:hAnsi="Microsoft Sans Serif" w:cs="Microsoft Sans Serif"/>
                <w:color w:val="000000"/>
                <w:sz w:val="18"/>
                <w:szCs w:val="20"/>
              </w:rPr>
              <w:t>0</w:t>
            </w:r>
          </w:p>
        </w:tc>
        <w:tc>
          <w:tcPr>
            <w:tcW w:w="70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790E73EB" w14:textId="77777777" w:rsidR="00DB1EAB" w:rsidRPr="0048714D" w:rsidRDefault="00DB1EAB" w:rsidP="00DB1EAB">
            <w:pPr>
              <w:widowControl/>
              <w:spacing w:line="240" w:lineRule="auto"/>
              <w:ind w:firstLineChars="0" w:firstLine="0"/>
              <w:jc w:val="left"/>
              <w:textAlignment w:val="bottom"/>
              <w:rPr>
                <w:rFonts w:ascii="Arial" w:hAnsi="Arial" w:cs="Arial"/>
                <w:kern w:val="0"/>
                <w:sz w:val="18"/>
                <w:szCs w:val="36"/>
              </w:rPr>
            </w:pPr>
            <w:r w:rsidRPr="0048714D">
              <w:rPr>
                <w:rFonts w:ascii="Microsoft Sans Serif" w:hAnsi="Microsoft Sans Serif" w:cs="Microsoft Sans Serif"/>
                <w:color w:val="000000"/>
                <w:sz w:val="18"/>
                <w:szCs w:val="20"/>
              </w:rPr>
              <w:t>0375</w:t>
            </w:r>
          </w:p>
        </w:tc>
        <w:tc>
          <w:tcPr>
            <w:tcW w:w="1134"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3A8204B8" w14:textId="77777777" w:rsidR="00DB1EAB" w:rsidRPr="0048714D" w:rsidRDefault="00DB1EAB" w:rsidP="00DB1EAB">
            <w:pPr>
              <w:widowControl/>
              <w:spacing w:line="240" w:lineRule="auto"/>
              <w:ind w:firstLineChars="0" w:firstLine="0"/>
              <w:jc w:val="left"/>
              <w:textAlignment w:val="bottom"/>
              <w:rPr>
                <w:rFonts w:ascii="Arial" w:hAnsi="Arial" w:cs="Arial"/>
                <w:kern w:val="0"/>
                <w:sz w:val="18"/>
                <w:szCs w:val="36"/>
              </w:rPr>
            </w:pPr>
            <w:r w:rsidRPr="0048714D">
              <w:rPr>
                <w:rFonts w:ascii="Microsoft Sans Serif" w:hAnsi="Microsoft Sans Serif" w:cs="Microsoft Sans Serif"/>
                <w:color w:val="000000"/>
                <w:sz w:val="18"/>
                <w:szCs w:val="20"/>
              </w:rPr>
              <w:t>20160526</w:t>
            </w:r>
          </w:p>
        </w:tc>
        <w:tc>
          <w:tcPr>
            <w:tcW w:w="120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5" w:type="dxa"/>
              <w:bottom w:w="0" w:type="dxa"/>
              <w:right w:w="15" w:type="dxa"/>
            </w:tcMar>
            <w:vAlign w:val="bottom"/>
            <w:hideMark/>
          </w:tcPr>
          <w:p w14:paraId="28FBD48C" w14:textId="77777777" w:rsidR="00DB1EAB" w:rsidRPr="0048714D" w:rsidRDefault="00DB1EAB" w:rsidP="00DB1EAB">
            <w:pPr>
              <w:widowControl/>
              <w:spacing w:line="240" w:lineRule="auto"/>
              <w:ind w:firstLineChars="0" w:firstLine="0"/>
              <w:jc w:val="left"/>
              <w:textAlignment w:val="bottom"/>
              <w:rPr>
                <w:rFonts w:ascii="Arial" w:hAnsi="Arial" w:cs="Arial"/>
                <w:kern w:val="0"/>
                <w:sz w:val="18"/>
                <w:szCs w:val="36"/>
              </w:rPr>
            </w:pPr>
            <w:r w:rsidRPr="0048714D">
              <w:rPr>
                <w:rFonts w:ascii="Microsoft Sans Serif" w:hAnsi="Microsoft Sans Serif" w:cs="Microsoft Sans Serif"/>
                <w:color w:val="000000"/>
                <w:sz w:val="18"/>
                <w:szCs w:val="20"/>
              </w:rPr>
              <w:t>20501231</w:t>
            </w:r>
          </w:p>
        </w:tc>
      </w:tr>
    </w:tbl>
    <w:p w14:paraId="3D7B26FD" w14:textId="77777777" w:rsidR="00DB1EAB" w:rsidRPr="0048714D" w:rsidRDefault="00CD6A70" w:rsidP="0041557A">
      <w:pPr>
        <w:ind w:firstLineChars="0" w:firstLine="0"/>
      </w:pPr>
      <w:r w:rsidRPr="0048714D">
        <w:rPr>
          <w:rFonts w:hint="eastAsia"/>
          <w:i/>
          <w:sz w:val="22"/>
        </w:rPr>
        <w:t>公参中</w:t>
      </w:r>
      <w:r w:rsidRPr="0048714D">
        <w:t>settler_id</w:t>
      </w:r>
      <w:r w:rsidRPr="0048714D">
        <w:rPr>
          <w:rFonts w:hint="eastAsia"/>
        </w:rPr>
        <w:t>为</w:t>
      </w:r>
      <w:r w:rsidRPr="0048714D">
        <w:t>4</w:t>
      </w:r>
      <w:r w:rsidRPr="0048714D">
        <w:rPr>
          <w:rFonts w:hint="eastAsia"/>
        </w:rPr>
        <w:t>（联通固网），可知这是一张结算对端为中国联通</w:t>
      </w:r>
      <w:r w:rsidR="009309E2" w:rsidRPr="0048714D">
        <w:rPr>
          <w:rFonts w:hint="eastAsia"/>
        </w:rPr>
        <w:t>，移动呼叫联通固网</w:t>
      </w:r>
      <w:r w:rsidRPr="0048714D">
        <w:rPr>
          <w:rFonts w:hint="eastAsia"/>
        </w:rPr>
        <w:t>的本地网间话单</w:t>
      </w:r>
      <w:r w:rsidR="00816C59" w:rsidRPr="0048714D">
        <w:rPr>
          <w:rFonts w:hint="eastAsia"/>
        </w:rPr>
        <w:t>（</w:t>
      </w:r>
      <w:r w:rsidR="00816C59" w:rsidRPr="0048714D">
        <w:t>0375</w:t>
      </w:r>
      <w:r w:rsidR="00816C59" w:rsidRPr="0048714D">
        <w:rPr>
          <w:rFonts w:hint="eastAsia"/>
        </w:rPr>
        <w:t>结算）</w:t>
      </w:r>
      <w:r w:rsidRPr="0048714D">
        <w:rPr>
          <w:rFonts w:hint="eastAsia"/>
        </w:rPr>
        <w:t>。</w:t>
      </w:r>
      <w:r w:rsidR="00E468E5" w:rsidRPr="0048714D">
        <w:rPr>
          <w:rFonts w:hint="eastAsia"/>
        </w:rPr>
        <w:t>匹配结算规则为：</w:t>
      </w:r>
      <w:r w:rsidR="00F305D3" w:rsidRPr="0048714D">
        <w:rPr>
          <w:rFonts w:hint="eastAsia"/>
        </w:rPr>
        <w:t>移动付联通</w:t>
      </w:r>
      <w:r w:rsidR="00F305D3" w:rsidRPr="0048714D">
        <w:t>0.06</w:t>
      </w:r>
      <w:r w:rsidR="00F305D3" w:rsidRPr="0048714D">
        <w:rPr>
          <w:rFonts w:hint="eastAsia"/>
        </w:rPr>
        <w:t>元</w:t>
      </w:r>
      <w:r w:rsidR="00F305D3" w:rsidRPr="0048714D">
        <w:t>/</w:t>
      </w:r>
      <w:r w:rsidR="00F305D3" w:rsidRPr="0048714D">
        <w:rPr>
          <w:rFonts w:hint="eastAsia"/>
        </w:rPr>
        <w:t>分钟，本张话单计费时长</w:t>
      </w:r>
      <w:r w:rsidR="00F305D3" w:rsidRPr="0048714D">
        <w:t>1</w:t>
      </w:r>
      <w:r w:rsidR="00F305D3" w:rsidRPr="0048714D">
        <w:rPr>
          <w:rFonts w:hint="eastAsia"/>
        </w:rPr>
        <w:t>分钟，结算价格</w:t>
      </w:r>
      <w:r w:rsidR="00F305D3" w:rsidRPr="0048714D">
        <w:t>0.06</w:t>
      </w:r>
      <w:r w:rsidR="00F305D3" w:rsidRPr="0048714D">
        <w:rPr>
          <w:rFonts w:hint="eastAsia"/>
        </w:rPr>
        <w:t>元。</w:t>
      </w:r>
    </w:p>
    <w:p w14:paraId="3893962C" w14:textId="77777777" w:rsidR="009309E2" w:rsidRPr="0048714D" w:rsidRDefault="009309E2" w:rsidP="0041557A">
      <w:pPr>
        <w:ind w:firstLineChars="0" w:firstLine="0"/>
      </w:pPr>
      <w:r w:rsidRPr="0048714D">
        <w:rPr>
          <w:rFonts w:hint="eastAsia"/>
        </w:rPr>
        <w:t>河南小结：</w:t>
      </w:r>
      <w:r w:rsidR="00231CA0" w:rsidRPr="0048714D">
        <w:rPr>
          <w:rFonts w:hint="eastAsia"/>
        </w:rPr>
        <w:t>若为移动发起（去话），则</w:t>
      </w:r>
      <w:r w:rsidR="00875118" w:rsidRPr="0048714D">
        <w:rPr>
          <w:rFonts w:hint="eastAsia"/>
        </w:rPr>
        <w:t>使用</w:t>
      </w:r>
      <w:r w:rsidR="00231CA0" w:rsidRPr="0048714D">
        <w:rPr>
          <w:rFonts w:hint="eastAsia"/>
        </w:rPr>
        <w:t>本局</w:t>
      </w:r>
      <w:r w:rsidR="00231CA0" w:rsidRPr="0048714D">
        <w:t>MSC</w:t>
      </w:r>
      <w:r w:rsidR="00231CA0" w:rsidRPr="0048714D">
        <w:rPr>
          <w:rFonts w:hint="eastAsia"/>
        </w:rPr>
        <w:t>号码、出中继群号去公参表匹配</w:t>
      </w:r>
      <w:r w:rsidR="00875118" w:rsidRPr="0048714D">
        <w:rPr>
          <w:rFonts w:hint="eastAsia"/>
        </w:rPr>
        <w:t>；若为移动落地（来话），则拿本局</w:t>
      </w:r>
      <w:r w:rsidR="00875118" w:rsidRPr="0048714D">
        <w:t>MSC</w:t>
      </w:r>
      <w:r w:rsidR="00875118" w:rsidRPr="0048714D">
        <w:rPr>
          <w:rFonts w:hint="eastAsia"/>
        </w:rPr>
        <w:t>号码、入中继群号去公参表匹配。</w:t>
      </w:r>
      <w:r w:rsidR="00231CA0" w:rsidRPr="0048714D">
        <w:rPr>
          <w:rFonts w:hint="eastAsia"/>
        </w:rPr>
        <w:t>找到对应的</w:t>
      </w:r>
      <w:r w:rsidR="00231CA0" w:rsidRPr="0048714D">
        <w:t>SETTLER_ID</w:t>
      </w:r>
      <w:r w:rsidR="00231CA0" w:rsidRPr="0048714D">
        <w:rPr>
          <w:rFonts w:hint="eastAsia"/>
        </w:rPr>
        <w:t>，获取结算对端运营商。注：</w:t>
      </w:r>
      <w:r w:rsidR="00875118" w:rsidRPr="0048714D">
        <w:t>1</w:t>
      </w:r>
      <w:r w:rsidR="00875118" w:rsidRPr="0048714D">
        <w:rPr>
          <w:rFonts w:hint="eastAsia"/>
        </w:rPr>
        <w:t>电信</w:t>
      </w:r>
      <w:r w:rsidR="00875118" w:rsidRPr="0048714D">
        <w:t xml:space="preserve"> 2</w:t>
      </w:r>
      <w:r w:rsidR="00875118" w:rsidRPr="0048714D">
        <w:rPr>
          <w:rFonts w:hint="eastAsia"/>
        </w:rPr>
        <w:t>移动</w:t>
      </w:r>
      <w:r w:rsidR="00875118" w:rsidRPr="0048714D">
        <w:t xml:space="preserve"> 3</w:t>
      </w:r>
      <w:r w:rsidR="00875118" w:rsidRPr="0048714D">
        <w:rPr>
          <w:rFonts w:hint="eastAsia"/>
        </w:rPr>
        <w:t>联通</w:t>
      </w:r>
      <w:r w:rsidR="00875118" w:rsidRPr="0048714D">
        <w:t>G</w:t>
      </w:r>
      <w:r w:rsidR="00875118" w:rsidRPr="0048714D">
        <w:rPr>
          <w:rFonts w:hint="eastAsia"/>
        </w:rPr>
        <w:t>网</w:t>
      </w:r>
      <w:r w:rsidR="00875118" w:rsidRPr="0048714D">
        <w:t xml:space="preserve"> 4</w:t>
      </w:r>
      <w:r w:rsidR="00875118" w:rsidRPr="0048714D">
        <w:rPr>
          <w:rFonts w:hint="eastAsia"/>
        </w:rPr>
        <w:t>联通固网</w:t>
      </w:r>
      <w:r w:rsidR="00875118" w:rsidRPr="0048714D">
        <w:t xml:space="preserve"> 8</w:t>
      </w:r>
      <w:r w:rsidR="00875118" w:rsidRPr="0048714D">
        <w:rPr>
          <w:rFonts w:hint="eastAsia"/>
        </w:rPr>
        <w:t>铁通。</w:t>
      </w:r>
    </w:p>
    <w:p w14:paraId="10F4DCCB" w14:textId="77777777" w:rsidR="004920A2" w:rsidRPr="0048714D" w:rsidRDefault="004920A2" w:rsidP="0041557A">
      <w:pPr>
        <w:ind w:firstLineChars="0" w:firstLine="0"/>
      </w:pPr>
    </w:p>
    <w:p w14:paraId="039E9FA1" w14:textId="4A46F5A5" w:rsidR="004920A2" w:rsidRPr="0048714D" w:rsidRDefault="004920A2" w:rsidP="0041557A">
      <w:pPr>
        <w:ind w:firstLineChars="0" w:firstLine="0"/>
      </w:pPr>
    </w:p>
    <w:p w14:paraId="775E95B0" w14:textId="77777777" w:rsidR="00077102" w:rsidRPr="0048714D" w:rsidRDefault="00077102" w:rsidP="0041557A">
      <w:pPr>
        <w:pStyle w:val="af5"/>
        <w:numPr>
          <w:ilvl w:val="0"/>
          <w:numId w:val="15"/>
        </w:numPr>
      </w:pPr>
      <w:r w:rsidRPr="0048714D">
        <w:rPr>
          <w:rFonts w:hint="eastAsia"/>
        </w:rPr>
        <w:t>山西省网间语音话单（移动发起话单）：</w:t>
      </w:r>
    </w:p>
    <w:p w14:paraId="10109F89" w14:textId="2448AFF6" w:rsidR="00596275" w:rsidRPr="0048714D" w:rsidRDefault="00596275" w:rsidP="0041557A">
      <w:pPr>
        <w:ind w:firstLineChars="0" w:firstLine="0"/>
      </w:pPr>
      <w:r w:rsidRPr="0048714D">
        <w:t>Vo_HW_BIN_351_20180122_000002|01|(21)13753207587|(21)15513760777|20171231235919|13||0030|48|0036|54|95447719|144|8613744346|</w:t>
      </w:r>
    </w:p>
    <w:p w14:paraId="072967BF" w14:textId="130B3B2D" w:rsidR="00077102" w:rsidRPr="0048714D" w:rsidRDefault="00077102" w:rsidP="0041557A">
      <w:pPr>
        <w:ind w:firstLineChars="0" w:firstLine="0"/>
      </w:pPr>
      <w:r w:rsidRPr="0048714D">
        <w:rPr>
          <w:rFonts w:hint="eastAsia"/>
        </w:rPr>
        <w:t>主叫号码</w:t>
      </w:r>
      <w:r w:rsidR="00596275" w:rsidRPr="0048714D">
        <w:t>13753207587</w:t>
      </w:r>
      <w:r w:rsidRPr="0048714D">
        <w:rPr>
          <w:rFonts w:hint="eastAsia"/>
        </w:rPr>
        <w:t>（山西</w:t>
      </w:r>
      <w:r w:rsidR="00596275" w:rsidRPr="0048714D">
        <w:rPr>
          <w:rFonts w:hint="eastAsia"/>
        </w:rPr>
        <w:t>大同</w:t>
      </w:r>
      <w:r w:rsidRPr="0048714D">
        <w:rPr>
          <w:rFonts w:hint="eastAsia"/>
        </w:rPr>
        <w:t>移动），被叫号码</w:t>
      </w:r>
      <w:r w:rsidR="00596275" w:rsidRPr="0048714D">
        <w:t>15513760777</w:t>
      </w:r>
      <w:r w:rsidRPr="0048714D">
        <w:rPr>
          <w:rFonts w:hint="eastAsia"/>
        </w:rPr>
        <w:t>（山西</w:t>
      </w:r>
      <w:r w:rsidR="00596275" w:rsidRPr="0048714D">
        <w:rPr>
          <w:rFonts w:hint="eastAsia"/>
        </w:rPr>
        <w:t>大同联通</w:t>
      </w:r>
      <w:r w:rsidRPr="0048714D">
        <w:rPr>
          <w:rFonts w:hint="eastAsia"/>
        </w:rPr>
        <w:t>），本局</w:t>
      </w:r>
      <w:r w:rsidRPr="0048714D">
        <w:t>MSC</w:t>
      </w:r>
      <w:r w:rsidRPr="0048714D">
        <w:rPr>
          <w:rFonts w:hint="eastAsia"/>
        </w:rPr>
        <w:t>号码</w:t>
      </w:r>
      <w:r w:rsidR="00596275" w:rsidRPr="0048714D">
        <w:t>13744346</w:t>
      </w:r>
      <w:r w:rsidRPr="0048714D">
        <w:rPr>
          <w:rFonts w:hint="eastAsia"/>
        </w:rPr>
        <w:t>，入中继群号</w:t>
      </w:r>
      <w:r w:rsidR="00596275" w:rsidRPr="0048714D">
        <w:t>0030</w:t>
      </w:r>
      <w:r w:rsidRPr="0048714D">
        <w:rPr>
          <w:rFonts w:hint="eastAsia"/>
        </w:rPr>
        <w:t>，出中继群号</w:t>
      </w:r>
      <w:r w:rsidR="00596275" w:rsidRPr="0048714D">
        <w:t>0036</w:t>
      </w:r>
      <w:r w:rsidRPr="0048714D">
        <w:rPr>
          <w:rFonts w:hint="eastAsia"/>
        </w:rPr>
        <w:t>，匹配中继信息</w:t>
      </w:r>
    </w:p>
    <w:tbl>
      <w:tblPr>
        <w:tblW w:w="10520" w:type="dxa"/>
        <w:tblInd w:w="-5" w:type="dxa"/>
        <w:tblLook w:val="04A0" w:firstRow="1" w:lastRow="0" w:firstColumn="1" w:lastColumn="0" w:noHBand="0" w:noVBand="1"/>
      </w:tblPr>
      <w:tblGrid>
        <w:gridCol w:w="1400"/>
        <w:gridCol w:w="1400"/>
        <w:gridCol w:w="2460"/>
        <w:gridCol w:w="2600"/>
        <w:gridCol w:w="1260"/>
        <w:gridCol w:w="1400"/>
      </w:tblGrid>
      <w:tr w:rsidR="007824BE" w:rsidRPr="0048714D" w14:paraId="51A51492" w14:textId="77777777" w:rsidTr="007824BE">
        <w:trPr>
          <w:trHeight w:val="270"/>
        </w:trPr>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697D3"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8613744346</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33FB4B8D"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0030</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14:paraId="4A8E2827"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1002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14:paraId="4AA74865"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1002</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0E911792"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352</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6F41FD73"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0004</w:t>
            </w:r>
          </w:p>
        </w:tc>
      </w:tr>
      <w:tr w:rsidR="007824BE" w:rsidRPr="0048714D" w14:paraId="6DFC7915" w14:textId="77777777" w:rsidTr="007824BE">
        <w:trPr>
          <w:trHeight w:val="270"/>
        </w:trPr>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1BC8B0"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8613744346</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24EEEC1E"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0036</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14:paraId="7CE50F1D"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1002</w:t>
            </w:r>
          </w:p>
        </w:tc>
        <w:tc>
          <w:tcPr>
            <w:tcW w:w="2600" w:type="dxa"/>
            <w:tcBorders>
              <w:top w:val="single" w:sz="4" w:space="0" w:color="auto"/>
              <w:left w:val="nil"/>
              <w:bottom w:val="single" w:sz="4" w:space="0" w:color="auto"/>
              <w:right w:val="single" w:sz="4" w:space="0" w:color="auto"/>
            </w:tcBorders>
            <w:shd w:val="clear" w:color="auto" w:fill="auto"/>
            <w:noWrap/>
            <w:vAlign w:val="center"/>
            <w:hideMark/>
          </w:tcPr>
          <w:p w14:paraId="7A81D207"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1003</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6163588B"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352</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3B48AC08" w14:textId="77777777" w:rsidR="007824BE" w:rsidRPr="0048714D" w:rsidRDefault="007824BE" w:rsidP="007824BE">
            <w:pPr>
              <w:widowControl/>
              <w:spacing w:line="240" w:lineRule="auto"/>
              <w:ind w:firstLineChars="0" w:firstLine="0"/>
              <w:jc w:val="left"/>
              <w:rPr>
                <w:rFonts w:ascii="宋体" w:hAnsi="宋体" w:cs="宋体"/>
                <w:color w:val="000000"/>
                <w:kern w:val="0"/>
                <w:sz w:val="22"/>
                <w:szCs w:val="22"/>
              </w:rPr>
            </w:pPr>
            <w:r w:rsidRPr="0048714D">
              <w:rPr>
                <w:rFonts w:ascii="宋体" w:hAnsi="宋体" w:cs="宋体"/>
                <w:color w:val="000000"/>
                <w:kern w:val="0"/>
                <w:sz w:val="22"/>
                <w:szCs w:val="22"/>
              </w:rPr>
              <w:t>0004</w:t>
            </w:r>
          </w:p>
        </w:tc>
      </w:tr>
    </w:tbl>
    <w:p w14:paraId="234322F7" w14:textId="0C2B82A5" w:rsidR="00077102" w:rsidRPr="0048714D" w:rsidRDefault="00077102" w:rsidP="0041557A">
      <w:pPr>
        <w:ind w:firstLineChars="0" w:firstLine="0"/>
      </w:pPr>
    </w:p>
    <w:p w14:paraId="61A116C0" w14:textId="7B08260C" w:rsidR="00077102" w:rsidRPr="0048714D" w:rsidRDefault="007824BE" w:rsidP="0041557A">
      <w:pPr>
        <w:ind w:firstLineChars="0" w:firstLine="0"/>
      </w:pPr>
      <w:r w:rsidRPr="0048714D">
        <w:t>0030</w:t>
      </w:r>
      <w:r w:rsidR="00077102" w:rsidRPr="0048714D">
        <w:rPr>
          <w:rFonts w:hint="eastAsia"/>
        </w:rPr>
        <w:t>归属运营商</w:t>
      </w:r>
      <w:r w:rsidR="00077102" w:rsidRPr="0048714D">
        <w:t>1002</w:t>
      </w:r>
      <w:r w:rsidR="00077102" w:rsidRPr="0048714D">
        <w:rPr>
          <w:rFonts w:hint="eastAsia"/>
        </w:rPr>
        <w:t>中国移动，指向运营商</w:t>
      </w:r>
      <w:r w:rsidRPr="0048714D">
        <w:t>1002</w:t>
      </w:r>
      <w:r w:rsidRPr="0048714D">
        <w:rPr>
          <w:rFonts w:hint="eastAsia"/>
        </w:rPr>
        <w:t>中国移动</w:t>
      </w:r>
    </w:p>
    <w:p w14:paraId="7BF2A65A" w14:textId="3CB67FCB" w:rsidR="00077102" w:rsidRPr="0048714D" w:rsidRDefault="007824BE" w:rsidP="0041557A">
      <w:pPr>
        <w:ind w:firstLineChars="0" w:firstLine="0"/>
      </w:pPr>
      <w:r w:rsidRPr="0048714D">
        <w:t>0036</w:t>
      </w:r>
      <w:r w:rsidR="00077102" w:rsidRPr="0048714D">
        <w:rPr>
          <w:rFonts w:hint="eastAsia"/>
        </w:rPr>
        <w:t>归属运营商</w:t>
      </w:r>
      <w:r w:rsidR="00077102" w:rsidRPr="0048714D">
        <w:t>1002</w:t>
      </w:r>
      <w:r w:rsidR="00077102" w:rsidRPr="0048714D">
        <w:rPr>
          <w:rFonts w:hint="eastAsia"/>
        </w:rPr>
        <w:t>，指向运营商</w:t>
      </w:r>
      <w:r w:rsidRPr="0048714D">
        <w:t>1003</w:t>
      </w:r>
      <w:r w:rsidR="00077102" w:rsidRPr="0048714D">
        <w:rPr>
          <w:rFonts w:hint="eastAsia"/>
        </w:rPr>
        <w:t>均为中国</w:t>
      </w:r>
      <w:r w:rsidRPr="0048714D">
        <w:rPr>
          <w:rFonts w:hint="eastAsia"/>
        </w:rPr>
        <w:t>联通</w:t>
      </w:r>
    </w:p>
    <w:p w14:paraId="26E4CC66" w14:textId="39546245" w:rsidR="00077102" w:rsidRPr="0048714D" w:rsidRDefault="00077102" w:rsidP="0041557A">
      <w:pPr>
        <w:ind w:firstLineChars="0" w:firstLine="0"/>
      </w:pPr>
      <w:r w:rsidRPr="0048714D">
        <w:rPr>
          <w:rFonts w:hint="eastAsia"/>
        </w:rPr>
        <w:t>可知这是一张移动移网呼叫中国联通</w:t>
      </w:r>
      <w:r w:rsidR="007824BE" w:rsidRPr="0048714D">
        <w:rPr>
          <w:rFonts w:hint="eastAsia"/>
        </w:rPr>
        <w:t>移网</w:t>
      </w:r>
      <w:r w:rsidRPr="0048714D">
        <w:rPr>
          <w:rFonts w:hint="eastAsia"/>
        </w:rPr>
        <w:t>的本地网间话单</w:t>
      </w:r>
      <w:r w:rsidR="00AC5D6A" w:rsidRPr="0048714D">
        <w:rPr>
          <w:rFonts w:hint="eastAsia"/>
        </w:rPr>
        <w:t>（</w:t>
      </w:r>
      <w:r w:rsidR="00AC5D6A" w:rsidRPr="0048714D">
        <w:t>035</w:t>
      </w:r>
      <w:r w:rsidR="007824BE" w:rsidRPr="0048714D">
        <w:t>2</w:t>
      </w:r>
      <w:r w:rsidR="00AC5D6A" w:rsidRPr="0048714D">
        <w:rPr>
          <w:rFonts w:hint="eastAsia"/>
        </w:rPr>
        <w:t>结算）</w:t>
      </w:r>
      <w:r w:rsidRPr="0048714D">
        <w:rPr>
          <w:rFonts w:hint="eastAsia"/>
        </w:rPr>
        <w:t>。</w:t>
      </w:r>
      <w:r w:rsidR="00B71E80" w:rsidRPr="0048714D">
        <w:rPr>
          <w:rFonts w:hint="eastAsia"/>
        </w:rPr>
        <w:t>匹配结算规则为：移动付联通</w:t>
      </w:r>
      <w:r w:rsidR="00B71E80" w:rsidRPr="0048714D">
        <w:t>0.0</w:t>
      </w:r>
      <w:r w:rsidR="007824BE" w:rsidRPr="0048714D">
        <w:t>0</w:t>
      </w:r>
      <w:r w:rsidR="00B71E80" w:rsidRPr="0048714D">
        <w:t>6</w:t>
      </w:r>
      <w:r w:rsidR="00B71E80" w:rsidRPr="0048714D">
        <w:rPr>
          <w:rFonts w:hint="eastAsia"/>
        </w:rPr>
        <w:t>元</w:t>
      </w:r>
      <w:r w:rsidR="00B71E80" w:rsidRPr="0048714D">
        <w:t>/</w:t>
      </w:r>
      <w:r w:rsidR="007824BE" w:rsidRPr="0048714D">
        <w:t>6</w:t>
      </w:r>
      <w:r w:rsidR="007824BE" w:rsidRPr="0048714D">
        <w:rPr>
          <w:rFonts w:hint="eastAsia"/>
        </w:rPr>
        <w:t>秒</w:t>
      </w:r>
      <w:r w:rsidR="00B71E80" w:rsidRPr="0048714D">
        <w:rPr>
          <w:rFonts w:hint="eastAsia"/>
        </w:rPr>
        <w:t>，本张话单计费时长</w:t>
      </w:r>
      <w:r w:rsidR="007824BE" w:rsidRPr="0048714D">
        <w:t>13</w:t>
      </w:r>
      <w:r w:rsidR="007824BE" w:rsidRPr="0048714D">
        <w:rPr>
          <w:rFonts w:hint="eastAsia"/>
        </w:rPr>
        <w:t>秒</w:t>
      </w:r>
      <w:r w:rsidR="00B71E80" w:rsidRPr="0048714D">
        <w:rPr>
          <w:rFonts w:hint="eastAsia"/>
        </w:rPr>
        <w:t>，结算价格</w:t>
      </w:r>
      <w:r w:rsidR="00B71E80" w:rsidRPr="0048714D">
        <w:t>0.</w:t>
      </w:r>
      <w:r w:rsidR="007824BE" w:rsidRPr="0048714D">
        <w:t>018</w:t>
      </w:r>
      <w:r w:rsidR="00B71E80" w:rsidRPr="0048714D">
        <w:rPr>
          <w:rFonts w:hint="eastAsia"/>
        </w:rPr>
        <w:t>元。</w:t>
      </w:r>
    </w:p>
    <w:p w14:paraId="328228B7" w14:textId="3C2B9EA2" w:rsidR="00875118" w:rsidRPr="0048714D" w:rsidDel="00FA6AD6" w:rsidRDefault="00875118" w:rsidP="0041557A">
      <w:pPr>
        <w:ind w:firstLineChars="0" w:firstLine="0"/>
        <w:rPr>
          <w:moveFrom w:id="545" w:author="Windows 用户" w:date="2018-05-16T10:23:00Z"/>
        </w:rPr>
      </w:pPr>
      <w:moveFromRangeStart w:id="546" w:author="Windows 用户" w:date="2018-05-16T10:23:00Z" w:name="move514229535"/>
      <w:moveFrom w:id="547" w:author="Windows 用户" w:date="2018-05-16T10:23:00Z">
        <w:r w:rsidRPr="0048714D" w:rsidDel="00FA6AD6">
          <w:rPr>
            <w:rFonts w:hint="eastAsia"/>
          </w:rPr>
          <w:t>山西小结：使用本局</w:t>
        </w:r>
        <w:r w:rsidRPr="0048714D" w:rsidDel="00FA6AD6">
          <w:t>MSC</w:t>
        </w:r>
        <w:r w:rsidRPr="0048714D" w:rsidDel="00FA6AD6">
          <w:rPr>
            <w:rFonts w:hint="eastAsia"/>
          </w:rPr>
          <w:t>号码、入中继群号、出中继群号去公参匹配，若为移动发起话单，一般</w:t>
        </w:r>
        <w:r w:rsidR="007824BE" w:rsidRPr="0048714D" w:rsidDel="00FA6AD6">
          <w:rPr>
            <w:rFonts w:hint="eastAsia"/>
          </w:rPr>
          <w:t>出</w:t>
        </w:r>
        <w:r w:rsidRPr="0048714D" w:rsidDel="00FA6AD6">
          <w:rPr>
            <w:rFonts w:hint="eastAsia"/>
          </w:rPr>
          <w:t>中继群号指明对方运营商，</w:t>
        </w:r>
        <w:r w:rsidR="007824BE" w:rsidRPr="0048714D" w:rsidDel="00FA6AD6">
          <w:rPr>
            <w:rFonts w:hint="eastAsia"/>
          </w:rPr>
          <w:t>入</w:t>
        </w:r>
        <w:r w:rsidRPr="0048714D" w:rsidDel="00FA6AD6">
          <w:rPr>
            <w:rFonts w:hint="eastAsia"/>
          </w:rPr>
          <w:t>中继群号为移动；若为移动落地话单，一般入中</w:t>
        </w:r>
        <w:r w:rsidRPr="0048714D" w:rsidDel="00FA6AD6">
          <w:rPr>
            <w:rFonts w:hint="eastAsia"/>
          </w:rPr>
          <w:lastRenderedPageBreak/>
          <w:t>继群号</w:t>
        </w:r>
        <w:r w:rsidR="007824BE" w:rsidRPr="0048714D" w:rsidDel="00FA6AD6">
          <w:rPr>
            <w:rFonts w:hint="eastAsia"/>
          </w:rPr>
          <w:t>指明对方运营商</w:t>
        </w:r>
        <w:r w:rsidRPr="0048714D" w:rsidDel="00FA6AD6">
          <w:rPr>
            <w:rFonts w:hint="eastAsia"/>
          </w:rPr>
          <w:t>，出中继群号</w:t>
        </w:r>
        <w:r w:rsidR="007824BE" w:rsidRPr="0048714D" w:rsidDel="00FA6AD6">
          <w:rPr>
            <w:rFonts w:hint="eastAsia"/>
          </w:rPr>
          <w:t>为移动</w:t>
        </w:r>
        <w:r w:rsidRPr="0048714D" w:rsidDel="00FA6AD6">
          <w:rPr>
            <w:rFonts w:hint="eastAsia"/>
          </w:rPr>
          <w:t>。注：</w:t>
        </w:r>
        <w:r w:rsidRPr="0048714D" w:rsidDel="00FA6AD6">
          <w:t>1001</w:t>
        </w:r>
        <w:r w:rsidRPr="0048714D" w:rsidDel="00FA6AD6">
          <w:rPr>
            <w:rFonts w:hint="eastAsia"/>
          </w:rPr>
          <w:t>网通，</w:t>
        </w:r>
        <w:r w:rsidRPr="0048714D" w:rsidDel="00FA6AD6">
          <w:t>1002</w:t>
        </w:r>
        <w:r w:rsidRPr="0048714D" w:rsidDel="00FA6AD6">
          <w:rPr>
            <w:rFonts w:hint="eastAsia"/>
          </w:rPr>
          <w:t>移动，</w:t>
        </w:r>
        <w:r w:rsidRPr="0048714D" w:rsidDel="00FA6AD6">
          <w:t>1003</w:t>
        </w:r>
        <w:r w:rsidRPr="0048714D" w:rsidDel="00FA6AD6">
          <w:rPr>
            <w:rFonts w:hint="eastAsia"/>
          </w:rPr>
          <w:t>联通，</w:t>
        </w:r>
        <w:r w:rsidRPr="0048714D" w:rsidDel="00FA6AD6">
          <w:t>1004</w:t>
        </w:r>
        <w:r w:rsidRPr="0048714D" w:rsidDel="00FA6AD6">
          <w:rPr>
            <w:rFonts w:hint="eastAsia"/>
          </w:rPr>
          <w:t>铁通，</w:t>
        </w:r>
        <w:r w:rsidRPr="0048714D" w:rsidDel="00FA6AD6">
          <w:t>1005</w:t>
        </w:r>
        <w:r w:rsidRPr="0048714D" w:rsidDel="00FA6AD6">
          <w:rPr>
            <w:rFonts w:hint="eastAsia"/>
          </w:rPr>
          <w:t>电信。</w:t>
        </w:r>
      </w:moveFrom>
    </w:p>
    <w:moveFromRangeEnd w:id="546"/>
    <w:p w14:paraId="4660CF25" w14:textId="1DA7E22C" w:rsidR="00546E68" w:rsidRDefault="00FA6AD6" w:rsidP="0041557A">
      <w:pPr>
        <w:ind w:firstLineChars="0" w:firstLine="0"/>
        <w:rPr>
          <w:ins w:id="548" w:author="Windows 用户" w:date="2018-05-16T10:20:00Z"/>
        </w:rPr>
      </w:pPr>
      <w:ins w:id="549" w:author="Windows 用户" w:date="2018-05-16T10:19:00Z">
        <w:r>
          <w:rPr>
            <w:rFonts w:hint="eastAsia"/>
          </w:rPr>
          <w:t>4</w:t>
        </w:r>
        <w:r>
          <w:t>）</w:t>
        </w:r>
        <w:r>
          <w:rPr>
            <w:rFonts w:hint="eastAsia"/>
          </w:rPr>
          <w:t>山西省网间语音话单（汇接）</w:t>
        </w:r>
      </w:ins>
    </w:p>
    <w:p w14:paraId="4C9C7C8A" w14:textId="3FB03AF6" w:rsidR="00FA6AD6" w:rsidRDefault="00FA6AD6" w:rsidP="0041557A">
      <w:pPr>
        <w:ind w:firstLineChars="0" w:firstLine="0"/>
        <w:rPr>
          <w:ins w:id="550" w:author="Windows 用户" w:date="2018-05-16T10:33:00Z"/>
        </w:rPr>
      </w:pPr>
      <w:ins w:id="551" w:author="Windows 用户" w:date="2018-05-16T10:20:00Z">
        <w:r>
          <w:rPr>
            <w:rFonts w:hint="eastAsia"/>
          </w:rPr>
          <w:t>汇接话单通话场景较为复杂</w:t>
        </w:r>
      </w:ins>
      <w:ins w:id="552" w:author="Windows 用户" w:date="2018-05-16T10:21:00Z">
        <w:r>
          <w:rPr>
            <w:rFonts w:hint="eastAsia"/>
          </w:rPr>
          <w:t>，包含移动网内、移动与联通网间、移动与电信网间话单。抽取其中</w:t>
        </w:r>
      </w:ins>
      <w:ins w:id="553" w:author="Windows 用户" w:date="2018-05-16T10:22:00Z">
        <w:r>
          <w:rPr>
            <w:rFonts w:hint="eastAsia"/>
          </w:rPr>
          <w:t>移动与联通网间、移动与电信网间话单进行结算。</w:t>
        </w:r>
      </w:ins>
    </w:p>
    <w:p w14:paraId="648F392F" w14:textId="23A78F67" w:rsidR="00AD6C62" w:rsidRDefault="00AD6C62" w:rsidP="0041557A">
      <w:pPr>
        <w:ind w:firstLineChars="0" w:firstLine="0"/>
        <w:rPr>
          <w:ins w:id="554" w:author="Windows 用户" w:date="2018-05-16T10:25:00Z"/>
          <w:rFonts w:hint="eastAsia"/>
        </w:rPr>
      </w:pPr>
      <w:ins w:id="555" w:author="Windows 用户" w:date="2018-05-16T10:33:00Z">
        <w:r>
          <w:rPr>
            <w:rFonts w:hint="eastAsia"/>
          </w:rPr>
          <w:t>首先判断中继信息，若入中继对应的</w:t>
        </w:r>
        <w:r>
          <w:rPr>
            <w:rFonts w:hint="eastAsia"/>
          </w:rPr>
          <w:t>operator_other_code</w:t>
        </w:r>
      </w:ins>
      <w:ins w:id="556" w:author="Windows 用户" w:date="2018-05-16T10:34:00Z">
        <w:r>
          <w:rPr>
            <w:rFonts w:hint="eastAsia"/>
          </w:rPr>
          <w:t>为其他运营商（</w:t>
        </w:r>
        <w:r>
          <w:rPr>
            <w:rFonts w:hint="eastAsia"/>
          </w:rPr>
          <w:t>1</w:t>
        </w:r>
        <w:r>
          <w:t>001,1003,1005</w:t>
        </w:r>
        <w:r>
          <w:rPr>
            <w:rFonts w:hint="eastAsia"/>
          </w:rPr>
          <w:t>），则该条话单为</w:t>
        </w:r>
      </w:ins>
      <w:ins w:id="557" w:author="Windows 用户" w:date="2018-05-16T10:37:00Z">
        <w:r>
          <w:rPr>
            <w:rFonts w:hint="eastAsia"/>
          </w:rPr>
          <w:t>其他运营商拨打</w:t>
        </w:r>
      </w:ins>
      <w:ins w:id="558" w:author="Windows 用户" w:date="2018-05-16T10:34:00Z">
        <w:r>
          <w:rPr>
            <w:rFonts w:hint="eastAsia"/>
          </w:rPr>
          <w:t>移动落地话单；若出中继对应的</w:t>
        </w:r>
      </w:ins>
      <w:ins w:id="559" w:author="Windows 用户" w:date="2018-05-16T10:35:00Z">
        <w:r>
          <w:rPr>
            <w:rFonts w:hint="eastAsia"/>
          </w:rPr>
          <w:t>operator_other_code</w:t>
        </w:r>
        <w:r>
          <w:rPr>
            <w:rFonts w:hint="eastAsia"/>
          </w:rPr>
          <w:t>为其他运营商（</w:t>
        </w:r>
        <w:r>
          <w:rPr>
            <w:rFonts w:hint="eastAsia"/>
          </w:rPr>
          <w:t>1</w:t>
        </w:r>
        <w:r>
          <w:t>001,1003,1005</w:t>
        </w:r>
        <w:r>
          <w:rPr>
            <w:rFonts w:hint="eastAsia"/>
          </w:rPr>
          <w:t>）</w:t>
        </w:r>
        <w:r>
          <w:rPr>
            <w:rFonts w:hint="eastAsia"/>
          </w:rPr>
          <w:t>，则该条话单为移动</w:t>
        </w:r>
      </w:ins>
      <w:ins w:id="560" w:author="Windows 用户" w:date="2018-05-16T10:37:00Z">
        <w:r>
          <w:rPr>
            <w:rFonts w:hint="eastAsia"/>
          </w:rPr>
          <w:t>拨打其他运营商</w:t>
        </w:r>
      </w:ins>
      <w:ins w:id="561" w:author="Windows 用户" w:date="2018-05-16T10:35:00Z">
        <w:r>
          <w:rPr>
            <w:rFonts w:hint="eastAsia"/>
          </w:rPr>
          <w:t>发起话单。</w:t>
        </w:r>
      </w:ins>
    </w:p>
    <w:p w14:paraId="479EE262" w14:textId="08E8CFB6" w:rsidR="00FA6AD6" w:rsidRDefault="00FA6AD6" w:rsidP="0041557A">
      <w:pPr>
        <w:ind w:firstLineChars="0" w:firstLine="0"/>
        <w:rPr>
          <w:ins w:id="562" w:author="Windows 用户" w:date="2018-05-16T10:27:00Z"/>
        </w:rPr>
      </w:pPr>
      <w:ins w:id="563" w:author="Windows 用户" w:date="2018-05-16T10:26:00Z">
        <w:r>
          <w:rPr>
            <w:rFonts w:hint="eastAsia"/>
          </w:rPr>
          <w:sym w:font="Wingdings 2" w:char="F06A"/>
        </w:r>
        <w:r>
          <w:rPr>
            <w:rFonts w:hint="eastAsia"/>
          </w:rPr>
          <w:t>移动拨打其他运营商的汇接话单</w:t>
        </w:r>
      </w:ins>
    </w:p>
    <w:p w14:paraId="66752E64" w14:textId="748CDA28" w:rsidR="00FA6AD6" w:rsidRDefault="00FA6AD6" w:rsidP="0041557A">
      <w:pPr>
        <w:ind w:firstLineChars="0" w:firstLine="0"/>
        <w:rPr>
          <w:ins w:id="564" w:author="Windows 用户" w:date="2018-05-16T10:32:00Z"/>
        </w:rPr>
      </w:pPr>
      <w:ins w:id="565" w:author="Windows 用户" w:date="2018-05-16T10:32:00Z">
        <w:r w:rsidRPr="00FA6AD6">
          <w:rPr>
            <w:rFonts w:hint="eastAsia"/>
          </w:rPr>
          <w:t>Vo_HW_BIN_351_20180513_00004309_DECODE</w:t>
        </w:r>
        <w:r w:rsidRPr="00FA6AD6">
          <w:rPr>
            <w:rFonts w:hint="eastAsia"/>
          </w:rPr>
          <w:tab/>
          <w:t>03</w:t>
        </w:r>
        <w:r w:rsidRPr="00FA6AD6">
          <w:rPr>
            <w:rFonts w:hint="eastAsia"/>
          </w:rPr>
          <w:tab/>
          <w:t>15110738422</w:t>
        </w:r>
        <w:r w:rsidRPr="00FA6AD6">
          <w:rPr>
            <w:rFonts w:hint="eastAsia"/>
          </w:rPr>
          <w:tab/>
          <w:t>13038096088</w:t>
        </w:r>
        <w:r w:rsidRPr="00FA6AD6">
          <w:rPr>
            <w:rFonts w:hint="eastAsia"/>
          </w:rPr>
          <w:tab/>
          <w:t>20180513235312</w:t>
        </w:r>
        <w:r w:rsidRPr="00FA6AD6">
          <w:rPr>
            <w:rFonts w:hint="eastAsia"/>
          </w:rPr>
          <w:tab/>
          <w:t>75</w:t>
        </w:r>
        <w:r w:rsidRPr="00FA6AD6">
          <w:rPr>
            <w:rFonts w:hint="eastAsia"/>
          </w:rPr>
          <w:tab/>
        </w:r>
        <w:r w:rsidRPr="00FA6AD6">
          <w:rPr>
            <w:rFonts w:hint="eastAsia"/>
          </w:rPr>
          <w:tab/>
          <w:t>0409</w:t>
        </w:r>
        <w:r w:rsidRPr="00FA6AD6">
          <w:rPr>
            <w:rFonts w:hint="eastAsia"/>
          </w:rPr>
          <w:tab/>
          <w:t>1033</w:t>
        </w:r>
        <w:r w:rsidRPr="00FA6AD6">
          <w:rPr>
            <w:rFonts w:hint="eastAsia"/>
          </w:rPr>
          <w:tab/>
          <w:t>041E</w:t>
        </w:r>
        <w:r w:rsidRPr="00FA6AD6">
          <w:rPr>
            <w:rFonts w:hint="eastAsia"/>
          </w:rPr>
          <w:tab/>
          <w:t>1054</w:t>
        </w:r>
        <w:r w:rsidRPr="00FA6AD6">
          <w:rPr>
            <w:rFonts w:hint="eastAsia"/>
          </w:rPr>
          <w:tab/>
          <w:t>421242689</w:t>
        </w:r>
        <w:r w:rsidRPr="00FA6AD6">
          <w:rPr>
            <w:rFonts w:hint="eastAsia"/>
          </w:rPr>
          <w:tab/>
          <w:t>144</w:t>
        </w:r>
        <w:r w:rsidRPr="00FA6AD6">
          <w:rPr>
            <w:rFonts w:hint="eastAsia"/>
          </w:rPr>
          <w:tab/>
          <w:t>8613744347</w:t>
        </w:r>
        <w:r w:rsidRPr="00FA6AD6">
          <w:rPr>
            <w:rFonts w:hint="eastAsia"/>
          </w:rPr>
          <w:tab/>
        </w:r>
        <w:r w:rsidRPr="00FA6AD6">
          <w:rPr>
            <w:rFonts w:hint="eastAsia"/>
          </w:rPr>
          <w:tab/>
        </w:r>
      </w:ins>
    </w:p>
    <w:p w14:paraId="5A9A17C8" w14:textId="1E055A15" w:rsidR="00AD6C62" w:rsidRDefault="00483DE3" w:rsidP="0041557A">
      <w:pPr>
        <w:ind w:firstLineChars="0" w:firstLine="0"/>
        <w:rPr>
          <w:ins w:id="566" w:author="Windows 用户" w:date="2018-05-16T11:08:00Z"/>
        </w:rPr>
      </w:pPr>
      <w:ins w:id="567" w:author="Windows 用户" w:date="2018-05-16T11:05:00Z">
        <w:r>
          <w:rPr>
            <w:rFonts w:hint="eastAsia"/>
          </w:rPr>
          <w:t>话单类型</w:t>
        </w:r>
        <w:r>
          <w:rPr>
            <w:rFonts w:hint="eastAsia"/>
          </w:rPr>
          <w:t>0</w:t>
        </w:r>
        <w:r>
          <w:t>3</w:t>
        </w:r>
        <w:r>
          <w:t>（</w:t>
        </w:r>
        <w:r>
          <w:rPr>
            <w:rFonts w:hint="eastAsia"/>
          </w:rPr>
          <w:t>汇接</w:t>
        </w:r>
        <w:r>
          <w:t>）</w:t>
        </w:r>
      </w:ins>
      <w:ins w:id="568" w:author="Windows 用户" w:date="2018-05-16T11:06:00Z">
        <w:r>
          <w:t>，</w:t>
        </w:r>
        <w:r>
          <w:rPr>
            <w:rFonts w:hint="eastAsia"/>
          </w:rPr>
          <w:t>出中继</w:t>
        </w:r>
        <w:r>
          <w:rPr>
            <w:rFonts w:hint="eastAsia"/>
          </w:rPr>
          <w:t>0</w:t>
        </w:r>
        <w:r>
          <w:t>41</w:t>
        </w:r>
        <w:r>
          <w:rPr>
            <w:rFonts w:hint="eastAsia"/>
          </w:rPr>
          <w:t>E</w:t>
        </w:r>
      </w:ins>
      <w:ins w:id="569" w:author="Windows 用户" w:date="2018-05-16T11:08:00Z">
        <w:r>
          <w:rPr>
            <w:rFonts w:hint="eastAsia"/>
          </w:rPr>
          <w:t>，对应中继信息如下</w:t>
        </w:r>
      </w:ins>
    </w:p>
    <w:p w14:paraId="4E5DA9C1" w14:textId="6F1059A6" w:rsidR="00483DE3" w:rsidRPr="00FA6AD6" w:rsidRDefault="00483DE3" w:rsidP="0041557A">
      <w:pPr>
        <w:ind w:firstLineChars="0" w:firstLine="0"/>
        <w:rPr>
          <w:ins w:id="570" w:author="Windows 用户" w:date="2018-05-16T10:19:00Z"/>
          <w:rFonts w:hint="eastAsia"/>
        </w:rPr>
      </w:pPr>
      <w:ins w:id="571" w:author="Windows 用户" w:date="2018-05-16T11:08:00Z">
        <w:r w:rsidRPr="00483DE3">
          <w:t>8613744347</w:t>
        </w:r>
        <w:r w:rsidRPr="00483DE3">
          <w:tab/>
          <w:t>041E</w:t>
        </w:r>
        <w:r w:rsidRPr="00483DE3">
          <w:tab/>
          <w:t>1002</w:t>
        </w:r>
        <w:r w:rsidRPr="00483DE3">
          <w:tab/>
          <w:t>1003</w:t>
        </w:r>
        <w:r w:rsidRPr="00483DE3">
          <w:tab/>
          <w:t>352</w:t>
        </w:r>
        <w:r w:rsidRPr="00483DE3">
          <w:tab/>
          <w:t>4</w:t>
        </w:r>
        <w:r w:rsidRPr="00483DE3">
          <w:tab/>
          <w:t xml:space="preserve">20040101000000 </w:t>
        </w:r>
        <w:r w:rsidRPr="00483DE3">
          <w:tab/>
          <w:t>20500101000000</w:t>
        </w:r>
      </w:ins>
    </w:p>
    <w:p w14:paraId="3DEEF19F" w14:textId="4C873D7D" w:rsidR="00FA6AD6" w:rsidRDefault="00483DE3" w:rsidP="0041557A">
      <w:pPr>
        <w:ind w:firstLineChars="0" w:firstLine="0"/>
        <w:rPr>
          <w:ins w:id="572" w:author="Windows 用户" w:date="2018-05-16T11:09:00Z"/>
        </w:rPr>
      </w:pPr>
      <w:ins w:id="573" w:author="Windows 用户" w:date="2018-05-16T11:09:00Z">
        <w:r>
          <w:rPr>
            <w:rFonts w:hint="eastAsia"/>
          </w:rPr>
          <w:t>1</w:t>
        </w:r>
        <w:r>
          <w:t>003</w:t>
        </w:r>
        <w:r>
          <w:rPr>
            <w:rFonts w:hint="eastAsia"/>
          </w:rPr>
          <w:t>指向运营商为中国联通</w:t>
        </w:r>
      </w:ins>
    </w:p>
    <w:p w14:paraId="7B4EBF25" w14:textId="08EDA39C" w:rsidR="00483DE3" w:rsidRDefault="00483DE3" w:rsidP="0041557A">
      <w:pPr>
        <w:ind w:firstLineChars="0" w:firstLine="0"/>
        <w:rPr>
          <w:ins w:id="574" w:author="Windows 用户" w:date="2018-05-16T11:11:00Z"/>
        </w:rPr>
      </w:pPr>
      <w:ins w:id="575" w:author="Windows 用户" w:date="2018-05-16T11:10:00Z">
        <w:r>
          <w:rPr>
            <w:rFonts w:hint="eastAsia"/>
          </w:rPr>
          <w:t>主叫号码</w:t>
        </w:r>
        <w:r w:rsidRPr="00FA6AD6">
          <w:rPr>
            <w:rFonts w:hint="eastAsia"/>
          </w:rPr>
          <w:t>15110738422</w:t>
        </w:r>
        <w:r>
          <w:rPr>
            <w:rFonts w:hint="eastAsia"/>
          </w:rPr>
          <w:t>（山西大同移动），被叫号码</w:t>
        </w:r>
      </w:ins>
      <w:ins w:id="576" w:author="Windows 用户" w:date="2018-05-16T11:11:00Z">
        <w:r w:rsidRPr="00FA6AD6">
          <w:rPr>
            <w:rFonts w:hint="eastAsia"/>
          </w:rPr>
          <w:t>13038096088</w:t>
        </w:r>
        <w:r>
          <w:rPr>
            <w:rFonts w:hint="eastAsia"/>
          </w:rPr>
          <w:t>（山西大同联通），交换机</w:t>
        </w:r>
        <w:r w:rsidRPr="00FA6AD6">
          <w:rPr>
            <w:rFonts w:hint="eastAsia"/>
          </w:rPr>
          <w:t>8613744347</w:t>
        </w:r>
        <w:r>
          <w:rPr>
            <w:rFonts w:hint="eastAsia"/>
          </w:rPr>
          <w:t>（山西大同）</w:t>
        </w:r>
      </w:ins>
    </w:p>
    <w:p w14:paraId="1FAA5591" w14:textId="3BA2B983" w:rsidR="00483DE3" w:rsidRDefault="00483DE3" w:rsidP="0041557A">
      <w:pPr>
        <w:ind w:firstLineChars="0" w:firstLine="0"/>
        <w:rPr>
          <w:ins w:id="577" w:author="Windows 用户" w:date="2018-05-16T11:13:00Z"/>
        </w:rPr>
      </w:pPr>
      <w:ins w:id="578" w:author="Windows 用户" w:date="2018-05-16T11:11:00Z">
        <w:r>
          <w:rPr>
            <w:rFonts w:hint="eastAsia"/>
          </w:rPr>
          <w:t>判断该话单为本地移动号码</w:t>
        </w:r>
      </w:ins>
      <w:ins w:id="579" w:author="Windows 用户" w:date="2018-05-16T11:30:00Z">
        <w:r w:rsidR="00BD4352">
          <w:rPr>
            <w:rFonts w:hint="eastAsia"/>
          </w:rPr>
          <w:t>（非</w:t>
        </w:r>
        <w:r w:rsidR="00BD4352">
          <w:rPr>
            <w:rFonts w:hint="eastAsia"/>
          </w:rPr>
          <w:t>TD</w:t>
        </w:r>
        <w:r w:rsidR="00BD4352">
          <w:rPr>
            <w:rFonts w:hint="eastAsia"/>
          </w:rPr>
          <w:t>）</w:t>
        </w:r>
      </w:ins>
      <w:ins w:id="580" w:author="Windows 用户" w:date="2018-05-16T11:11:00Z">
        <w:r>
          <w:rPr>
            <w:rFonts w:hint="eastAsia"/>
          </w:rPr>
          <w:t>呼叫</w:t>
        </w:r>
      </w:ins>
      <w:ins w:id="581" w:author="Windows 用户" w:date="2018-05-16T11:12:00Z">
        <w:r>
          <w:rPr>
            <w:rFonts w:hint="eastAsia"/>
          </w:rPr>
          <w:t>本地联通移网，</w:t>
        </w:r>
      </w:ins>
      <w:ins w:id="582" w:author="Windows 用户" w:date="2018-05-16T11:13:00Z">
        <w:r>
          <w:rPr>
            <w:rFonts w:hint="eastAsia"/>
          </w:rPr>
          <w:t>通话时长</w:t>
        </w:r>
        <w:r>
          <w:rPr>
            <w:rFonts w:hint="eastAsia"/>
          </w:rPr>
          <w:t>7</w:t>
        </w:r>
        <w:r>
          <w:t>5</w:t>
        </w:r>
        <w:r>
          <w:rPr>
            <w:rFonts w:hint="eastAsia"/>
          </w:rPr>
          <w:t>秒，</w:t>
        </w:r>
      </w:ins>
      <w:ins w:id="583" w:author="Windows 用户" w:date="2018-05-16T11:12:00Z">
        <w:r>
          <w:rPr>
            <w:rFonts w:hint="eastAsia"/>
          </w:rPr>
          <w:t>匹配结算规则</w:t>
        </w:r>
      </w:ins>
    </w:p>
    <w:tbl>
      <w:tblPr>
        <w:tblW w:w="9663" w:type="dxa"/>
        <w:tblInd w:w="113" w:type="dxa"/>
        <w:tblLook w:val="04A0" w:firstRow="1" w:lastRow="0" w:firstColumn="1" w:lastColumn="0" w:noHBand="0" w:noVBand="1"/>
      </w:tblPr>
      <w:tblGrid>
        <w:gridCol w:w="2135"/>
        <w:gridCol w:w="790"/>
        <w:gridCol w:w="789"/>
        <w:gridCol w:w="842"/>
        <w:gridCol w:w="917"/>
        <w:gridCol w:w="3348"/>
        <w:gridCol w:w="842"/>
      </w:tblGrid>
      <w:tr w:rsidR="00483DE3" w:rsidRPr="0048714D" w14:paraId="097BA488" w14:textId="77777777" w:rsidTr="00982A73">
        <w:trPr>
          <w:trHeight w:val="270"/>
          <w:ins w:id="584" w:author="Windows 用户" w:date="2018-05-16T11:13:00Z"/>
        </w:trPr>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013D46D3" w14:textId="77777777" w:rsidR="00483DE3" w:rsidRPr="0048714D" w:rsidDel="00F36719" w:rsidRDefault="00483DE3" w:rsidP="00982A73">
            <w:pPr>
              <w:widowControl/>
              <w:spacing w:line="240" w:lineRule="auto"/>
              <w:ind w:firstLineChars="0" w:firstLine="0"/>
              <w:rPr>
                <w:ins w:id="585" w:author="Windows 用户" w:date="2018-05-16T11:13:00Z"/>
                <w:rFonts w:ascii="宋体" w:hAnsi="宋体" w:cs="宋体"/>
                <w:color w:val="000000"/>
                <w:kern w:val="0"/>
                <w:sz w:val="18"/>
                <w:szCs w:val="18"/>
              </w:rPr>
            </w:pPr>
            <w:ins w:id="586" w:author="Windows 用户" w:date="2018-05-16T11:13:00Z">
              <w:r w:rsidRPr="0048714D">
                <w:rPr>
                  <w:rFonts w:ascii="宋体" w:hAnsi="宋体" w:cs="宋体" w:hint="eastAsia"/>
                  <w:color w:val="000000"/>
                  <w:kern w:val="0"/>
                  <w:sz w:val="18"/>
                  <w:szCs w:val="18"/>
                </w:rPr>
                <w:t>本地移动（不含</w:t>
              </w:r>
              <w:r w:rsidRPr="0048714D">
                <w:rPr>
                  <w:color w:val="000000"/>
                  <w:kern w:val="0"/>
                  <w:sz w:val="18"/>
                  <w:szCs w:val="18"/>
                </w:rPr>
                <w:t>TD</w:t>
              </w:r>
              <w:r w:rsidRPr="0048714D">
                <w:rPr>
                  <w:rFonts w:ascii="宋体" w:hAnsi="宋体" w:cs="宋体" w:hint="eastAsia"/>
                  <w:color w:val="000000"/>
                  <w:kern w:val="0"/>
                  <w:sz w:val="18"/>
                  <w:szCs w:val="18"/>
                </w:rPr>
                <w:t>号段）呼叫本地联通移网用户</w:t>
              </w:r>
            </w:ins>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6D2AEF9" w14:textId="77777777" w:rsidR="00483DE3" w:rsidRPr="0048714D" w:rsidRDefault="00483DE3" w:rsidP="00982A73">
            <w:pPr>
              <w:widowControl/>
              <w:spacing w:line="240" w:lineRule="auto"/>
              <w:ind w:firstLineChars="0" w:firstLine="0"/>
              <w:rPr>
                <w:ins w:id="587" w:author="Windows 用户" w:date="2018-05-16T11:13:00Z"/>
                <w:rFonts w:ascii="宋体" w:hAnsi="宋体" w:cs="宋体"/>
                <w:bCs/>
                <w:color w:val="000000"/>
                <w:kern w:val="0"/>
                <w:sz w:val="18"/>
                <w:szCs w:val="18"/>
              </w:rPr>
            </w:pPr>
            <w:ins w:id="588" w:author="Windows 用户" w:date="2018-05-16T11:13:00Z">
              <w:r w:rsidRPr="0048714D">
                <w:rPr>
                  <w:rFonts w:ascii="宋体" w:hAnsi="宋体" w:cs="宋体" w:hint="eastAsia"/>
                  <w:color w:val="000000"/>
                  <w:kern w:val="0"/>
                  <w:sz w:val="18"/>
                  <w:szCs w:val="18"/>
                </w:rPr>
                <w:t>联通</w:t>
              </w:r>
            </w:ins>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7B8F4146" w14:textId="77777777" w:rsidR="00483DE3" w:rsidRPr="0048714D" w:rsidRDefault="00483DE3" w:rsidP="00982A73">
            <w:pPr>
              <w:widowControl/>
              <w:spacing w:line="240" w:lineRule="auto"/>
              <w:ind w:firstLineChars="0" w:firstLine="0"/>
              <w:rPr>
                <w:ins w:id="589" w:author="Windows 用户" w:date="2018-05-16T11:13:00Z"/>
                <w:color w:val="000000"/>
                <w:kern w:val="0"/>
                <w:sz w:val="18"/>
                <w:szCs w:val="18"/>
              </w:rPr>
            </w:pPr>
            <w:ins w:id="590" w:author="Windows 用户" w:date="2018-05-16T11:13:00Z">
              <w:r w:rsidRPr="0048714D">
                <w:rPr>
                  <w:rFonts w:ascii="宋体" w:hAnsi="宋体" w:cs="宋体" w:hint="eastAsia"/>
                  <w:color w:val="000000"/>
                  <w:kern w:val="0"/>
                  <w:sz w:val="18"/>
                  <w:szCs w:val="18"/>
                </w:rPr>
                <w:t>移动</w:t>
              </w:r>
            </w:ins>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41C81653" w14:textId="77777777" w:rsidR="00483DE3" w:rsidRPr="0048714D" w:rsidRDefault="00483DE3" w:rsidP="00982A73">
            <w:pPr>
              <w:widowControl/>
              <w:spacing w:line="240" w:lineRule="auto"/>
              <w:ind w:firstLineChars="0" w:firstLine="0"/>
              <w:rPr>
                <w:ins w:id="591" w:author="Windows 用户" w:date="2018-05-16T11:13:00Z"/>
                <w:rFonts w:ascii="宋体" w:hAnsi="宋体"/>
                <w:sz w:val="18"/>
                <w:szCs w:val="18"/>
              </w:rPr>
            </w:pPr>
            <w:ins w:id="592" w:author="Windows 用户" w:date="2018-05-16T11:13:00Z">
              <w:r w:rsidRPr="0048714D">
                <w:rPr>
                  <w:rFonts w:ascii="宋体" w:hAnsi="宋体" w:cs="宋体"/>
                  <w:color w:val="000000"/>
                  <w:kern w:val="0"/>
                  <w:sz w:val="18"/>
                  <w:szCs w:val="18"/>
                </w:rPr>
                <w:t>0.006</w:t>
              </w:r>
            </w:ins>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40D4200" w14:textId="77777777" w:rsidR="00483DE3" w:rsidRPr="0048714D" w:rsidRDefault="00483DE3" w:rsidP="00982A73">
            <w:pPr>
              <w:widowControl/>
              <w:spacing w:line="240" w:lineRule="auto"/>
              <w:ind w:firstLineChars="0" w:firstLine="0"/>
              <w:rPr>
                <w:ins w:id="593" w:author="Windows 用户" w:date="2018-05-16T11:13:00Z"/>
                <w:rFonts w:ascii="宋体" w:hAnsi="宋体" w:cs="宋体"/>
                <w:bCs/>
                <w:color w:val="000000"/>
                <w:kern w:val="0"/>
                <w:sz w:val="18"/>
                <w:szCs w:val="18"/>
              </w:rPr>
            </w:pPr>
            <w:ins w:id="594" w:author="Windows 用户" w:date="2018-05-16T11:13:00Z">
              <w:r w:rsidRPr="0048714D">
                <w:rPr>
                  <w:rFonts w:ascii="宋体" w:hAnsi="宋体" w:cs="宋体"/>
                  <w:color w:val="000000"/>
                  <w:kern w:val="0"/>
                  <w:sz w:val="18"/>
                  <w:szCs w:val="18"/>
                </w:rPr>
                <w:t>6秒</w:t>
              </w:r>
            </w:ins>
          </w:p>
        </w:tc>
        <w:tc>
          <w:tcPr>
            <w:tcW w:w="3006" w:type="dxa"/>
            <w:tcBorders>
              <w:top w:val="single" w:sz="4" w:space="0" w:color="auto"/>
              <w:left w:val="nil"/>
              <w:bottom w:val="single" w:sz="4" w:space="0" w:color="auto"/>
              <w:right w:val="single" w:sz="4" w:space="0" w:color="auto"/>
            </w:tcBorders>
            <w:vAlign w:val="center"/>
          </w:tcPr>
          <w:p w14:paraId="7BA9B74A" w14:textId="77777777" w:rsidR="00483DE3" w:rsidRPr="0048714D" w:rsidRDefault="00483DE3" w:rsidP="00982A73">
            <w:pPr>
              <w:widowControl/>
              <w:spacing w:line="240" w:lineRule="auto"/>
              <w:ind w:firstLineChars="0" w:firstLine="0"/>
              <w:rPr>
                <w:ins w:id="595" w:author="Windows 用户" w:date="2018-05-16T11:13:00Z"/>
                <w:rFonts w:ascii="宋体" w:hAnsi="宋体" w:cs="宋体"/>
                <w:color w:val="000000"/>
                <w:kern w:val="0"/>
                <w:sz w:val="18"/>
                <w:szCs w:val="18"/>
              </w:rPr>
            </w:pPr>
            <w:ins w:id="596" w:author="Windows 用户" w:date="2018-05-16T11:13:00Z">
              <w:r w:rsidRPr="0048714D">
                <w:rPr>
                  <w:rFonts w:ascii="宋体" w:hAnsi="宋体" w:cs="宋体" w:hint="eastAsia"/>
                  <w:color w:val="000000"/>
                  <w:kern w:val="0"/>
                  <w:sz w:val="18"/>
                  <w:szCs w:val="18"/>
                </w:rPr>
                <w:t>主叫：移动手机号码（不含</w:t>
              </w:r>
              <w:r w:rsidRPr="0048714D">
                <w:rPr>
                  <w:rFonts w:ascii="宋体" w:hAnsi="宋体" w:cs="宋体"/>
                  <w:color w:val="000000"/>
                  <w:kern w:val="0"/>
                  <w:sz w:val="18"/>
                  <w:szCs w:val="18"/>
                </w:rPr>
                <w:t>TD），非长途，非IP接入</w:t>
              </w:r>
            </w:ins>
          </w:p>
          <w:p w14:paraId="38E9820D" w14:textId="77777777" w:rsidR="00483DE3" w:rsidRPr="0048714D" w:rsidRDefault="00483DE3" w:rsidP="00982A73">
            <w:pPr>
              <w:widowControl/>
              <w:spacing w:line="240" w:lineRule="auto"/>
              <w:ind w:firstLineChars="0" w:firstLine="0"/>
              <w:rPr>
                <w:ins w:id="597" w:author="Windows 用户" w:date="2018-05-16T11:13:00Z"/>
                <w:rFonts w:ascii="宋体" w:hAnsi="宋体" w:cs="宋体"/>
                <w:color w:val="000000"/>
                <w:kern w:val="0"/>
                <w:sz w:val="18"/>
                <w:szCs w:val="18"/>
              </w:rPr>
            </w:pPr>
            <w:ins w:id="598" w:author="Windows 用户" w:date="2018-05-16T11:13:00Z">
              <w:r w:rsidRPr="0048714D">
                <w:rPr>
                  <w:rFonts w:ascii="宋体" w:hAnsi="宋体" w:cs="宋体" w:hint="eastAsia"/>
                  <w:color w:val="000000"/>
                  <w:kern w:val="0"/>
                  <w:sz w:val="18"/>
                  <w:szCs w:val="18"/>
                </w:rPr>
                <w:t>被叫：联通移网用户，非长途，非</w:t>
              </w:r>
              <w:r w:rsidRPr="0048714D">
                <w:rPr>
                  <w:rFonts w:ascii="宋体" w:hAnsi="宋体" w:cs="宋体"/>
                  <w:color w:val="000000"/>
                  <w:kern w:val="0"/>
                  <w:sz w:val="18"/>
                  <w:szCs w:val="18"/>
                </w:rPr>
                <w:t>IP接入</w:t>
              </w:r>
            </w:ins>
          </w:p>
          <w:p w14:paraId="712F0369" w14:textId="77777777" w:rsidR="00483DE3" w:rsidRPr="0048714D" w:rsidRDefault="00483DE3" w:rsidP="00982A73">
            <w:pPr>
              <w:widowControl/>
              <w:spacing w:line="240" w:lineRule="auto"/>
              <w:ind w:firstLineChars="0" w:firstLine="0"/>
              <w:rPr>
                <w:ins w:id="599" w:author="Windows 用户" w:date="2018-05-16T11:13:00Z"/>
                <w:rFonts w:ascii="宋体" w:hAnsi="宋体" w:cs="宋体"/>
                <w:bCs/>
                <w:color w:val="000000"/>
                <w:kern w:val="0"/>
                <w:sz w:val="18"/>
                <w:szCs w:val="18"/>
              </w:rPr>
            </w:pPr>
            <w:ins w:id="600" w:author="Windows 用户" w:date="2018-05-16T11:13:00Z">
              <w:r w:rsidRPr="0048714D">
                <w:rPr>
                  <w:rFonts w:ascii="宋体" w:hAnsi="宋体" w:cs="宋体" w:hint="eastAsia"/>
                  <w:bCs/>
                  <w:color w:val="000000"/>
                  <w:kern w:val="0"/>
                  <w:sz w:val="18"/>
                  <w:szCs w:val="18"/>
                </w:rPr>
                <w:t>中继：移动、联通</w:t>
              </w:r>
            </w:ins>
          </w:p>
        </w:tc>
        <w:tc>
          <w:tcPr>
            <w:tcW w:w="756" w:type="dxa"/>
            <w:tcBorders>
              <w:top w:val="single" w:sz="4" w:space="0" w:color="auto"/>
              <w:left w:val="nil"/>
              <w:bottom w:val="single" w:sz="4" w:space="0" w:color="auto"/>
              <w:right w:val="single" w:sz="4" w:space="0" w:color="auto"/>
            </w:tcBorders>
            <w:vAlign w:val="center"/>
          </w:tcPr>
          <w:p w14:paraId="33A2D96B" w14:textId="77777777" w:rsidR="00483DE3" w:rsidRPr="0048714D" w:rsidRDefault="00483DE3" w:rsidP="00982A73">
            <w:pPr>
              <w:widowControl/>
              <w:spacing w:line="240" w:lineRule="auto"/>
              <w:ind w:firstLineChars="0" w:firstLine="0"/>
              <w:rPr>
                <w:ins w:id="601" w:author="Windows 用户" w:date="2018-05-16T11:13:00Z"/>
                <w:rFonts w:ascii="宋体" w:hAnsi="宋体" w:cs="宋体"/>
                <w:color w:val="000000"/>
                <w:kern w:val="0"/>
                <w:sz w:val="18"/>
                <w:szCs w:val="18"/>
              </w:rPr>
            </w:pPr>
            <w:ins w:id="602" w:author="Windows 用户" w:date="2018-05-16T11:13:00Z">
              <w:r w:rsidRPr="0048714D">
                <w:rPr>
                  <w:rFonts w:ascii="宋体" w:hAnsi="宋体" w:cs="宋体"/>
                  <w:color w:val="000000"/>
                  <w:kern w:val="0"/>
                  <w:sz w:val="18"/>
                  <w:szCs w:val="18"/>
                </w:rPr>
                <w:t>3</w:t>
              </w:r>
            </w:ins>
          </w:p>
        </w:tc>
      </w:tr>
    </w:tbl>
    <w:p w14:paraId="485F0B32" w14:textId="1F8C9F3E" w:rsidR="00483DE3" w:rsidRDefault="00483DE3" w:rsidP="0041557A">
      <w:pPr>
        <w:ind w:firstLineChars="0" w:firstLine="0"/>
        <w:rPr>
          <w:ins w:id="603" w:author="Windows 用户" w:date="2018-05-16T11:23:00Z"/>
        </w:rPr>
      </w:pPr>
      <w:ins w:id="604" w:author="Windows 用户" w:date="2018-05-16T11:13:00Z">
        <w:r>
          <w:rPr>
            <w:rFonts w:hint="eastAsia"/>
          </w:rPr>
          <w:t>计费时长</w:t>
        </w:r>
        <w:r>
          <w:rPr>
            <w:rFonts w:hint="eastAsia"/>
          </w:rPr>
          <w:t>1</w:t>
        </w:r>
        <w:r>
          <w:t>3</w:t>
        </w:r>
        <w:r>
          <w:rPr>
            <w:rFonts w:hint="eastAsia"/>
          </w:rPr>
          <w:t>个</w:t>
        </w:r>
        <w:r>
          <w:rPr>
            <w:rFonts w:hint="eastAsia"/>
          </w:rPr>
          <w:t>6</w:t>
        </w:r>
        <w:r>
          <w:rPr>
            <w:rFonts w:hint="eastAsia"/>
          </w:rPr>
          <w:t>秒</w:t>
        </w:r>
      </w:ins>
      <w:ins w:id="605" w:author="Windows 用户" w:date="2018-05-16T11:21:00Z">
        <w:r>
          <w:rPr>
            <w:rFonts w:hint="eastAsia"/>
          </w:rPr>
          <w:t>，</w:t>
        </w:r>
        <w:r w:rsidR="00BD4352">
          <w:rPr>
            <w:rFonts w:hint="eastAsia"/>
          </w:rPr>
          <w:t>结算价格</w:t>
        </w:r>
        <w:r w:rsidR="00BD4352">
          <w:rPr>
            <w:rFonts w:hint="eastAsia"/>
          </w:rPr>
          <w:t>0.</w:t>
        </w:r>
        <w:r w:rsidR="00BD4352">
          <w:t>006*13=</w:t>
        </w:r>
      </w:ins>
      <w:ins w:id="606" w:author="Windows 用户" w:date="2018-05-16T11:22:00Z">
        <w:r w:rsidR="00BD4352">
          <w:t>0.078</w:t>
        </w:r>
      </w:ins>
      <w:ins w:id="607" w:author="Windows 用户" w:date="2018-05-16T11:33:00Z">
        <w:r w:rsidR="00590B00">
          <w:rPr>
            <w:rFonts w:hint="eastAsia"/>
          </w:rPr>
          <w:t>元</w:t>
        </w:r>
      </w:ins>
    </w:p>
    <w:p w14:paraId="0AA03F69" w14:textId="1B916576" w:rsidR="00BD4352" w:rsidRDefault="00BD4352" w:rsidP="0041557A">
      <w:pPr>
        <w:ind w:firstLineChars="0" w:firstLine="0"/>
        <w:rPr>
          <w:ins w:id="608" w:author="Windows 用户" w:date="2018-05-16T11:23:00Z"/>
        </w:rPr>
      </w:pPr>
      <w:ins w:id="609" w:author="Windows 用户" w:date="2018-05-16T11:23:00Z">
        <w:r>
          <w:sym w:font="Wingdings 2" w:char="F06B"/>
        </w:r>
        <w:r>
          <w:rPr>
            <w:rFonts w:hint="eastAsia"/>
          </w:rPr>
          <w:t>其他运营商拨打移动的汇接话单</w:t>
        </w:r>
      </w:ins>
    </w:p>
    <w:p w14:paraId="33EE2819" w14:textId="705D7626" w:rsidR="00BD4352" w:rsidRDefault="00BD4352" w:rsidP="0041557A">
      <w:pPr>
        <w:ind w:firstLineChars="0" w:firstLine="0"/>
        <w:rPr>
          <w:ins w:id="610" w:author="Windows 用户" w:date="2018-05-16T11:25:00Z"/>
        </w:rPr>
      </w:pPr>
      <w:ins w:id="611" w:author="Windows 用户" w:date="2018-05-16T11:27:00Z">
        <w:r w:rsidRPr="00BD4352">
          <w:t>Vo_HW_BIN_351_20180513_00004307_DECODE</w:t>
        </w:r>
        <w:r w:rsidRPr="00BD4352">
          <w:tab/>
          <w:t>03</w:t>
        </w:r>
        <w:r w:rsidRPr="00BD4352">
          <w:tab/>
          <w:t>03522028313</w:t>
        </w:r>
        <w:r w:rsidRPr="00BD4352">
          <w:tab/>
          <w:t>13653521391</w:t>
        </w:r>
        <w:r w:rsidRPr="00BD4352">
          <w:lastRenderedPageBreak/>
          <w:tab/>
          <w:t>20180513234940</w:t>
        </w:r>
        <w:r w:rsidRPr="00BD4352">
          <w:tab/>
          <w:t>92</w:t>
        </w:r>
        <w:r w:rsidRPr="00BD4352">
          <w:tab/>
          <w:t>13446797706</w:t>
        </w:r>
        <w:r w:rsidRPr="00BD4352">
          <w:tab/>
          <w:t>0048</w:t>
        </w:r>
        <w:r w:rsidRPr="00BD4352">
          <w:tab/>
          <w:t>72</w:t>
        </w:r>
        <w:r w:rsidRPr="00BD4352">
          <w:tab/>
          <w:t>0021</w:t>
        </w:r>
        <w:r w:rsidRPr="00BD4352">
          <w:tab/>
          <w:t>33</w:t>
        </w:r>
        <w:r w:rsidRPr="00BD4352">
          <w:tab/>
          <w:t>442216273</w:t>
        </w:r>
        <w:r w:rsidRPr="00BD4352">
          <w:tab/>
          <w:t>144</w:t>
        </w:r>
        <w:r w:rsidRPr="00BD4352">
          <w:tab/>
          <w:t>8613744346</w:t>
        </w:r>
      </w:ins>
    </w:p>
    <w:p w14:paraId="10660754" w14:textId="1B5DDB98" w:rsidR="00BD4352" w:rsidRDefault="00BD4352" w:rsidP="0041557A">
      <w:pPr>
        <w:ind w:firstLineChars="0" w:firstLine="0"/>
        <w:rPr>
          <w:ins w:id="612" w:author="Windows 用户" w:date="2018-05-16T11:25:00Z"/>
        </w:rPr>
      </w:pPr>
      <w:ins w:id="613" w:author="Windows 用户" w:date="2018-05-16T11:25:00Z">
        <w:r>
          <w:rPr>
            <w:rFonts w:hint="eastAsia"/>
          </w:rPr>
          <w:t>话单类型</w:t>
        </w:r>
        <w:r>
          <w:rPr>
            <w:rFonts w:hint="eastAsia"/>
          </w:rPr>
          <w:t>0</w:t>
        </w:r>
        <w:r>
          <w:t>3</w:t>
        </w:r>
        <w:r>
          <w:t>（</w:t>
        </w:r>
        <w:r>
          <w:rPr>
            <w:rFonts w:hint="eastAsia"/>
          </w:rPr>
          <w:t>汇接</w:t>
        </w:r>
        <w:r>
          <w:t>），</w:t>
        </w:r>
        <w:r>
          <w:rPr>
            <w:rFonts w:hint="eastAsia"/>
          </w:rPr>
          <w:t>入</w:t>
        </w:r>
        <w:r>
          <w:rPr>
            <w:rFonts w:hint="eastAsia"/>
          </w:rPr>
          <w:t>中继</w:t>
        </w:r>
        <w:r>
          <w:rPr>
            <w:rFonts w:hint="eastAsia"/>
          </w:rPr>
          <w:t>0</w:t>
        </w:r>
      </w:ins>
      <w:ins w:id="614" w:author="Windows 用户" w:date="2018-05-16T11:27:00Z">
        <w:r>
          <w:t>048</w:t>
        </w:r>
      </w:ins>
      <w:ins w:id="615" w:author="Windows 用户" w:date="2018-05-16T11:25:00Z">
        <w:r>
          <w:rPr>
            <w:rFonts w:hint="eastAsia"/>
          </w:rPr>
          <w:t>，对应中继信息如下</w:t>
        </w:r>
      </w:ins>
    </w:p>
    <w:p w14:paraId="52838AC1" w14:textId="33973A0C" w:rsidR="00BD4352" w:rsidRDefault="00BD4352" w:rsidP="0041557A">
      <w:pPr>
        <w:ind w:firstLineChars="0" w:firstLine="0"/>
        <w:rPr>
          <w:ins w:id="616" w:author="Windows 用户" w:date="2018-05-16T11:28:00Z"/>
        </w:rPr>
      </w:pPr>
      <w:ins w:id="617" w:author="Windows 用户" w:date="2018-05-16T11:28:00Z">
        <w:r w:rsidRPr="00BD4352">
          <w:t>8613744346</w:t>
        </w:r>
        <w:r w:rsidRPr="00BD4352">
          <w:tab/>
          <w:t>0048</w:t>
        </w:r>
        <w:r w:rsidRPr="00BD4352">
          <w:tab/>
          <w:t>1002</w:t>
        </w:r>
        <w:r w:rsidRPr="00BD4352">
          <w:tab/>
          <w:t>1001</w:t>
        </w:r>
        <w:r w:rsidRPr="00BD4352">
          <w:tab/>
          <w:t>352</w:t>
        </w:r>
        <w:r w:rsidRPr="00BD4352">
          <w:tab/>
          <w:t>4</w:t>
        </w:r>
        <w:r w:rsidRPr="00BD4352">
          <w:tab/>
          <w:t xml:space="preserve">20040101000000 </w:t>
        </w:r>
        <w:r w:rsidRPr="00BD4352">
          <w:tab/>
          <w:t>20500101000000</w:t>
        </w:r>
      </w:ins>
    </w:p>
    <w:p w14:paraId="4B9A9F3F" w14:textId="3A7773D2" w:rsidR="00BD4352" w:rsidRDefault="00BD4352" w:rsidP="0041557A">
      <w:pPr>
        <w:ind w:firstLineChars="0" w:firstLine="0"/>
        <w:rPr>
          <w:ins w:id="618" w:author="Windows 用户" w:date="2018-05-16T11:28:00Z"/>
        </w:rPr>
      </w:pPr>
      <w:ins w:id="619" w:author="Windows 用户" w:date="2018-05-16T11:28:00Z">
        <w:r>
          <w:t>1001</w:t>
        </w:r>
        <w:r>
          <w:rPr>
            <w:rFonts w:hint="eastAsia"/>
          </w:rPr>
          <w:t>指向运营商中国网通</w:t>
        </w:r>
      </w:ins>
    </w:p>
    <w:p w14:paraId="13A30FC4" w14:textId="04B5D19F" w:rsidR="00BD4352" w:rsidRDefault="00BD4352" w:rsidP="0041557A">
      <w:pPr>
        <w:ind w:firstLineChars="0" w:firstLine="0"/>
        <w:rPr>
          <w:ins w:id="620" w:author="Windows 用户" w:date="2018-05-16T11:30:00Z"/>
        </w:rPr>
      </w:pPr>
      <w:ins w:id="621" w:author="Windows 用户" w:date="2018-05-16T11:28:00Z">
        <w:r>
          <w:rPr>
            <w:rFonts w:hint="eastAsia"/>
          </w:rPr>
          <w:t>主叫号码</w:t>
        </w:r>
        <w:r w:rsidRPr="00BD4352">
          <w:t>03522028313</w:t>
        </w:r>
        <w:r>
          <w:t>（</w:t>
        </w:r>
        <w:r>
          <w:rPr>
            <w:rFonts w:hint="eastAsia"/>
          </w:rPr>
          <w:t>山西大同固话</w:t>
        </w:r>
        <w:r>
          <w:t>），</w:t>
        </w:r>
        <w:r>
          <w:rPr>
            <w:rFonts w:hint="eastAsia"/>
          </w:rPr>
          <w:t>被叫号码</w:t>
        </w:r>
      </w:ins>
      <w:ins w:id="622" w:author="Windows 用户" w:date="2018-05-16T11:29:00Z">
        <w:r w:rsidRPr="00BD4352">
          <w:t>13653521391</w:t>
        </w:r>
        <w:r>
          <w:rPr>
            <w:rFonts w:hint="eastAsia"/>
          </w:rPr>
          <w:t>（山西大同移动）</w:t>
        </w:r>
        <w:r>
          <w:rPr>
            <w:rFonts w:hint="eastAsia"/>
          </w:rPr>
          <w:t>，交换机</w:t>
        </w:r>
        <w:r w:rsidRPr="00BD4352">
          <w:t>8613744346</w:t>
        </w:r>
        <w:r>
          <w:t>（</w:t>
        </w:r>
      </w:ins>
      <w:ins w:id="623" w:author="Windows 用户" w:date="2018-05-16T11:30:00Z">
        <w:r>
          <w:rPr>
            <w:rFonts w:hint="eastAsia"/>
          </w:rPr>
          <w:t>山西大同</w:t>
        </w:r>
        <w:r>
          <w:t>）。</w:t>
        </w:r>
      </w:ins>
    </w:p>
    <w:p w14:paraId="4E376759" w14:textId="1A62FFCC" w:rsidR="00BD4352" w:rsidRDefault="00BD4352" w:rsidP="0041557A">
      <w:pPr>
        <w:ind w:firstLineChars="0" w:firstLine="0"/>
        <w:rPr>
          <w:ins w:id="624" w:author="Windows 用户" w:date="2018-05-16T11:31:00Z"/>
        </w:rPr>
      </w:pPr>
      <w:ins w:id="625" w:author="Windows 用户" w:date="2018-05-16T11:30:00Z">
        <w:r>
          <w:rPr>
            <w:rFonts w:hint="eastAsia"/>
          </w:rPr>
          <w:t>判断该话单为本地联通固话呼叫本地移动号码（非</w:t>
        </w:r>
        <w:r>
          <w:rPr>
            <w:rFonts w:hint="eastAsia"/>
          </w:rPr>
          <w:t>TD</w:t>
        </w:r>
        <w:r>
          <w:rPr>
            <w:rFonts w:hint="eastAsia"/>
          </w:rPr>
          <w:t>），通话时长</w:t>
        </w:r>
      </w:ins>
      <w:ins w:id="626" w:author="Windows 用户" w:date="2018-05-16T11:31:00Z">
        <w:r>
          <w:rPr>
            <w:rFonts w:hint="eastAsia"/>
          </w:rPr>
          <w:t>9</w:t>
        </w:r>
        <w:r>
          <w:t>2</w:t>
        </w:r>
        <w:r>
          <w:t>，</w:t>
        </w:r>
        <w:r>
          <w:rPr>
            <w:rFonts w:hint="eastAsia"/>
          </w:rPr>
          <w:t>匹配结算规则</w:t>
        </w:r>
      </w:ins>
    </w:p>
    <w:tbl>
      <w:tblPr>
        <w:tblW w:w="9663" w:type="dxa"/>
        <w:tblInd w:w="113" w:type="dxa"/>
        <w:tblLook w:val="04A0" w:firstRow="1" w:lastRow="0" w:firstColumn="1" w:lastColumn="0" w:noHBand="0" w:noVBand="1"/>
      </w:tblPr>
      <w:tblGrid>
        <w:gridCol w:w="2135"/>
        <w:gridCol w:w="790"/>
        <w:gridCol w:w="789"/>
        <w:gridCol w:w="842"/>
        <w:gridCol w:w="917"/>
        <w:gridCol w:w="3348"/>
        <w:gridCol w:w="842"/>
      </w:tblGrid>
      <w:tr w:rsidR="00590B00" w:rsidRPr="0048714D" w14:paraId="5702F2C6" w14:textId="77777777" w:rsidTr="00982A73">
        <w:trPr>
          <w:trHeight w:val="270"/>
          <w:ins w:id="627" w:author="Windows 用户" w:date="2018-05-16T11:32:00Z"/>
        </w:trPr>
        <w:tc>
          <w:tcPr>
            <w:tcW w:w="1918" w:type="dxa"/>
            <w:tcBorders>
              <w:top w:val="single" w:sz="4" w:space="0" w:color="auto"/>
              <w:left w:val="single" w:sz="4" w:space="0" w:color="auto"/>
              <w:bottom w:val="single" w:sz="4" w:space="0" w:color="auto"/>
              <w:right w:val="single" w:sz="4" w:space="0" w:color="auto"/>
            </w:tcBorders>
            <w:shd w:val="clear" w:color="auto" w:fill="auto"/>
            <w:vAlign w:val="center"/>
          </w:tcPr>
          <w:p w14:paraId="3474D081" w14:textId="77777777" w:rsidR="00590B00" w:rsidRPr="0048714D" w:rsidRDefault="00590B00" w:rsidP="00982A73">
            <w:pPr>
              <w:widowControl/>
              <w:spacing w:line="240" w:lineRule="auto"/>
              <w:ind w:firstLineChars="0" w:firstLine="0"/>
              <w:rPr>
                <w:ins w:id="628" w:author="Windows 用户" w:date="2018-05-16T11:32:00Z"/>
                <w:rFonts w:ascii="宋体" w:hAnsi="宋体" w:cs="宋体"/>
                <w:color w:val="000000"/>
                <w:kern w:val="0"/>
                <w:sz w:val="18"/>
                <w:szCs w:val="18"/>
              </w:rPr>
            </w:pPr>
            <w:ins w:id="629" w:author="Windows 用户" w:date="2018-05-16T11:32:00Z">
              <w:r w:rsidRPr="0048714D">
                <w:rPr>
                  <w:rFonts w:ascii="宋体" w:hAnsi="宋体" w:cs="宋体" w:hint="eastAsia"/>
                  <w:color w:val="000000"/>
                  <w:kern w:val="0"/>
                  <w:sz w:val="18"/>
                  <w:szCs w:val="18"/>
                </w:rPr>
                <w:t>本地联通固网呼叫本地移动用户（不含</w:t>
              </w:r>
              <w:r w:rsidRPr="0048714D">
                <w:rPr>
                  <w:rFonts w:ascii="宋体" w:hAnsi="宋体" w:cs="宋体"/>
                  <w:color w:val="000000"/>
                  <w:kern w:val="0"/>
                  <w:sz w:val="18"/>
                  <w:szCs w:val="18"/>
                </w:rPr>
                <w:t>TD）</w:t>
              </w:r>
            </w:ins>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06FB5A4" w14:textId="77777777" w:rsidR="00590B00" w:rsidRPr="0048714D" w:rsidRDefault="00590B00" w:rsidP="00982A73">
            <w:pPr>
              <w:widowControl/>
              <w:spacing w:line="240" w:lineRule="auto"/>
              <w:ind w:firstLineChars="0" w:firstLine="0"/>
              <w:rPr>
                <w:ins w:id="630" w:author="Windows 用户" w:date="2018-05-16T11:32:00Z"/>
                <w:rFonts w:ascii="宋体" w:hAnsi="宋体" w:cs="宋体"/>
                <w:color w:val="000000"/>
                <w:kern w:val="0"/>
                <w:sz w:val="18"/>
                <w:szCs w:val="18"/>
              </w:rPr>
            </w:pPr>
            <w:ins w:id="631" w:author="Windows 用户" w:date="2018-05-16T11:32:00Z">
              <w:r w:rsidRPr="0048714D">
                <w:rPr>
                  <w:rFonts w:ascii="宋体" w:hAnsi="宋体" w:cs="宋体" w:hint="eastAsia"/>
                  <w:color w:val="000000"/>
                  <w:kern w:val="0"/>
                  <w:sz w:val="18"/>
                  <w:szCs w:val="18"/>
                </w:rPr>
                <w:t>移动</w:t>
              </w:r>
            </w:ins>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89800B6" w14:textId="77777777" w:rsidR="00590B00" w:rsidRPr="0048714D" w:rsidRDefault="00590B00" w:rsidP="00982A73">
            <w:pPr>
              <w:widowControl/>
              <w:spacing w:line="240" w:lineRule="auto"/>
              <w:ind w:firstLineChars="0" w:firstLine="0"/>
              <w:rPr>
                <w:ins w:id="632" w:author="Windows 用户" w:date="2018-05-16T11:32:00Z"/>
                <w:rFonts w:ascii="宋体" w:hAnsi="宋体" w:cs="宋体"/>
                <w:color w:val="000000"/>
                <w:kern w:val="0"/>
                <w:sz w:val="18"/>
                <w:szCs w:val="18"/>
              </w:rPr>
            </w:pPr>
            <w:ins w:id="633" w:author="Windows 用户" w:date="2018-05-16T11:32:00Z">
              <w:r w:rsidRPr="0048714D">
                <w:rPr>
                  <w:rFonts w:ascii="宋体" w:hAnsi="宋体" w:cs="宋体" w:hint="eastAsia"/>
                  <w:color w:val="000000"/>
                  <w:kern w:val="0"/>
                  <w:sz w:val="18"/>
                  <w:szCs w:val="18"/>
                </w:rPr>
                <w:t>联通</w:t>
              </w:r>
            </w:ins>
          </w:p>
        </w:tc>
        <w:tc>
          <w:tcPr>
            <w:tcW w:w="756" w:type="dxa"/>
            <w:tcBorders>
              <w:top w:val="single" w:sz="4" w:space="0" w:color="auto"/>
              <w:left w:val="nil"/>
              <w:bottom w:val="single" w:sz="4" w:space="0" w:color="auto"/>
              <w:right w:val="single" w:sz="4" w:space="0" w:color="auto"/>
            </w:tcBorders>
            <w:shd w:val="clear" w:color="auto" w:fill="auto"/>
            <w:noWrap/>
            <w:vAlign w:val="center"/>
          </w:tcPr>
          <w:p w14:paraId="5A601F6E" w14:textId="77777777" w:rsidR="00590B00" w:rsidRPr="0048714D" w:rsidRDefault="00590B00" w:rsidP="00982A73">
            <w:pPr>
              <w:widowControl/>
              <w:spacing w:line="240" w:lineRule="auto"/>
              <w:ind w:firstLineChars="0" w:firstLine="0"/>
              <w:rPr>
                <w:ins w:id="634" w:author="Windows 用户" w:date="2018-05-16T11:32:00Z"/>
                <w:rFonts w:ascii="宋体" w:hAnsi="宋体" w:cs="宋体"/>
                <w:color w:val="000000"/>
                <w:kern w:val="0"/>
                <w:sz w:val="18"/>
                <w:szCs w:val="18"/>
              </w:rPr>
            </w:pPr>
            <w:ins w:id="635" w:author="Windows 用户" w:date="2018-05-16T11:32:00Z">
              <w:r w:rsidRPr="0048714D">
                <w:rPr>
                  <w:rFonts w:ascii="宋体" w:hAnsi="宋体" w:cs="宋体"/>
                  <w:color w:val="000000"/>
                  <w:kern w:val="0"/>
                  <w:sz w:val="18"/>
                  <w:szCs w:val="18"/>
                </w:rPr>
                <w:t>0.001</w:t>
              </w:r>
            </w:ins>
          </w:p>
        </w:tc>
        <w:tc>
          <w:tcPr>
            <w:tcW w:w="823" w:type="dxa"/>
            <w:tcBorders>
              <w:top w:val="single" w:sz="4" w:space="0" w:color="auto"/>
              <w:left w:val="nil"/>
              <w:bottom w:val="single" w:sz="4" w:space="0" w:color="auto"/>
              <w:right w:val="single" w:sz="4" w:space="0" w:color="auto"/>
            </w:tcBorders>
            <w:shd w:val="clear" w:color="auto" w:fill="auto"/>
            <w:noWrap/>
            <w:vAlign w:val="center"/>
          </w:tcPr>
          <w:p w14:paraId="34A2B80C" w14:textId="77777777" w:rsidR="00590B00" w:rsidRPr="0048714D" w:rsidRDefault="00590B00" w:rsidP="00982A73">
            <w:pPr>
              <w:widowControl/>
              <w:spacing w:line="240" w:lineRule="auto"/>
              <w:ind w:firstLineChars="0" w:firstLine="0"/>
              <w:rPr>
                <w:ins w:id="636" w:author="Windows 用户" w:date="2018-05-16T11:32:00Z"/>
                <w:rFonts w:ascii="宋体" w:hAnsi="宋体" w:cs="宋体"/>
                <w:color w:val="000000"/>
                <w:kern w:val="0"/>
                <w:sz w:val="18"/>
                <w:szCs w:val="18"/>
              </w:rPr>
            </w:pPr>
            <w:ins w:id="637" w:author="Windows 用户" w:date="2018-05-16T11:32:00Z">
              <w:r w:rsidRPr="0048714D">
                <w:rPr>
                  <w:rFonts w:ascii="宋体" w:hAnsi="宋体" w:cs="宋体"/>
                  <w:color w:val="000000"/>
                  <w:kern w:val="0"/>
                  <w:sz w:val="18"/>
                  <w:szCs w:val="18"/>
                </w:rPr>
                <w:t>1分钟</w:t>
              </w:r>
            </w:ins>
          </w:p>
        </w:tc>
        <w:tc>
          <w:tcPr>
            <w:tcW w:w="3006" w:type="dxa"/>
            <w:tcBorders>
              <w:top w:val="single" w:sz="4" w:space="0" w:color="auto"/>
              <w:left w:val="nil"/>
              <w:bottom w:val="single" w:sz="4" w:space="0" w:color="auto"/>
              <w:right w:val="single" w:sz="4" w:space="0" w:color="auto"/>
            </w:tcBorders>
            <w:vAlign w:val="center"/>
          </w:tcPr>
          <w:p w14:paraId="617B6C37" w14:textId="77777777" w:rsidR="00590B00" w:rsidRPr="0048714D" w:rsidRDefault="00590B00" w:rsidP="00982A73">
            <w:pPr>
              <w:widowControl/>
              <w:spacing w:line="240" w:lineRule="auto"/>
              <w:ind w:firstLineChars="0" w:firstLine="0"/>
              <w:rPr>
                <w:ins w:id="638" w:author="Windows 用户" w:date="2018-05-16T11:32:00Z"/>
                <w:rFonts w:ascii="宋体" w:hAnsi="宋体" w:cs="宋体"/>
                <w:color w:val="000000"/>
                <w:kern w:val="0"/>
                <w:sz w:val="18"/>
                <w:szCs w:val="18"/>
              </w:rPr>
            </w:pPr>
            <w:ins w:id="639" w:author="Windows 用户" w:date="2018-05-16T11:32:00Z">
              <w:r w:rsidRPr="0048714D">
                <w:rPr>
                  <w:rFonts w:ascii="宋体" w:hAnsi="宋体" w:cs="宋体" w:hint="eastAsia"/>
                  <w:color w:val="000000"/>
                  <w:kern w:val="0"/>
                  <w:sz w:val="18"/>
                  <w:szCs w:val="18"/>
                </w:rPr>
                <w:t>主叫：联通固网号码，非长途，非</w:t>
              </w:r>
              <w:r w:rsidRPr="0048714D">
                <w:rPr>
                  <w:rFonts w:ascii="宋体" w:hAnsi="宋体" w:cs="宋体"/>
                  <w:color w:val="000000"/>
                  <w:kern w:val="0"/>
                  <w:sz w:val="18"/>
                  <w:szCs w:val="18"/>
                </w:rPr>
                <w:t>IP接入</w:t>
              </w:r>
            </w:ins>
          </w:p>
          <w:p w14:paraId="56F35B3C" w14:textId="77777777" w:rsidR="00590B00" w:rsidRPr="0048714D" w:rsidRDefault="00590B00" w:rsidP="00982A73">
            <w:pPr>
              <w:widowControl/>
              <w:spacing w:line="240" w:lineRule="auto"/>
              <w:ind w:firstLineChars="0" w:firstLine="0"/>
              <w:rPr>
                <w:ins w:id="640" w:author="Windows 用户" w:date="2018-05-16T11:32:00Z"/>
                <w:rFonts w:ascii="宋体" w:hAnsi="宋体" w:cs="宋体"/>
                <w:color w:val="000000"/>
                <w:kern w:val="0"/>
                <w:sz w:val="18"/>
                <w:szCs w:val="18"/>
              </w:rPr>
            </w:pPr>
            <w:ins w:id="641" w:author="Windows 用户" w:date="2018-05-16T11:32:00Z">
              <w:r w:rsidRPr="0048714D">
                <w:rPr>
                  <w:rFonts w:ascii="宋体" w:hAnsi="宋体" w:cs="宋体" w:hint="eastAsia"/>
                  <w:color w:val="000000"/>
                  <w:kern w:val="0"/>
                  <w:sz w:val="18"/>
                  <w:szCs w:val="18"/>
                </w:rPr>
                <w:t>被叫：移动手机号码（不含</w:t>
              </w:r>
              <w:r w:rsidRPr="0048714D">
                <w:rPr>
                  <w:rFonts w:ascii="宋体" w:hAnsi="宋体" w:cs="宋体"/>
                  <w:color w:val="000000"/>
                  <w:kern w:val="0"/>
                  <w:sz w:val="18"/>
                  <w:szCs w:val="18"/>
                </w:rPr>
                <w:t>TD），</w:t>
              </w:r>
              <w:r w:rsidRPr="0048714D">
                <w:rPr>
                  <w:rFonts w:ascii="宋体" w:hAnsi="宋体" w:cs="宋体" w:hint="eastAsia"/>
                  <w:color w:val="000000"/>
                  <w:kern w:val="0"/>
                  <w:sz w:val="18"/>
                  <w:szCs w:val="18"/>
                </w:rPr>
                <w:t>非</w:t>
              </w:r>
              <w:r w:rsidRPr="0048714D">
                <w:rPr>
                  <w:rFonts w:ascii="宋体" w:hAnsi="宋体" w:cs="宋体"/>
                  <w:color w:val="000000"/>
                  <w:kern w:val="0"/>
                  <w:sz w:val="18"/>
                  <w:szCs w:val="18"/>
                </w:rPr>
                <w:t>长途，非IP接入</w:t>
              </w:r>
            </w:ins>
          </w:p>
          <w:p w14:paraId="51000428" w14:textId="77777777" w:rsidR="00590B00" w:rsidRPr="0048714D" w:rsidRDefault="00590B00" w:rsidP="00982A73">
            <w:pPr>
              <w:widowControl/>
              <w:spacing w:line="240" w:lineRule="auto"/>
              <w:ind w:firstLineChars="0" w:firstLine="0"/>
              <w:rPr>
                <w:ins w:id="642" w:author="Windows 用户" w:date="2018-05-16T11:32:00Z"/>
                <w:rFonts w:ascii="宋体" w:hAnsi="宋体" w:cs="宋体"/>
                <w:color w:val="000000"/>
                <w:kern w:val="0"/>
                <w:sz w:val="18"/>
                <w:szCs w:val="18"/>
              </w:rPr>
            </w:pPr>
            <w:ins w:id="643" w:author="Windows 用户" w:date="2018-05-16T11:32:00Z">
              <w:r w:rsidRPr="0048714D">
                <w:rPr>
                  <w:rFonts w:ascii="宋体" w:hAnsi="宋体" w:cs="宋体" w:hint="eastAsia"/>
                  <w:color w:val="000000"/>
                  <w:kern w:val="0"/>
                  <w:sz w:val="18"/>
                  <w:szCs w:val="18"/>
                </w:rPr>
                <w:t>中继：移动、联通</w:t>
              </w:r>
            </w:ins>
          </w:p>
        </w:tc>
        <w:tc>
          <w:tcPr>
            <w:tcW w:w="756" w:type="dxa"/>
            <w:tcBorders>
              <w:top w:val="single" w:sz="4" w:space="0" w:color="auto"/>
              <w:left w:val="nil"/>
              <w:bottom w:val="single" w:sz="4" w:space="0" w:color="auto"/>
              <w:right w:val="single" w:sz="4" w:space="0" w:color="auto"/>
            </w:tcBorders>
            <w:vAlign w:val="center"/>
          </w:tcPr>
          <w:p w14:paraId="08AC59F0" w14:textId="77777777" w:rsidR="00590B00" w:rsidRPr="0048714D" w:rsidRDefault="00590B00" w:rsidP="00982A73">
            <w:pPr>
              <w:widowControl/>
              <w:spacing w:line="240" w:lineRule="auto"/>
              <w:ind w:firstLineChars="0" w:firstLine="0"/>
              <w:rPr>
                <w:ins w:id="644" w:author="Windows 用户" w:date="2018-05-16T11:32:00Z"/>
                <w:rFonts w:ascii="宋体" w:hAnsi="宋体" w:cs="宋体"/>
                <w:color w:val="000000"/>
                <w:kern w:val="0"/>
                <w:sz w:val="18"/>
                <w:szCs w:val="18"/>
              </w:rPr>
            </w:pPr>
            <w:ins w:id="645" w:author="Windows 用户" w:date="2018-05-16T11:32:00Z">
              <w:r w:rsidRPr="0048714D">
                <w:rPr>
                  <w:rFonts w:ascii="宋体" w:hAnsi="宋体" w:cs="宋体"/>
                  <w:color w:val="000000"/>
                  <w:kern w:val="0"/>
                  <w:sz w:val="18"/>
                  <w:szCs w:val="18"/>
                </w:rPr>
                <w:t>12</w:t>
              </w:r>
            </w:ins>
          </w:p>
        </w:tc>
      </w:tr>
    </w:tbl>
    <w:p w14:paraId="62FBF625" w14:textId="48322488" w:rsidR="00BD4352" w:rsidRDefault="00590B00" w:rsidP="0041557A">
      <w:pPr>
        <w:ind w:firstLineChars="0" w:firstLine="0"/>
        <w:rPr>
          <w:ins w:id="646" w:author="Windows 用户" w:date="2018-05-16T11:32:00Z"/>
        </w:rPr>
      </w:pPr>
      <w:ins w:id="647" w:author="Windows 用户" w:date="2018-05-16T11:32:00Z">
        <w:r>
          <w:rPr>
            <w:rFonts w:hint="eastAsia"/>
          </w:rPr>
          <w:t>计费时长</w:t>
        </w:r>
        <w:r>
          <w:rPr>
            <w:rFonts w:hint="eastAsia"/>
          </w:rPr>
          <w:t>2</w:t>
        </w:r>
        <w:r>
          <w:rPr>
            <w:rFonts w:hint="eastAsia"/>
          </w:rPr>
          <w:t>分钟，结算价格</w:t>
        </w:r>
        <w:r>
          <w:rPr>
            <w:rFonts w:hint="eastAsia"/>
          </w:rPr>
          <w:t>0.</w:t>
        </w:r>
        <w:r>
          <w:t>001*2=0.002</w:t>
        </w:r>
        <w:r>
          <w:rPr>
            <w:rFonts w:hint="eastAsia"/>
          </w:rPr>
          <w:t>元</w:t>
        </w:r>
      </w:ins>
    </w:p>
    <w:p w14:paraId="154CB43C" w14:textId="77777777" w:rsidR="00590B00" w:rsidRPr="00BD4352" w:rsidRDefault="00590B00" w:rsidP="0041557A">
      <w:pPr>
        <w:ind w:firstLineChars="0" w:firstLine="0"/>
        <w:rPr>
          <w:ins w:id="648" w:author="Windows 用户" w:date="2018-05-16T10:23:00Z"/>
          <w:rFonts w:hint="eastAsia"/>
        </w:rPr>
      </w:pPr>
    </w:p>
    <w:p w14:paraId="75D93AE1" w14:textId="31400187" w:rsidR="00FA6AD6" w:rsidRPr="0048714D" w:rsidRDefault="00FA6AD6" w:rsidP="00FA6AD6">
      <w:pPr>
        <w:ind w:firstLineChars="0" w:firstLine="0"/>
        <w:rPr>
          <w:moveTo w:id="649" w:author="Windows 用户" w:date="2018-05-16T10:23:00Z"/>
        </w:rPr>
      </w:pPr>
      <w:moveToRangeStart w:id="650" w:author="Windows 用户" w:date="2018-05-16T10:23:00Z" w:name="move514229535"/>
      <w:moveTo w:id="651" w:author="Windows 用户" w:date="2018-05-16T10:23:00Z">
        <w:r w:rsidRPr="0048714D">
          <w:rPr>
            <w:rFonts w:hint="eastAsia"/>
          </w:rPr>
          <w:t>山西小结：使用本局</w:t>
        </w:r>
        <w:r w:rsidRPr="0048714D">
          <w:t>MSC</w:t>
        </w:r>
        <w:r w:rsidRPr="0048714D">
          <w:rPr>
            <w:rFonts w:hint="eastAsia"/>
          </w:rPr>
          <w:t>号码、入中继群号、出中继群号去公参匹配，若为移动发起话单，一般出中继群号指明对方运营商，入中继群号为移动；若为移动落地话单，一般入中继群号指明对方运营商，出中继群号为移动。</w:t>
        </w:r>
      </w:moveTo>
      <w:ins w:id="652" w:author="Windows 用户" w:date="2018-05-16T11:33:00Z">
        <w:r w:rsidR="00590B00">
          <w:rPr>
            <w:rFonts w:hint="eastAsia"/>
          </w:rPr>
          <w:t>若为</w:t>
        </w:r>
      </w:ins>
      <w:ins w:id="653" w:author="Windows 用户" w:date="2018-05-16T11:34:00Z">
        <w:r w:rsidR="00590B00">
          <w:rPr>
            <w:rFonts w:hint="eastAsia"/>
          </w:rPr>
          <w:t>汇接</w:t>
        </w:r>
      </w:ins>
      <w:ins w:id="654" w:author="Windows 用户" w:date="2018-05-16T11:33:00Z">
        <w:r w:rsidR="00590B00">
          <w:rPr>
            <w:rFonts w:hint="eastAsia"/>
          </w:rPr>
          <w:t>话单，判断出、入中继</w:t>
        </w:r>
      </w:ins>
      <w:ins w:id="655" w:author="Windows 用户" w:date="2018-05-16T11:34:00Z">
        <w:r w:rsidR="00590B00">
          <w:rPr>
            <w:rFonts w:hint="eastAsia"/>
          </w:rPr>
          <w:t>，若出中继指向对方，则为移动发起的汇接话单；若入中继指向对方，则为移动落地的汇接话单</w:t>
        </w:r>
      </w:ins>
      <w:ins w:id="656" w:author="Windows 用户" w:date="2018-05-16T11:36:00Z">
        <w:r w:rsidR="00590B00">
          <w:rPr>
            <w:rFonts w:hint="eastAsia"/>
          </w:rPr>
          <w:t>。</w:t>
        </w:r>
      </w:ins>
      <w:moveTo w:id="657" w:author="Windows 用户" w:date="2018-05-16T10:23:00Z">
        <w:r w:rsidRPr="0048714D">
          <w:rPr>
            <w:rFonts w:hint="eastAsia"/>
          </w:rPr>
          <w:t>注：</w:t>
        </w:r>
        <w:r w:rsidRPr="0048714D">
          <w:t>1001</w:t>
        </w:r>
        <w:r w:rsidRPr="0048714D">
          <w:rPr>
            <w:rFonts w:hint="eastAsia"/>
          </w:rPr>
          <w:t>网通，</w:t>
        </w:r>
        <w:r w:rsidRPr="0048714D">
          <w:t>1002</w:t>
        </w:r>
        <w:r w:rsidRPr="0048714D">
          <w:rPr>
            <w:rFonts w:hint="eastAsia"/>
          </w:rPr>
          <w:t>移动，</w:t>
        </w:r>
        <w:r w:rsidRPr="0048714D">
          <w:t>1003</w:t>
        </w:r>
        <w:r w:rsidRPr="0048714D">
          <w:rPr>
            <w:rFonts w:hint="eastAsia"/>
          </w:rPr>
          <w:t>联通，</w:t>
        </w:r>
        <w:r w:rsidRPr="0048714D">
          <w:t>1004</w:t>
        </w:r>
        <w:r w:rsidRPr="0048714D">
          <w:rPr>
            <w:rFonts w:hint="eastAsia"/>
          </w:rPr>
          <w:t>铁通，</w:t>
        </w:r>
        <w:r w:rsidRPr="0048714D">
          <w:t>1005</w:t>
        </w:r>
        <w:r w:rsidRPr="0048714D">
          <w:rPr>
            <w:rFonts w:hint="eastAsia"/>
          </w:rPr>
          <w:t>电信。</w:t>
        </w:r>
      </w:moveTo>
    </w:p>
    <w:moveToRangeEnd w:id="650"/>
    <w:p w14:paraId="7071930D" w14:textId="77777777" w:rsidR="00FA6AD6" w:rsidRDefault="00FA6AD6" w:rsidP="0041557A">
      <w:pPr>
        <w:ind w:firstLineChars="0" w:firstLine="0"/>
        <w:rPr>
          <w:ins w:id="658" w:author="Windows 用户" w:date="2018-05-16T10:23:00Z"/>
        </w:rPr>
      </w:pPr>
    </w:p>
    <w:p w14:paraId="502350A2" w14:textId="77777777" w:rsidR="00FA6AD6" w:rsidRPr="0048714D" w:rsidRDefault="00FA6AD6" w:rsidP="0041557A">
      <w:pPr>
        <w:ind w:firstLineChars="0" w:firstLine="0"/>
        <w:rPr>
          <w:rFonts w:hint="eastAsia"/>
        </w:rPr>
      </w:pPr>
    </w:p>
    <w:p w14:paraId="0AF7900B" w14:textId="1410A0D6" w:rsidR="00FC6592" w:rsidRPr="0048714D" w:rsidRDefault="00FA6AD6" w:rsidP="00FA6AD6">
      <w:pPr>
        <w:ind w:firstLineChars="0" w:firstLine="0"/>
        <w:pPrChange w:id="659" w:author="Windows 用户" w:date="2018-05-16T10:23:00Z">
          <w:pPr>
            <w:pStyle w:val="af5"/>
            <w:numPr>
              <w:numId w:val="15"/>
            </w:numPr>
            <w:ind w:left="420" w:hanging="420"/>
          </w:pPr>
        </w:pPrChange>
      </w:pPr>
      <w:ins w:id="660" w:author="Windows 用户" w:date="2018-05-16T10:23:00Z">
        <w:r>
          <w:rPr>
            <w:rFonts w:hint="eastAsia"/>
          </w:rPr>
          <w:t>5</w:t>
        </w:r>
        <w:r>
          <w:rPr>
            <w:rFonts w:hint="eastAsia"/>
          </w:rPr>
          <w:t>）</w:t>
        </w:r>
      </w:ins>
      <w:r w:rsidR="00FC6592" w:rsidRPr="0048714D">
        <w:rPr>
          <w:rFonts w:hint="eastAsia"/>
        </w:rPr>
        <w:t>湖南省网间语音话单</w:t>
      </w:r>
      <w:r w:rsidR="00546E68" w:rsidRPr="0048714D">
        <w:rPr>
          <w:rFonts w:hint="eastAsia"/>
        </w:rPr>
        <w:t>（移动落地话单）</w:t>
      </w:r>
      <w:r w:rsidR="00FC6592" w:rsidRPr="0048714D">
        <w:rPr>
          <w:rFonts w:hint="eastAsia"/>
        </w:rPr>
        <w:t>：</w:t>
      </w:r>
    </w:p>
    <w:p w14:paraId="565DA20E" w14:textId="77777777" w:rsidR="00546E68" w:rsidRPr="0048714D" w:rsidRDefault="00546E68" w:rsidP="0041557A">
      <w:pPr>
        <w:ind w:firstLineChars="0" w:firstLine="0"/>
      </w:pPr>
      <w:r w:rsidRPr="0048714D">
        <w:t>02E1070B0A0A3805210B13055087971FFFFFFFFFFFFF010882612100FFFFFFFFFFFFFFFFFFFFFFFFFFFFFFFFFFFFFFFFFFFFFFFFFFFFFFFFFFFFFFFFFFFFFFFFFFFFFFFFFFFFFFFFFFFFFFFFFFFFFFFFFFFF75027302EF000000FDDE1103000090008613747847FFFFFFFFF</w:t>
      </w:r>
      <w:r w:rsidRPr="0048714D">
        <w:lastRenderedPageBreak/>
        <w:t>FFFFFFFFFFFFF</w:t>
      </w:r>
    </w:p>
    <w:p w14:paraId="611EC56E" w14:textId="77777777" w:rsidR="00546E68" w:rsidRPr="0048714D" w:rsidRDefault="00546E68" w:rsidP="0041557A">
      <w:pPr>
        <w:ind w:firstLineChars="0" w:firstLine="0"/>
      </w:pPr>
      <w:r w:rsidRPr="0048714D">
        <w:rPr>
          <w:rFonts w:hint="eastAsia"/>
        </w:rPr>
        <w:t>话单类型</w:t>
      </w:r>
      <w:r w:rsidRPr="0048714D">
        <w:t>02</w:t>
      </w:r>
      <w:r w:rsidRPr="0048714D">
        <w:rPr>
          <w:rFonts w:hint="eastAsia"/>
        </w:rPr>
        <w:t>（</w:t>
      </w:r>
      <w:r w:rsidRPr="0048714D">
        <w:t>02</w:t>
      </w:r>
      <w:r w:rsidRPr="0048714D">
        <w:rPr>
          <w:rFonts w:hint="eastAsia"/>
        </w:rPr>
        <w:t>）表示漫游话单，即移动落地话单。主叫号码</w:t>
      </w:r>
      <w:r w:rsidRPr="0048714D">
        <w:t>13055087971</w:t>
      </w:r>
      <w:r w:rsidRPr="0048714D">
        <w:rPr>
          <w:rFonts w:hint="eastAsia"/>
        </w:rPr>
        <w:t>（湖南岳阳联通），被叫号码</w:t>
      </w:r>
      <w:r w:rsidR="00E661FF" w:rsidRPr="0048714D">
        <w:t>82612100</w:t>
      </w:r>
      <w:r w:rsidRPr="0048714D">
        <w:rPr>
          <w:rFonts w:hint="eastAsia"/>
        </w:rPr>
        <w:t>（</w:t>
      </w:r>
      <w:r w:rsidR="00E661FF" w:rsidRPr="0048714D">
        <w:rPr>
          <w:rFonts w:hint="eastAsia"/>
        </w:rPr>
        <w:t>固话</w:t>
      </w:r>
      <w:r w:rsidRPr="0048714D">
        <w:rPr>
          <w:rFonts w:hint="eastAsia"/>
        </w:rPr>
        <w:t>）</w:t>
      </w:r>
      <w:r w:rsidR="00E661FF" w:rsidRPr="0048714D">
        <w:rPr>
          <w:rFonts w:hint="eastAsia"/>
        </w:rPr>
        <w:t>，本局</w:t>
      </w:r>
      <w:r w:rsidR="00E661FF" w:rsidRPr="0048714D">
        <w:t>MSC</w:t>
      </w:r>
      <w:r w:rsidR="00E661FF" w:rsidRPr="0048714D">
        <w:rPr>
          <w:rFonts w:hint="eastAsia"/>
        </w:rPr>
        <w:t>号码</w:t>
      </w:r>
      <w:r w:rsidR="00E661FF" w:rsidRPr="0048714D">
        <w:t>13747847</w:t>
      </w:r>
      <w:r w:rsidR="00E661FF" w:rsidRPr="0048714D">
        <w:rPr>
          <w:rFonts w:hint="eastAsia"/>
        </w:rPr>
        <w:t>，入中继群号</w:t>
      </w:r>
      <w:r w:rsidR="00E661FF" w:rsidRPr="0048714D">
        <w:t>0275</w:t>
      </w:r>
      <w:r w:rsidR="00E661FF" w:rsidRPr="0048714D">
        <w:rPr>
          <w:rFonts w:hint="eastAsia"/>
        </w:rPr>
        <w:t>，出中继群号</w:t>
      </w:r>
      <w:r w:rsidR="00E661FF" w:rsidRPr="0048714D">
        <w:t>0273</w:t>
      </w:r>
      <w:r w:rsidR="00E661FF" w:rsidRPr="0048714D">
        <w:rPr>
          <w:rFonts w:hint="eastAsia"/>
        </w:rPr>
        <w:t>，匹配中继信息</w:t>
      </w:r>
    </w:p>
    <w:p w14:paraId="7488FEB3" w14:textId="77777777" w:rsidR="00E661FF" w:rsidRPr="0048714D" w:rsidRDefault="00E661FF" w:rsidP="0041557A">
      <w:pPr>
        <w:ind w:firstLineChars="0" w:firstLine="0"/>
      </w:pPr>
      <w:r w:rsidRPr="0048714D">
        <w:t>0731</w:t>
      </w:r>
      <w:r w:rsidRPr="0048714D">
        <w:tab/>
        <w:t>8613747847</w:t>
      </w:r>
      <w:r w:rsidRPr="0048714D">
        <w:tab/>
        <w:t>315</w:t>
      </w:r>
      <w:r w:rsidRPr="0048714D">
        <w:tab/>
        <w:t>0275</w:t>
      </w:r>
      <w:r w:rsidRPr="0048714D">
        <w:tab/>
        <w:t>0</w:t>
      </w:r>
      <w:r w:rsidRPr="0048714D">
        <w:tab/>
        <w:t>8</w:t>
      </w:r>
      <w:r w:rsidRPr="0048714D">
        <w:tab/>
        <w:t>0731</w:t>
      </w:r>
      <w:r w:rsidRPr="0048714D">
        <w:tab/>
        <w:t>-</w:t>
      </w:r>
      <w:r w:rsidRPr="0048714D">
        <w:tab/>
        <w:t>20170928000000</w:t>
      </w:r>
      <w:r w:rsidRPr="0048714D">
        <w:tab/>
        <w:t>21000101000000</w:t>
      </w:r>
      <w:r w:rsidRPr="0048714D">
        <w:tab/>
        <w:t>8</w:t>
      </w:r>
      <w:r w:rsidRPr="0048714D">
        <w:tab/>
        <w:t>13</w:t>
      </w:r>
      <w:r w:rsidRPr="0048714D">
        <w:tab/>
        <w:t>2</w:t>
      </w:r>
      <w:r w:rsidRPr="0048714D">
        <w:tab/>
        <w:t>1</w:t>
      </w:r>
      <w:r w:rsidRPr="0048714D">
        <w:tab/>
      </w:r>
      <w:r w:rsidRPr="0048714D">
        <w:rPr>
          <w:rFonts w:hint="eastAsia"/>
        </w:rPr>
        <w:t>联通</w:t>
      </w:r>
      <w:r w:rsidRPr="0048714D">
        <w:t>GSM</w:t>
      </w:r>
    </w:p>
    <w:p w14:paraId="46A00EE4" w14:textId="77777777" w:rsidR="0037678A" w:rsidRPr="0048714D" w:rsidRDefault="0037678A" w:rsidP="0041557A">
      <w:pPr>
        <w:ind w:firstLineChars="0" w:firstLine="0"/>
      </w:pPr>
      <w:r w:rsidRPr="0048714D">
        <w:t>0731</w:t>
      </w:r>
      <w:r w:rsidRPr="0048714D">
        <w:tab/>
        <w:t>8613747847</w:t>
      </w:r>
      <w:r w:rsidRPr="0048714D">
        <w:tab/>
        <w:t>315</w:t>
      </w:r>
      <w:r w:rsidRPr="0048714D">
        <w:tab/>
        <w:t>0273</w:t>
      </w:r>
      <w:r w:rsidRPr="0048714D">
        <w:tab/>
        <w:t>0</w:t>
      </w:r>
      <w:r w:rsidRPr="0048714D">
        <w:tab/>
        <w:t>7</w:t>
      </w:r>
      <w:r w:rsidRPr="0048714D">
        <w:tab/>
        <w:t>0731</w:t>
      </w:r>
      <w:r w:rsidRPr="0048714D">
        <w:tab/>
        <w:t>-</w:t>
      </w:r>
      <w:r w:rsidRPr="0048714D">
        <w:tab/>
        <w:t>20170928000000</w:t>
      </w:r>
      <w:r w:rsidRPr="0048714D">
        <w:tab/>
        <w:t>21000101000000</w:t>
      </w:r>
      <w:r w:rsidRPr="0048714D">
        <w:tab/>
        <w:t>7</w:t>
      </w:r>
      <w:r w:rsidRPr="0048714D">
        <w:tab/>
        <w:t>14</w:t>
      </w:r>
      <w:r w:rsidRPr="0048714D">
        <w:tab/>
        <w:t>1</w:t>
      </w:r>
      <w:r w:rsidRPr="0048714D">
        <w:tab/>
        <w:t>1</w:t>
      </w:r>
      <w:r w:rsidRPr="0048714D">
        <w:tab/>
      </w:r>
      <w:r w:rsidRPr="0048714D">
        <w:rPr>
          <w:rFonts w:hint="eastAsia"/>
        </w:rPr>
        <w:t>铁通</w:t>
      </w:r>
      <w:r w:rsidRPr="0048714D">
        <w:t>PSTN</w:t>
      </w:r>
    </w:p>
    <w:p w14:paraId="05681008" w14:textId="77777777" w:rsidR="00AC5D6A" w:rsidRPr="0048714D" w:rsidRDefault="00AC5D6A" w:rsidP="0041557A">
      <w:pPr>
        <w:ind w:firstLineChars="0" w:firstLine="0"/>
      </w:pPr>
      <w:r w:rsidRPr="0048714D">
        <w:rPr>
          <w:rFonts w:hint="eastAsia"/>
        </w:rPr>
        <w:t>可知这是一张联通移网呼叫移动固网（铁通）的本地网间话单（</w:t>
      </w:r>
      <w:r w:rsidRPr="0048714D">
        <w:t>0731</w:t>
      </w:r>
      <w:r w:rsidRPr="0048714D">
        <w:rPr>
          <w:rFonts w:hint="eastAsia"/>
        </w:rPr>
        <w:t>结算）。</w:t>
      </w:r>
      <w:r w:rsidR="00BC7AAE" w:rsidRPr="0048714D">
        <w:rPr>
          <w:rFonts w:hint="eastAsia"/>
        </w:rPr>
        <w:t>匹配结算规则为：联通付移动</w:t>
      </w:r>
      <w:r w:rsidR="00BC7AAE" w:rsidRPr="0048714D">
        <w:t>0.0</w:t>
      </w:r>
      <w:r w:rsidR="00DB1609" w:rsidRPr="0048714D">
        <w:t>0</w:t>
      </w:r>
      <w:r w:rsidR="00BC7AAE" w:rsidRPr="0048714D">
        <w:t>4</w:t>
      </w:r>
      <w:r w:rsidR="00BC7AAE" w:rsidRPr="0048714D">
        <w:rPr>
          <w:rFonts w:hint="eastAsia"/>
        </w:rPr>
        <w:t>元</w:t>
      </w:r>
      <w:r w:rsidR="00BC7AAE" w:rsidRPr="0048714D">
        <w:t>/</w:t>
      </w:r>
      <w:r w:rsidR="00DB1609" w:rsidRPr="0048714D">
        <w:t>6</w:t>
      </w:r>
      <w:r w:rsidR="00DB1609" w:rsidRPr="0048714D">
        <w:rPr>
          <w:rFonts w:hint="eastAsia"/>
        </w:rPr>
        <w:t>秒</w:t>
      </w:r>
      <w:r w:rsidR="00BC7AAE" w:rsidRPr="0048714D">
        <w:rPr>
          <w:rFonts w:hint="eastAsia"/>
        </w:rPr>
        <w:t>，本张话单计费时长</w:t>
      </w:r>
      <w:r w:rsidR="00DB1609" w:rsidRPr="0048714D">
        <w:t>40</w:t>
      </w:r>
      <w:r w:rsidR="00DB1609" w:rsidRPr="0048714D">
        <w:rPr>
          <w:rFonts w:hint="eastAsia"/>
        </w:rPr>
        <w:t>个</w:t>
      </w:r>
      <w:r w:rsidR="00DB1609" w:rsidRPr="0048714D">
        <w:t xml:space="preserve">6 </w:t>
      </w:r>
      <w:r w:rsidR="00DB1609" w:rsidRPr="0048714D">
        <w:rPr>
          <w:rFonts w:hint="eastAsia"/>
        </w:rPr>
        <w:t>单元</w:t>
      </w:r>
      <w:r w:rsidR="00BC7AAE" w:rsidRPr="0048714D">
        <w:rPr>
          <w:rFonts w:hint="eastAsia"/>
        </w:rPr>
        <w:t>，结算价格</w:t>
      </w:r>
      <w:r w:rsidR="00BC7AAE" w:rsidRPr="0048714D">
        <w:t>0.</w:t>
      </w:r>
      <w:r w:rsidR="000F15E4" w:rsidRPr="0048714D">
        <w:t>1</w:t>
      </w:r>
      <w:r w:rsidR="00BC7AAE" w:rsidRPr="0048714D">
        <w:t>6</w:t>
      </w:r>
      <w:r w:rsidR="00BC7AAE" w:rsidRPr="0048714D">
        <w:rPr>
          <w:rFonts w:hint="eastAsia"/>
        </w:rPr>
        <w:t>元。</w:t>
      </w:r>
    </w:p>
    <w:p w14:paraId="043BB629" w14:textId="77777777" w:rsidR="00816C59" w:rsidRPr="0048714D" w:rsidRDefault="00816C59" w:rsidP="0041557A">
      <w:pPr>
        <w:ind w:firstLineChars="0" w:firstLine="0"/>
      </w:pPr>
    </w:p>
    <w:p w14:paraId="01C7FFAA" w14:textId="28DD29F2" w:rsidR="00816C59" w:rsidRPr="0048714D" w:rsidRDefault="00FA6AD6" w:rsidP="00FA6AD6">
      <w:pPr>
        <w:ind w:firstLineChars="0" w:firstLine="0"/>
        <w:pPrChange w:id="661" w:author="Windows 用户" w:date="2018-05-16T10:23:00Z">
          <w:pPr>
            <w:pStyle w:val="af5"/>
            <w:numPr>
              <w:numId w:val="15"/>
            </w:numPr>
            <w:ind w:left="420" w:hanging="420"/>
          </w:pPr>
        </w:pPrChange>
      </w:pPr>
      <w:ins w:id="662" w:author="Windows 用户" w:date="2018-05-16T10:23:00Z">
        <w:r>
          <w:rPr>
            <w:rFonts w:hint="eastAsia"/>
          </w:rPr>
          <w:t>6</w:t>
        </w:r>
        <w:r>
          <w:rPr>
            <w:rFonts w:hint="eastAsia"/>
          </w:rPr>
          <w:t>）</w:t>
        </w:r>
      </w:ins>
      <w:r w:rsidR="00816C59" w:rsidRPr="0048714D">
        <w:rPr>
          <w:rFonts w:hint="eastAsia"/>
        </w:rPr>
        <w:t>湖南省网间语音话单（移动发起话单）：</w:t>
      </w:r>
    </w:p>
    <w:p w14:paraId="70A7DC25" w14:textId="77777777" w:rsidR="00816C59" w:rsidRPr="0048714D" w:rsidRDefault="00816C59" w:rsidP="00816C59">
      <w:pPr>
        <w:ind w:firstLineChars="0" w:firstLine="0"/>
      </w:pPr>
      <w:r w:rsidRPr="0048714D">
        <w:t>0AE1070B0A0A3B27210B13973184880FFFFFFFFFFFFF410B18569560257FFFFFFFFFFFFF4100FFFFFFFFFFFFFFFFFFFFFFFFFFFFFFFFFFFFFFFFFFFFFFFFFFFFFFFFFFFFFFFFFFFFFFFFFFFFFFFFFFFFFFFF54007C0119000000FFDE1103000090008613747847FFFFFFFFFFFFFFFFFFFFFF</w:t>
      </w:r>
    </w:p>
    <w:p w14:paraId="72B56AE8" w14:textId="77777777" w:rsidR="00816C59" w:rsidRPr="0048714D" w:rsidRDefault="00816C59" w:rsidP="00816C59">
      <w:pPr>
        <w:ind w:firstLineChars="0" w:firstLine="0"/>
      </w:pPr>
      <w:r w:rsidRPr="0048714D">
        <w:rPr>
          <w:rFonts w:hint="eastAsia"/>
        </w:rPr>
        <w:t>话单类型</w:t>
      </w:r>
      <w:r w:rsidRPr="0048714D">
        <w:t>0A</w:t>
      </w:r>
      <w:r w:rsidRPr="0048714D">
        <w:rPr>
          <w:rFonts w:hint="eastAsia"/>
        </w:rPr>
        <w:t>（</w:t>
      </w:r>
      <w:r w:rsidRPr="0048714D">
        <w:t>10</w:t>
      </w:r>
      <w:r w:rsidRPr="0048714D">
        <w:rPr>
          <w:rFonts w:hint="eastAsia"/>
        </w:rPr>
        <w:t>）表示出关口局话单，即移动发起话单。主叫号码</w:t>
      </w:r>
      <w:r w:rsidRPr="0048714D">
        <w:t>13973184880</w:t>
      </w:r>
      <w:r w:rsidRPr="0048714D">
        <w:rPr>
          <w:rFonts w:hint="eastAsia"/>
        </w:rPr>
        <w:t>（湖南长沙移动），被叫号码</w:t>
      </w:r>
      <w:r w:rsidRPr="0048714D">
        <w:t>18569560257</w:t>
      </w:r>
      <w:r w:rsidRPr="0048714D">
        <w:rPr>
          <w:rFonts w:hint="eastAsia"/>
        </w:rPr>
        <w:t>（湖南长沙联通），本局</w:t>
      </w:r>
      <w:r w:rsidRPr="0048714D">
        <w:t>MSC</w:t>
      </w:r>
      <w:r w:rsidRPr="0048714D">
        <w:rPr>
          <w:rFonts w:hint="eastAsia"/>
        </w:rPr>
        <w:t>号码</w:t>
      </w:r>
      <w:r w:rsidRPr="0048714D">
        <w:t>13747847</w:t>
      </w:r>
      <w:r w:rsidRPr="0048714D">
        <w:rPr>
          <w:rFonts w:hint="eastAsia"/>
        </w:rPr>
        <w:t>，入中继群号</w:t>
      </w:r>
      <w:r w:rsidRPr="0048714D">
        <w:t>0054</w:t>
      </w:r>
      <w:r w:rsidRPr="0048714D">
        <w:rPr>
          <w:rFonts w:hint="eastAsia"/>
        </w:rPr>
        <w:t>，出中继群号</w:t>
      </w:r>
      <w:r w:rsidRPr="0048714D">
        <w:t>017C</w:t>
      </w:r>
      <w:r w:rsidRPr="0048714D">
        <w:rPr>
          <w:rFonts w:hint="eastAsia"/>
        </w:rPr>
        <w:t>，匹配中继信息</w:t>
      </w:r>
    </w:p>
    <w:p w14:paraId="34D3339A" w14:textId="77777777" w:rsidR="00816C59" w:rsidRPr="0048714D" w:rsidRDefault="00816C59" w:rsidP="00816C59">
      <w:pPr>
        <w:ind w:firstLineChars="0" w:firstLine="0"/>
      </w:pPr>
      <w:r w:rsidRPr="0048714D">
        <w:t>315</w:t>
      </w:r>
      <w:r w:rsidRPr="0048714D">
        <w:tab/>
        <w:t>0731</w:t>
      </w:r>
      <w:r w:rsidRPr="0048714D">
        <w:tab/>
        <w:t>8613747847</w:t>
      </w:r>
      <w:r w:rsidRPr="0048714D">
        <w:tab/>
        <w:t>315</w:t>
      </w:r>
      <w:r w:rsidRPr="0048714D">
        <w:tab/>
        <w:t>0054</w:t>
      </w:r>
      <w:r w:rsidRPr="0048714D">
        <w:tab/>
        <w:t>0</w:t>
      </w:r>
      <w:r w:rsidRPr="0048714D">
        <w:tab/>
        <w:t>20</w:t>
      </w:r>
      <w:r w:rsidRPr="0048714D">
        <w:tab/>
        <w:t>0731</w:t>
      </w:r>
      <w:r w:rsidRPr="0048714D">
        <w:tab/>
        <w:t>-</w:t>
      </w:r>
      <w:r w:rsidRPr="0048714D">
        <w:tab/>
        <w:t>20020101000000</w:t>
      </w:r>
      <w:r w:rsidRPr="0048714D">
        <w:tab/>
        <w:t>21000101000000</w:t>
      </w:r>
      <w:r w:rsidRPr="0048714D">
        <w:tab/>
        <w:t>20</w:t>
      </w:r>
      <w:r w:rsidRPr="0048714D">
        <w:tab/>
        <w:t>12</w:t>
      </w:r>
      <w:r w:rsidRPr="0048714D">
        <w:tab/>
        <w:t>21</w:t>
      </w:r>
      <w:r w:rsidRPr="0048714D">
        <w:tab/>
        <w:t>1</w:t>
      </w:r>
      <w:r w:rsidRPr="0048714D">
        <w:tab/>
      </w:r>
      <w:r w:rsidRPr="0048714D">
        <w:rPr>
          <w:rFonts w:hint="eastAsia"/>
        </w:rPr>
        <w:t>移动</w:t>
      </w:r>
      <w:r w:rsidRPr="0048714D">
        <w:t>GSM</w:t>
      </w:r>
      <w:r w:rsidRPr="0048714D">
        <w:rPr>
          <w:rFonts w:hint="eastAsia"/>
        </w:rPr>
        <w:t>本地</w:t>
      </w:r>
    </w:p>
    <w:p w14:paraId="256F7563" w14:textId="77777777" w:rsidR="00816C59" w:rsidRPr="0048714D" w:rsidRDefault="00816C59" w:rsidP="00816C59">
      <w:pPr>
        <w:ind w:firstLineChars="0" w:firstLine="0"/>
      </w:pPr>
      <w:r w:rsidRPr="0048714D">
        <w:t>315</w:t>
      </w:r>
      <w:r w:rsidRPr="0048714D">
        <w:tab/>
        <w:t>0731</w:t>
      </w:r>
      <w:r w:rsidRPr="0048714D">
        <w:tab/>
        <w:t>8613747847</w:t>
      </w:r>
      <w:r w:rsidRPr="0048714D">
        <w:tab/>
        <w:t>315</w:t>
      </w:r>
      <w:r w:rsidRPr="0048714D">
        <w:tab/>
        <w:t>017C</w:t>
      </w:r>
      <w:r w:rsidRPr="0048714D">
        <w:tab/>
        <w:t>0</w:t>
      </w:r>
      <w:r w:rsidRPr="0048714D">
        <w:tab/>
        <w:t>34</w:t>
      </w:r>
      <w:r w:rsidRPr="0048714D">
        <w:tab/>
        <w:t>0731</w:t>
      </w:r>
      <w:r w:rsidRPr="0048714D">
        <w:tab/>
        <w:t>-</w:t>
      </w:r>
      <w:r w:rsidRPr="0048714D">
        <w:tab/>
        <w:t>20020101000000</w:t>
      </w:r>
      <w:r w:rsidRPr="0048714D">
        <w:tab/>
        <w:t>21000101000000</w:t>
      </w:r>
      <w:r w:rsidRPr="0048714D">
        <w:tab/>
        <w:t>34</w:t>
      </w:r>
      <w:r w:rsidRPr="0048714D">
        <w:tab/>
        <w:t>13</w:t>
      </w:r>
      <w:r w:rsidRPr="0048714D">
        <w:tab/>
        <w:t>22</w:t>
      </w:r>
      <w:r w:rsidRPr="0048714D">
        <w:tab/>
        <w:t>1</w:t>
      </w:r>
      <w:r w:rsidRPr="0048714D">
        <w:tab/>
      </w:r>
      <w:r w:rsidRPr="0048714D">
        <w:rPr>
          <w:rFonts w:hint="eastAsia"/>
        </w:rPr>
        <w:t>联通</w:t>
      </w:r>
      <w:r w:rsidRPr="0048714D">
        <w:t>CDMA</w:t>
      </w:r>
      <w:r w:rsidRPr="0048714D">
        <w:rPr>
          <w:rFonts w:hint="eastAsia"/>
        </w:rPr>
        <w:t>本地</w:t>
      </w:r>
    </w:p>
    <w:p w14:paraId="3FF713A8" w14:textId="77777777" w:rsidR="00816C59" w:rsidRPr="0048714D" w:rsidRDefault="00816C59" w:rsidP="00816C59">
      <w:pPr>
        <w:ind w:firstLineChars="0" w:firstLine="0"/>
      </w:pPr>
      <w:r w:rsidRPr="0048714D">
        <w:rPr>
          <w:rFonts w:hint="eastAsia"/>
        </w:rPr>
        <w:t>可知这是一张移动呼叫联通移网的本地网间话单（</w:t>
      </w:r>
      <w:r w:rsidRPr="0048714D">
        <w:t>0731</w:t>
      </w:r>
      <w:r w:rsidRPr="0048714D">
        <w:rPr>
          <w:rFonts w:hint="eastAsia"/>
        </w:rPr>
        <w:t>结算）。</w:t>
      </w:r>
      <w:r w:rsidR="006B033B" w:rsidRPr="0048714D">
        <w:rPr>
          <w:rFonts w:hint="eastAsia"/>
        </w:rPr>
        <w:t>匹配结算规则为：移动付联通</w:t>
      </w:r>
      <w:r w:rsidR="006B033B" w:rsidRPr="0048714D">
        <w:t>0.06</w:t>
      </w:r>
      <w:r w:rsidR="006B033B" w:rsidRPr="0048714D">
        <w:rPr>
          <w:rFonts w:hint="eastAsia"/>
        </w:rPr>
        <w:t>元</w:t>
      </w:r>
      <w:r w:rsidR="006B033B" w:rsidRPr="0048714D">
        <w:t>/</w:t>
      </w:r>
      <w:r w:rsidR="006B033B" w:rsidRPr="0048714D">
        <w:rPr>
          <w:rFonts w:hint="eastAsia"/>
        </w:rPr>
        <w:t>分钟，本张话单计费时长</w:t>
      </w:r>
      <w:r w:rsidR="006B033B" w:rsidRPr="0048714D">
        <w:t>1</w:t>
      </w:r>
      <w:r w:rsidR="006B033B" w:rsidRPr="0048714D">
        <w:rPr>
          <w:rFonts w:hint="eastAsia"/>
        </w:rPr>
        <w:t>分钟，结算价格</w:t>
      </w:r>
      <w:r w:rsidR="006B033B" w:rsidRPr="0048714D">
        <w:t>0.06</w:t>
      </w:r>
      <w:r w:rsidR="006B033B" w:rsidRPr="0048714D">
        <w:rPr>
          <w:rFonts w:hint="eastAsia"/>
        </w:rPr>
        <w:t>元。</w:t>
      </w:r>
    </w:p>
    <w:p w14:paraId="04B9F2D2" w14:textId="77777777" w:rsidR="00875118" w:rsidRPr="0048714D" w:rsidRDefault="00875118" w:rsidP="00816C59">
      <w:pPr>
        <w:ind w:firstLineChars="0" w:firstLine="0"/>
      </w:pPr>
      <w:r w:rsidRPr="0048714D">
        <w:rPr>
          <w:rFonts w:hint="eastAsia"/>
        </w:rPr>
        <w:lastRenderedPageBreak/>
        <w:t>湖南小结：使用本局</w:t>
      </w:r>
      <w:r w:rsidRPr="0048714D">
        <w:t>MSC</w:t>
      </w:r>
      <w:r w:rsidRPr="0048714D">
        <w:rPr>
          <w:rFonts w:hint="eastAsia"/>
        </w:rPr>
        <w:t>号码、入中继群号、出中继群号去公参匹配，若为移动发起话单，入中继群号一般为移动</w:t>
      </w:r>
      <w:r w:rsidR="006815A7" w:rsidRPr="0048714D">
        <w:rPr>
          <w:rFonts w:hint="eastAsia"/>
        </w:rPr>
        <w:t>、网络类型</w:t>
      </w:r>
      <w:r w:rsidRPr="0048714D">
        <w:rPr>
          <w:rFonts w:hint="eastAsia"/>
        </w:rPr>
        <w:t>，出中继群号指明对方运营商</w:t>
      </w:r>
      <w:r w:rsidR="006815A7" w:rsidRPr="0048714D">
        <w:rPr>
          <w:rFonts w:hint="eastAsia"/>
        </w:rPr>
        <w:t>、网络类型；若为移动落地话单，入中继群号一般指明对方运营商、网络类型，出中继群号一般为移动、网络类型。</w:t>
      </w:r>
    </w:p>
    <w:p w14:paraId="6CA50D25" w14:textId="77777777" w:rsidR="00816C59" w:rsidRPr="0048714D" w:rsidRDefault="00816C59" w:rsidP="0041557A">
      <w:pPr>
        <w:ind w:firstLineChars="0" w:firstLine="0"/>
      </w:pPr>
    </w:p>
    <w:p w14:paraId="12F640C0" w14:textId="77777777" w:rsidR="0026353F" w:rsidRPr="0048714D" w:rsidRDefault="0026353F" w:rsidP="0041557A">
      <w:pPr>
        <w:ind w:firstLineChars="0" w:firstLine="0"/>
      </w:pPr>
      <w:r w:rsidRPr="0048714D">
        <w:rPr>
          <w:rFonts w:hint="eastAsia"/>
        </w:rPr>
        <w:t>建议的详单表结构</w:t>
      </w:r>
    </w:p>
    <w:tbl>
      <w:tblPr>
        <w:tblW w:w="773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86"/>
        <w:gridCol w:w="993"/>
        <w:gridCol w:w="1985"/>
        <w:gridCol w:w="3271"/>
      </w:tblGrid>
      <w:tr w:rsidR="00D52997" w:rsidRPr="0048714D" w14:paraId="24C3EDFF" w14:textId="77777777" w:rsidTr="009A00DB">
        <w:trPr>
          <w:cantSplit/>
          <w:tblHeader/>
          <w:jc w:val="center"/>
        </w:trPr>
        <w:tc>
          <w:tcPr>
            <w:tcW w:w="1486"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0C1EC66B" w14:textId="77777777" w:rsidR="00D52997" w:rsidRPr="0048714D" w:rsidRDefault="00D52997" w:rsidP="009A00DB">
            <w:pPr>
              <w:keepNext/>
              <w:topLinePunct/>
              <w:adjustRightInd w:val="0"/>
              <w:snapToGrid w:val="0"/>
              <w:spacing w:before="80" w:after="80" w:line="240" w:lineRule="atLeast"/>
              <w:ind w:firstLineChars="0" w:firstLine="41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名称</w:t>
            </w:r>
          </w:p>
        </w:tc>
        <w:tc>
          <w:tcPr>
            <w:tcW w:w="993"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13AEA0FC" w14:textId="77777777" w:rsidR="00D52997" w:rsidRPr="0048714D" w:rsidRDefault="00D52997" w:rsidP="009A00DB">
            <w:pPr>
              <w:keepNext/>
              <w:topLinePunct/>
              <w:adjustRightInd w:val="0"/>
              <w:snapToGrid w:val="0"/>
              <w:spacing w:before="80" w:after="80" w:line="240" w:lineRule="atLeast"/>
              <w:ind w:firstLineChars="0" w:firstLine="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长度</w:t>
            </w:r>
          </w:p>
        </w:tc>
        <w:tc>
          <w:tcPr>
            <w:tcW w:w="1985"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2D629A2C" w14:textId="77777777" w:rsidR="00D52997" w:rsidRPr="0048714D" w:rsidRDefault="00D52997" w:rsidP="009A00DB">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字段名称</w:t>
            </w:r>
          </w:p>
        </w:tc>
        <w:tc>
          <w:tcPr>
            <w:tcW w:w="3271"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3AC14D6C" w14:textId="77777777" w:rsidR="00D52997" w:rsidRPr="0048714D" w:rsidRDefault="00D52997" w:rsidP="009A00DB">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话单域说明</w:t>
            </w:r>
          </w:p>
        </w:tc>
      </w:tr>
      <w:tr w:rsidR="00D52997" w:rsidRPr="0048714D" w14:paraId="4933C9AB" w14:textId="77777777" w:rsidTr="009A00DB">
        <w:trPr>
          <w:cantSplit/>
          <w:jc w:val="center"/>
        </w:trPr>
        <w:tc>
          <w:tcPr>
            <w:tcW w:w="1486"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0B8E073D"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hint="eastAsia"/>
                <w:sz w:val="20"/>
                <w:szCs w:val="21"/>
              </w:rPr>
              <w:t>文件名</w:t>
            </w:r>
          </w:p>
        </w:tc>
        <w:tc>
          <w:tcPr>
            <w:tcW w:w="993"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62B85A18"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V50</w:t>
            </w:r>
          </w:p>
        </w:tc>
        <w:tc>
          <w:tcPr>
            <w:tcW w:w="1985"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556527A1"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Ori_file_name</w:t>
            </w:r>
          </w:p>
        </w:tc>
        <w:tc>
          <w:tcPr>
            <w:tcW w:w="3271"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24AE2E52"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hint="eastAsia"/>
                <w:sz w:val="20"/>
                <w:szCs w:val="21"/>
              </w:rPr>
              <w:t>话单所在原始话单文件名称</w:t>
            </w:r>
          </w:p>
        </w:tc>
      </w:tr>
      <w:tr w:rsidR="00D52997" w:rsidRPr="0048714D" w14:paraId="5D5BA9C6" w14:textId="77777777" w:rsidTr="009A00DB">
        <w:trPr>
          <w:cantSplit/>
          <w:jc w:val="center"/>
        </w:trPr>
        <w:tc>
          <w:tcPr>
            <w:tcW w:w="1486" w:type="dxa"/>
            <w:shd w:val="clear" w:color="auto" w:fill="auto"/>
            <w:vAlign w:val="center"/>
          </w:tcPr>
          <w:p w14:paraId="62CC82B4"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hint="eastAsia"/>
                <w:sz w:val="20"/>
                <w:szCs w:val="21"/>
              </w:rPr>
              <w:t>话单类型</w:t>
            </w:r>
          </w:p>
        </w:tc>
        <w:tc>
          <w:tcPr>
            <w:tcW w:w="993" w:type="dxa"/>
            <w:shd w:val="clear" w:color="auto" w:fill="auto"/>
            <w:vAlign w:val="center"/>
          </w:tcPr>
          <w:p w14:paraId="5ABF2E92"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V2</w:t>
            </w:r>
          </w:p>
        </w:tc>
        <w:tc>
          <w:tcPr>
            <w:tcW w:w="1985" w:type="dxa"/>
            <w:shd w:val="clear" w:color="auto" w:fill="auto"/>
            <w:vAlign w:val="center"/>
          </w:tcPr>
          <w:p w14:paraId="736A888D"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Record_type</w:t>
            </w:r>
          </w:p>
        </w:tc>
        <w:tc>
          <w:tcPr>
            <w:tcW w:w="3271" w:type="dxa"/>
            <w:shd w:val="clear" w:color="auto" w:fill="auto"/>
            <w:vAlign w:val="center"/>
          </w:tcPr>
          <w:p w14:paraId="5905908B"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01：</w:t>
            </w:r>
            <w:r w:rsidR="00E92574" w:rsidRPr="0048714D">
              <w:rPr>
                <w:rFonts w:ascii="宋体" w:hAnsi="宋体" w:hint="eastAsia"/>
                <w:sz w:val="20"/>
                <w:szCs w:val="21"/>
              </w:rPr>
              <w:t>出关口局话单</w:t>
            </w:r>
          </w:p>
          <w:p w14:paraId="45870022"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02：</w:t>
            </w:r>
            <w:r w:rsidR="00E92574" w:rsidRPr="0048714D">
              <w:rPr>
                <w:rFonts w:ascii="宋体" w:hAnsi="宋体" w:hint="eastAsia"/>
                <w:sz w:val="20"/>
                <w:szCs w:val="21"/>
              </w:rPr>
              <w:t>入关口局话单</w:t>
            </w:r>
          </w:p>
          <w:p w14:paraId="671CF7CF" w14:textId="77777777" w:rsidR="00E92574" w:rsidRPr="0048714D" w:rsidRDefault="00E92574" w:rsidP="009A00DB">
            <w:pPr>
              <w:spacing w:line="240" w:lineRule="auto"/>
              <w:ind w:firstLineChars="0" w:firstLine="0"/>
              <w:jc w:val="left"/>
              <w:rPr>
                <w:rFonts w:ascii="宋体" w:hAnsi="宋体"/>
                <w:sz w:val="20"/>
                <w:szCs w:val="21"/>
              </w:rPr>
            </w:pPr>
            <w:r w:rsidRPr="0048714D">
              <w:rPr>
                <w:rFonts w:ascii="宋体" w:hAnsi="宋体"/>
                <w:sz w:val="20"/>
                <w:szCs w:val="21"/>
              </w:rPr>
              <w:t>03：</w:t>
            </w:r>
            <w:r w:rsidRPr="0048714D">
              <w:rPr>
                <w:rFonts w:ascii="宋体" w:hAnsi="宋体" w:hint="eastAsia"/>
                <w:sz w:val="20"/>
                <w:szCs w:val="21"/>
              </w:rPr>
              <w:t>汇接话单（暂分配）</w:t>
            </w:r>
          </w:p>
        </w:tc>
      </w:tr>
      <w:tr w:rsidR="00244C37" w:rsidRPr="0048714D" w14:paraId="78D8C013" w14:textId="77777777" w:rsidTr="009A00DB">
        <w:trPr>
          <w:cantSplit/>
          <w:jc w:val="center"/>
        </w:trPr>
        <w:tc>
          <w:tcPr>
            <w:tcW w:w="1486" w:type="dxa"/>
            <w:shd w:val="clear" w:color="auto" w:fill="auto"/>
            <w:vAlign w:val="center"/>
          </w:tcPr>
          <w:p w14:paraId="208CE826" w14:textId="77777777" w:rsidR="00244C37" w:rsidRPr="0048714D" w:rsidRDefault="00244C37" w:rsidP="009A00DB">
            <w:pPr>
              <w:spacing w:line="240" w:lineRule="auto"/>
              <w:ind w:firstLineChars="0" w:firstLine="0"/>
              <w:jc w:val="left"/>
              <w:rPr>
                <w:rFonts w:ascii="宋体" w:hAnsi="宋体"/>
                <w:sz w:val="20"/>
                <w:szCs w:val="21"/>
              </w:rPr>
            </w:pPr>
            <w:r w:rsidRPr="0048714D">
              <w:rPr>
                <w:rFonts w:ascii="宋体" w:hAnsi="宋体" w:hint="eastAsia"/>
                <w:sz w:val="20"/>
                <w:szCs w:val="21"/>
              </w:rPr>
              <w:t>发起方</w:t>
            </w:r>
          </w:p>
        </w:tc>
        <w:tc>
          <w:tcPr>
            <w:tcW w:w="993" w:type="dxa"/>
            <w:shd w:val="clear" w:color="auto" w:fill="auto"/>
            <w:vAlign w:val="center"/>
          </w:tcPr>
          <w:p w14:paraId="58B2BDC3" w14:textId="77777777" w:rsidR="00244C37" w:rsidRPr="0048714D" w:rsidRDefault="00244C37" w:rsidP="009A00DB">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985" w:type="dxa"/>
            <w:shd w:val="clear" w:color="auto" w:fill="auto"/>
            <w:vAlign w:val="center"/>
          </w:tcPr>
          <w:p w14:paraId="5C26D860" w14:textId="77777777" w:rsidR="00244C37" w:rsidRPr="0048714D" w:rsidRDefault="00DA20A9" w:rsidP="009A00DB">
            <w:pPr>
              <w:spacing w:line="240" w:lineRule="auto"/>
              <w:ind w:firstLineChars="0" w:firstLine="0"/>
              <w:jc w:val="left"/>
              <w:rPr>
                <w:rFonts w:ascii="宋体" w:hAnsi="宋体"/>
                <w:sz w:val="20"/>
                <w:szCs w:val="21"/>
              </w:rPr>
            </w:pPr>
            <w:r w:rsidRPr="0048714D">
              <w:rPr>
                <w:rFonts w:ascii="宋体" w:hAnsi="宋体"/>
                <w:sz w:val="20"/>
                <w:szCs w:val="21"/>
              </w:rPr>
              <w:t>Init_carrier</w:t>
            </w:r>
          </w:p>
        </w:tc>
        <w:tc>
          <w:tcPr>
            <w:tcW w:w="3271" w:type="dxa"/>
            <w:shd w:val="clear" w:color="auto" w:fill="auto"/>
            <w:vAlign w:val="center"/>
          </w:tcPr>
          <w:p w14:paraId="5947C25A" w14:textId="77777777" w:rsidR="00244C37" w:rsidRPr="0048714D" w:rsidRDefault="00DA20A9" w:rsidP="009A00DB">
            <w:pPr>
              <w:spacing w:line="240" w:lineRule="auto"/>
              <w:ind w:firstLineChars="0" w:firstLine="0"/>
              <w:jc w:val="left"/>
              <w:rPr>
                <w:rFonts w:ascii="宋体" w:hAnsi="宋体"/>
                <w:sz w:val="20"/>
                <w:szCs w:val="21"/>
              </w:rPr>
            </w:pPr>
            <w:r w:rsidRPr="0048714D">
              <w:rPr>
                <w:rFonts w:ascii="宋体" w:hAnsi="宋体"/>
                <w:sz w:val="20"/>
                <w:szCs w:val="21"/>
              </w:rPr>
              <w:t>1：中国移动</w:t>
            </w:r>
          </w:p>
          <w:p w14:paraId="30F7CA9E" w14:textId="77777777" w:rsidR="00DA20A9" w:rsidRPr="0048714D" w:rsidRDefault="00DA20A9" w:rsidP="009A00DB">
            <w:pPr>
              <w:spacing w:line="240" w:lineRule="auto"/>
              <w:ind w:firstLineChars="0" w:firstLine="0"/>
              <w:jc w:val="left"/>
              <w:rPr>
                <w:rFonts w:ascii="宋体" w:hAnsi="宋体"/>
                <w:sz w:val="20"/>
                <w:szCs w:val="21"/>
              </w:rPr>
            </w:pPr>
            <w:r w:rsidRPr="0048714D">
              <w:rPr>
                <w:rFonts w:ascii="宋体" w:hAnsi="宋体"/>
                <w:sz w:val="20"/>
                <w:szCs w:val="21"/>
              </w:rPr>
              <w:t>2：中国电信</w:t>
            </w:r>
          </w:p>
          <w:p w14:paraId="2D24D3A9" w14:textId="77777777" w:rsidR="00DA20A9" w:rsidRPr="0048714D" w:rsidRDefault="00DA20A9" w:rsidP="009A00DB">
            <w:pPr>
              <w:spacing w:line="240" w:lineRule="auto"/>
              <w:ind w:firstLineChars="0" w:firstLine="0"/>
              <w:jc w:val="left"/>
              <w:rPr>
                <w:rFonts w:ascii="宋体" w:hAnsi="宋体"/>
                <w:sz w:val="20"/>
                <w:szCs w:val="21"/>
              </w:rPr>
            </w:pPr>
            <w:r w:rsidRPr="0048714D">
              <w:rPr>
                <w:rFonts w:ascii="宋体" w:hAnsi="宋体"/>
                <w:sz w:val="20"/>
                <w:szCs w:val="21"/>
              </w:rPr>
              <w:t>3：中国联通</w:t>
            </w:r>
          </w:p>
        </w:tc>
      </w:tr>
      <w:tr w:rsidR="00DA20A9" w:rsidRPr="0048714D" w14:paraId="669482EB" w14:textId="77777777" w:rsidTr="009A00DB">
        <w:trPr>
          <w:cantSplit/>
          <w:jc w:val="center"/>
        </w:trPr>
        <w:tc>
          <w:tcPr>
            <w:tcW w:w="1486" w:type="dxa"/>
            <w:shd w:val="clear" w:color="auto" w:fill="auto"/>
            <w:vAlign w:val="center"/>
          </w:tcPr>
          <w:p w14:paraId="2E4D9642" w14:textId="77777777" w:rsidR="00DA20A9" w:rsidRPr="0048714D" w:rsidRDefault="00DA20A9" w:rsidP="009A00DB">
            <w:pPr>
              <w:spacing w:line="240" w:lineRule="auto"/>
              <w:ind w:firstLineChars="0" w:firstLine="0"/>
              <w:jc w:val="left"/>
              <w:rPr>
                <w:rFonts w:ascii="宋体" w:hAnsi="宋体"/>
                <w:sz w:val="20"/>
                <w:szCs w:val="21"/>
              </w:rPr>
            </w:pPr>
            <w:r w:rsidRPr="0048714D">
              <w:rPr>
                <w:rFonts w:ascii="宋体" w:hAnsi="宋体" w:hint="eastAsia"/>
                <w:sz w:val="20"/>
                <w:szCs w:val="21"/>
              </w:rPr>
              <w:t>落地方</w:t>
            </w:r>
          </w:p>
        </w:tc>
        <w:tc>
          <w:tcPr>
            <w:tcW w:w="993" w:type="dxa"/>
            <w:shd w:val="clear" w:color="auto" w:fill="auto"/>
            <w:vAlign w:val="center"/>
          </w:tcPr>
          <w:p w14:paraId="718A3778" w14:textId="77777777" w:rsidR="00DA20A9" w:rsidRPr="0048714D" w:rsidRDefault="00DA20A9" w:rsidP="009A00DB">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985" w:type="dxa"/>
            <w:shd w:val="clear" w:color="auto" w:fill="auto"/>
            <w:vAlign w:val="center"/>
          </w:tcPr>
          <w:p w14:paraId="5E7EDA19" w14:textId="77777777" w:rsidR="00DA20A9" w:rsidRPr="0048714D" w:rsidRDefault="00DA20A9" w:rsidP="009A00DB">
            <w:pPr>
              <w:spacing w:line="240" w:lineRule="auto"/>
              <w:ind w:firstLineChars="0" w:firstLine="0"/>
              <w:jc w:val="left"/>
              <w:rPr>
                <w:rFonts w:ascii="宋体" w:hAnsi="宋体"/>
                <w:sz w:val="20"/>
                <w:szCs w:val="21"/>
              </w:rPr>
            </w:pPr>
            <w:r w:rsidRPr="0048714D">
              <w:rPr>
                <w:rFonts w:ascii="宋体" w:hAnsi="宋体"/>
                <w:sz w:val="20"/>
                <w:szCs w:val="21"/>
              </w:rPr>
              <w:t>Ldfi_carrier</w:t>
            </w:r>
          </w:p>
        </w:tc>
        <w:tc>
          <w:tcPr>
            <w:tcW w:w="3271" w:type="dxa"/>
            <w:shd w:val="clear" w:color="auto" w:fill="auto"/>
            <w:vAlign w:val="center"/>
          </w:tcPr>
          <w:p w14:paraId="4381D350" w14:textId="77777777" w:rsidR="00DA20A9" w:rsidRPr="0048714D" w:rsidRDefault="00636DA2" w:rsidP="00DA20A9">
            <w:pPr>
              <w:spacing w:line="240" w:lineRule="auto"/>
              <w:ind w:firstLineChars="0" w:firstLine="0"/>
              <w:jc w:val="left"/>
              <w:rPr>
                <w:rFonts w:ascii="宋体" w:hAnsi="宋体"/>
                <w:sz w:val="20"/>
                <w:szCs w:val="21"/>
              </w:rPr>
            </w:pPr>
            <w:r w:rsidRPr="0048714D">
              <w:rPr>
                <w:rFonts w:ascii="宋体" w:hAnsi="宋体" w:hint="eastAsia"/>
                <w:sz w:val="20"/>
                <w:szCs w:val="21"/>
              </w:rPr>
              <w:t>同发起方</w:t>
            </w:r>
          </w:p>
        </w:tc>
      </w:tr>
      <w:tr w:rsidR="00DA20A9" w:rsidRPr="0048714D" w14:paraId="0E0FAA98" w14:textId="77777777" w:rsidTr="009A00DB">
        <w:trPr>
          <w:cantSplit/>
          <w:jc w:val="center"/>
        </w:trPr>
        <w:tc>
          <w:tcPr>
            <w:tcW w:w="1486" w:type="dxa"/>
            <w:shd w:val="clear" w:color="auto" w:fill="auto"/>
            <w:vAlign w:val="center"/>
          </w:tcPr>
          <w:p w14:paraId="6A6F6FEC" w14:textId="77777777" w:rsidR="00DA20A9" w:rsidRPr="0048714D" w:rsidRDefault="00DA20A9" w:rsidP="009A00DB">
            <w:pPr>
              <w:spacing w:line="240" w:lineRule="auto"/>
              <w:ind w:firstLineChars="0" w:firstLine="0"/>
              <w:jc w:val="left"/>
              <w:rPr>
                <w:rFonts w:ascii="宋体" w:hAnsi="宋体"/>
                <w:sz w:val="20"/>
                <w:szCs w:val="21"/>
              </w:rPr>
            </w:pPr>
            <w:r w:rsidRPr="0048714D">
              <w:rPr>
                <w:rFonts w:ascii="宋体" w:hAnsi="宋体" w:hint="eastAsia"/>
                <w:sz w:val="20"/>
                <w:szCs w:val="21"/>
              </w:rPr>
              <w:t>结算地市</w:t>
            </w:r>
          </w:p>
        </w:tc>
        <w:tc>
          <w:tcPr>
            <w:tcW w:w="993" w:type="dxa"/>
            <w:shd w:val="clear" w:color="auto" w:fill="auto"/>
            <w:vAlign w:val="center"/>
          </w:tcPr>
          <w:p w14:paraId="5025A8EB" w14:textId="77777777" w:rsidR="00DA20A9" w:rsidRPr="0048714D" w:rsidRDefault="00DA20A9" w:rsidP="009A00DB">
            <w:pPr>
              <w:spacing w:line="240" w:lineRule="auto"/>
              <w:ind w:firstLineChars="0" w:firstLine="0"/>
              <w:jc w:val="left"/>
              <w:rPr>
                <w:rFonts w:ascii="宋体" w:hAnsi="宋体"/>
                <w:sz w:val="20"/>
                <w:szCs w:val="21"/>
              </w:rPr>
            </w:pPr>
            <w:r w:rsidRPr="0048714D">
              <w:rPr>
                <w:rFonts w:ascii="宋体" w:hAnsi="宋体"/>
                <w:sz w:val="20"/>
                <w:szCs w:val="21"/>
              </w:rPr>
              <w:t>V4</w:t>
            </w:r>
          </w:p>
        </w:tc>
        <w:tc>
          <w:tcPr>
            <w:tcW w:w="1985" w:type="dxa"/>
            <w:shd w:val="clear" w:color="auto" w:fill="auto"/>
            <w:vAlign w:val="center"/>
          </w:tcPr>
          <w:p w14:paraId="4FCE26B2" w14:textId="77777777" w:rsidR="00DA20A9" w:rsidRPr="0048714D" w:rsidRDefault="00DA20A9" w:rsidP="009A00DB">
            <w:pPr>
              <w:spacing w:line="240" w:lineRule="auto"/>
              <w:ind w:firstLineChars="0" w:firstLine="0"/>
              <w:jc w:val="left"/>
              <w:rPr>
                <w:rFonts w:ascii="宋体" w:hAnsi="宋体"/>
                <w:sz w:val="20"/>
                <w:szCs w:val="21"/>
              </w:rPr>
            </w:pPr>
            <w:r w:rsidRPr="0048714D">
              <w:rPr>
                <w:rFonts w:ascii="宋体" w:hAnsi="宋体"/>
                <w:sz w:val="20"/>
                <w:szCs w:val="21"/>
              </w:rPr>
              <w:t>Sttl_area_cd</w:t>
            </w:r>
          </w:p>
        </w:tc>
        <w:tc>
          <w:tcPr>
            <w:tcW w:w="3271" w:type="dxa"/>
            <w:shd w:val="clear" w:color="auto" w:fill="auto"/>
            <w:vAlign w:val="center"/>
          </w:tcPr>
          <w:p w14:paraId="32AF6703" w14:textId="77777777" w:rsidR="00DA20A9" w:rsidRPr="0048714D" w:rsidRDefault="00127757" w:rsidP="00DA20A9">
            <w:pPr>
              <w:spacing w:line="240" w:lineRule="auto"/>
              <w:ind w:firstLineChars="0" w:firstLine="0"/>
              <w:jc w:val="left"/>
              <w:rPr>
                <w:rFonts w:ascii="宋体" w:hAnsi="宋体"/>
                <w:sz w:val="20"/>
                <w:szCs w:val="21"/>
              </w:rPr>
            </w:pPr>
            <w:r w:rsidRPr="0048714D">
              <w:rPr>
                <w:rFonts w:ascii="宋体" w:hAnsi="宋体" w:hint="eastAsia"/>
                <w:sz w:val="20"/>
                <w:szCs w:val="21"/>
              </w:rPr>
              <w:t>含</w:t>
            </w:r>
            <w:r w:rsidRPr="0048714D">
              <w:rPr>
                <w:rFonts w:ascii="宋体" w:hAnsi="宋体"/>
                <w:sz w:val="20"/>
                <w:szCs w:val="21"/>
              </w:rPr>
              <w:t>0区号，例如010,0755</w:t>
            </w:r>
          </w:p>
        </w:tc>
      </w:tr>
      <w:tr w:rsidR="00D52997" w:rsidRPr="0048714D" w14:paraId="07A57EFF" w14:textId="77777777" w:rsidTr="009A00DB">
        <w:trPr>
          <w:cantSplit/>
          <w:jc w:val="center"/>
        </w:trPr>
        <w:tc>
          <w:tcPr>
            <w:tcW w:w="1486" w:type="dxa"/>
            <w:shd w:val="clear" w:color="auto" w:fill="auto"/>
            <w:vAlign w:val="center"/>
          </w:tcPr>
          <w:p w14:paraId="0A104E28"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hint="eastAsia"/>
                <w:sz w:val="20"/>
                <w:szCs w:val="21"/>
              </w:rPr>
              <w:t>主叫号码</w:t>
            </w:r>
          </w:p>
        </w:tc>
        <w:tc>
          <w:tcPr>
            <w:tcW w:w="993" w:type="dxa"/>
            <w:shd w:val="clear" w:color="auto" w:fill="auto"/>
            <w:vAlign w:val="center"/>
          </w:tcPr>
          <w:p w14:paraId="2E930C34"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5A47FF28"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Calling_number</w:t>
            </w:r>
          </w:p>
        </w:tc>
        <w:tc>
          <w:tcPr>
            <w:tcW w:w="3271" w:type="dxa"/>
            <w:shd w:val="clear" w:color="auto" w:fill="auto"/>
            <w:vAlign w:val="center"/>
          </w:tcPr>
          <w:p w14:paraId="17147A53"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hint="eastAsia"/>
                <w:sz w:val="20"/>
                <w:szCs w:val="21"/>
              </w:rPr>
              <w:t>主叫号码</w:t>
            </w:r>
          </w:p>
        </w:tc>
      </w:tr>
      <w:tr w:rsidR="00127757" w:rsidRPr="0048714D" w14:paraId="7ED59623" w14:textId="77777777" w:rsidTr="009A00DB">
        <w:trPr>
          <w:cantSplit/>
          <w:jc w:val="center"/>
        </w:trPr>
        <w:tc>
          <w:tcPr>
            <w:tcW w:w="1486" w:type="dxa"/>
            <w:shd w:val="clear" w:color="auto" w:fill="auto"/>
            <w:vAlign w:val="center"/>
          </w:tcPr>
          <w:p w14:paraId="7305C2FE" w14:textId="77777777" w:rsidR="00127757" w:rsidRPr="0048714D" w:rsidRDefault="00127757" w:rsidP="009A00DB">
            <w:pPr>
              <w:spacing w:line="240" w:lineRule="auto"/>
              <w:ind w:firstLineChars="0" w:firstLine="0"/>
              <w:jc w:val="left"/>
              <w:rPr>
                <w:rFonts w:ascii="宋体" w:hAnsi="宋体"/>
                <w:sz w:val="20"/>
                <w:szCs w:val="21"/>
              </w:rPr>
            </w:pPr>
            <w:r w:rsidRPr="0048714D">
              <w:rPr>
                <w:rFonts w:ascii="宋体" w:hAnsi="宋体" w:hint="eastAsia"/>
                <w:sz w:val="20"/>
                <w:szCs w:val="21"/>
              </w:rPr>
              <w:t>主叫号码归属</w:t>
            </w:r>
          </w:p>
        </w:tc>
        <w:tc>
          <w:tcPr>
            <w:tcW w:w="993" w:type="dxa"/>
            <w:shd w:val="clear" w:color="auto" w:fill="auto"/>
            <w:vAlign w:val="center"/>
          </w:tcPr>
          <w:p w14:paraId="3F16799E" w14:textId="77777777" w:rsidR="00127757" w:rsidRPr="0048714D" w:rsidRDefault="003641DE" w:rsidP="009A00DB">
            <w:pPr>
              <w:spacing w:line="240" w:lineRule="auto"/>
              <w:ind w:firstLineChars="0" w:firstLine="0"/>
              <w:jc w:val="left"/>
              <w:rPr>
                <w:rFonts w:ascii="宋体" w:hAnsi="宋体"/>
                <w:sz w:val="20"/>
                <w:szCs w:val="21"/>
              </w:rPr>
            </w:pPr>
            <w:r w:rsidRPr="0048714D">
              <w:rPr>
                <w:rFonts w:ascii="宋体" w:hAnsi="宋体"/>
                <w:sz w:val="20"/>
                <w:szCs w:val="21"/>
              </w:rPr>
              <w:t>V4</w:t>
            </w:r>
          </w:p>
        </w:tc>
        <w:tc>
          <w:tcPr>
            <w:tcW w:w="1985" w:type="dxa"/>
            <w:shd w:val="clear" w:color="auto" w:fill="auto"/>
            <w:vAlign w:val="center"/>
          </w:tcPr>
          <w:p w14:paraId="5C44793D" w14:textId="77777777" w:rsidR="00127757" w:rsidRPr="0048714D" w:rsidRDefault="003641DE" w:rsidP="009A00DB">
            <w:pPr>
              <w:spacing w:line="240" w:lineRule="auto"/>
              <w:ind w:firstLineChars="0" w:firstLine="0"/>
              <w:jc w:val="left"/>
              <w:rPr>
                <w:rFonts w:ascii="宋体" w:hAnsi="宋体"/>
                <w:sz w:val="20"/>
                <w:szCs w:val="21"/>
              </w:rPr>
            </w:pPr>
            <w:r w:rsidRPr="0048714D">
              <w:rPr>
                <w:rFonts w:ascii="宋体" w:hAnsi="宋体"/>
                <w:sz w:val="20"/>
                <w:szCs w:val="21"/>
              </w:rPr>
              <w:t>CallingNum_aera</w:t>
            </w:r>
          </w:p>
        </w:tc>
        <w:tc>
          <w:tcPr>
            <w:tcW w:w="3271" w:type="dxa"/>
            <w:shd w:val="clear" w:color="auto" w:fill="auto"/>
            <w:vAlign w:val="center"/>
          </w:tcPr>
          <w:p w14:paraId="49EC0701" w14:textId="77777777" w:rsidR="00127757" w:rsidRPr="0048714D" w:rsidRDefault="003641DE" w:rsidP="009A00DB">
            <w:pPr>
              <w:spacing w:line="240" w:lineRule="auto"/>
              <w:ind w:firstLineChars="0" w:firstLine="0"/>
              <w:jc w:val="left"/>
              <w:rPr>
                <w:rFonts w:ascii="宋体" w:hAnsi="宋体"/>
                <w:sz w:val="20"/>
                <w:szCs w:val="21"/>
              </w:rPr>
            </w:pPr>
            <w:r w:rsidRPr="0048714D">
              <w:rPr>
                <w:rFonts w:ascii="宋体" w:hAnsi="宋体" w:hint="eastAsia"/>
                <w:sz w:val="20"/>
                <w:szCs w:val="21"/>
              </w:rPr>
              <w:t>含</w:t>
            </w:r>
            <w:r w:rsidRPr="0048714D">
              <w:rPr>
                <w:rFonts w:ascii="宋体" w:hAnsi="宋体"/>
                <w:sz w:val="20"/>
                <w:szCs w:val="21"/>
              </w:rPr>
              <w:t>0区号，例如010,0755</w:t>
            </w:r>
          </w:p>
        </w:tc>
      </w:tr>
      <w:tr w:rsidR="00CD11E2" w:rsidRPr="0048714D" w14:paraId="03A176E1" w14:textId="77777777" w:rsidTr="009A00DB">
        <w:trPr>
          <w:cantSplit/>
          <w:jc w:val="center"/>
        </w:trPr>
        <w:tc>
          <w:tcPr>
            <w:tcW w:w="1486" w:type="dxa"/>
            <w:shd w:val="clear" w:color="auto" w:fill="auto"/>
            <w:vAlign w:val="center"/>
          </w:tcPr>
          <w:p w14:paraId="62EDC8AE"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hint="eastAsia"/>
                <w:sz w:val="20"/>
                <w:szCs w:val="21"/>
              </w:rPr>
              <w:t>主叫号码接入类型</w:t>
            </w:r>
          </w:p>
        </w:tc>
        <w:tc>
          <w:tcPr>
            <w:tcW w:w="993" w:type="dxa"/>
            <w:shd w:val="clear" w:color="auto" w:fill="auto"/>
            <w:vAlign w:val="center"/>
          </w:tcPr>
          <w:p w14:paraId="5738A0BD"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985" w:type="dxa"/>
            <w:shd w:val="clear" w:color="auto" w:fill="auto"/>
            <w:vAlign w:val="center"/>
          </w:tcPr>
          <w:p w14:paraId="327B5139"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CallingNum_access</w:t>
            </w:r>
          </w:p>
        </w:tc>
        <w:tc>
          <w:tcPr>
            <w:tcW w:w="3271" w:type="dxa"/>
            <w:shd w:val="clear" w:color="auto" w:fill="auto"/>
            <w:vAlign w:val="center"/>
          </w:tcPr>
          <w:p w14:paraId="3FE7B406"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0：普通接入</w:t>
            </w:r>
          </w:p>
          <w:p w14:paraId="36F22C7D"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1：IP接入</w:t>
            </w:r>
          </w:p>
        </w:tc>
      </w:tr>
      <w:tr w:rsidR="00CD11E2" w:rsidRPr="0048714D" w14:paraId="06560121" w14:textId="77777777" w:rsidTr="009A00DB">
        <w:trPr>
          <w:cantSplit/>
          <w:jc w:val="center"/>
        </w:trPr>
        <w:tc>
          <w:tcPr>
            <w:tcW w:w="1486" w:type="dxa"/>
            <w:shd w:val="clear" w:color="auto" w:fill="auto"/>
            <w:vAlign w:val="center"/>
          </w:tcPr>
          <w:p w14:paraId="645A4371"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hint="eastAsia"/>
                <w:sz w:val="20"/>
                <w:szCs w:val="21"/>
              </w:rPr>
              <w:t>主叫号码长途类型</w:t>
            </w:r>
          </w:p>
        </w:tc>
        <w:tc>
          <w:tcPr>
            <w:tcW w:w="993" w:type="dxa"/>
            <w:shd w:val="clear" w:color="auto" w:fill="auto"/>
            <w:vAlign w:val="center"/>
          </w:tcPr>
          <w:p w14:paraId="75DA3E9C"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985" w:type="dxa"/>
            <w:shd w:val="clear" w:color="auto" w:fill="auto"/>
            <w:vAlign w:val="center"/>
          </w:tcPr>
          <w:p w14:paraId="50A0CA7A"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CallingNum_</w:t>
            </w:r>
            <w:r w:rsidR="009E7E71" w:rsidRPr="0048714D">
              <w:rPr>
                <w:rFonts w:ascii="宋体" w:hAnsi="宋体"/>
                <w:sz w:val="20"/>
                <w:szCs w:val="21"/>
              </w:rPr>
              <w:t>long</w:t>
            </w:r>
          </w:p>
        </w:tc>
        <w:tc>
          <w:tcPr>
            <w:tcW w:w="3271" w:type="dxa"/>
            <w:shd w:val="clear" w:color="auto" w:fill="auto"/>
            <w:vAlign w:val="center"/>
          </w:tcPr>
          <w:p w14:paraId="43848210" w14:textId="77777777" w:rsidR="00CD11E2" w:rsidRPr="0048714D" w:rsidRDefault="009E7E71" w:rsidP="009A00DB">
            <w:pPr>
              <w:spacing w:line="240" w:lineRule="auto"/>
              <w:ind w:firstLineChars="0" w:firstLine="0"/>
              <w:jc w:val="left"/>
              <w:rPr>
                <w:rFonts w:ascii="宋体" w:hAnsi="宋体"/>
                <w:sz w:val="20"/>
                <w:szCs w:val="21"/>
              </w:rPr>
            </w:pPr>
            <w:r w:rsidRPr="0048714D">
              <w:rPr>
                <w:rFonts w:ascii="宋体" w:hAnsi="宋体"/>
                <w:sz w:val="20"/>
                <w:szCs w:val="21"/>
              </w:rPr>
              <w:t>0：本地</w:t>
            </w:r>
          </w:p>
          <w:p w14:paraId="4D7E6E30" w14:textId="77777777" w:rsidR="009E7E71" w:rsidRPr="0048714D" w:rsidRDefault="009E7E71" w:rsidP="009A00DB">
            <w:pPr>
              <w:spacing w:line="240" w:lineRule="auto"/>
              <w:ind w:firstLineChars="0" w:firstLine="0"/>
              <w:jc w:val="left"/>
              <w:rPr>
                <w:rFonts w:ascii="宋体" w:hAnsi="宋体"/>
                <w:sz w:val="20"/>
                <w:szCs w:val="21"/>
              </w:rPr>
            </w:pPr>
            <w:r w:rsidRPr="0048714D">
              <w:rPr>
                <w:rFonts w:ascii="宋体" w:hAnsi="宋体"/>
                <w:sz w:val="20"/>
                <w:szCs w:val="21"/>
              </w:rPr>
              <w:t>1：长途</w:t>
            </w:r>
          </w:p>
        </w:tc>
      </w:tr>
      <w:tr w:rsidR="003641DE" w:rsidRPr="0048714D" w14:paraId="47542998" w14:textId="77777777" w:rsidTr="009A00DB">
        <w:trPr>
          <w:cantSplit/>
          <w:jc w:val="center"/>
        </w:trPr>
        <w:tc>
          <w:tcPr>
            <w:tcW w:w="1486" w:type="dxa"/>
            <w:shd w:val="clear" w:color="auto" w:fill="auto"/>
            <w:vAlign w:val="center"/>
          </w:tcPr>
          <w:p w14:paraId="2C7612BA" w14:textId="77777777" w:rsidR="003641DE" w:rsidRPr="0048714D" w:rsidRDefault="003641DE" w:rsidP="009A00DB">
            <w:pPr>
              <w:spacing w:line="240" w:lineRule="auto"/>
              <w:ind w:firstLineChars="0" w:firstLine="0"/>
              <w:jc w:val="left"/>
              <w:rPr>
                <w:rFonts w:ascii="宋体" w:hAnsi="宋体"/>
                <w:sz w:val="20"/>
                <w:szCs w:val="21"/>
              </w:rPr>
            </w:pPr>
            <w:r w:rsidRPr="0048714D">
              <w:rPr>
                <w:rFonts w:ascii="宋体" w:hAnsi="宋体" w:hint="eastAsia"/>
                <w:sz w:val="20"/>
                <w:szCs w:val="21"/>
              </w:rPr>
              <w:lastRenderedPageBreak/>
              <w:t>主叫号码类型</w:t>
            </w:r>
          </w:p>
        </w:tc>
        <w:tc>
          <w:tcPr>
            <w:tcW w:w="993" w:type="dxa"/>
            <w:shd w:val="clear" w:color="auto" w:fill="auto"/>
            <w:vAlign w:val="center"/>
          </w:tcPr>
          <w:p w14:paraId="48B924D7" w14:textId="77777777" w:rsidR="003641DE"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F2</w:t>
            </w:r>
          </w:p>
        </w:tc>
        <w:tc>
          <w:tcPr>
            <w:tcW w:w="1985" w:type="dxa"/>
            <w:shd w:val="clear" w:color="auto" w:fill="auto"/>
            <w:vAlign w:val="center"/>
          </w:tcPr>
          <w:p w14:paraId="01C71996" w14:textId="77777777" w:rsidR="003641DE" w:rsidRPr="0048714D" w:rsidRDefault="003641DE" w:rsidP="009A00DB">
            <w:pPr>
              <w:spacing w:line="240" w:lineRule="auto"/>
              <w:ind w:firstLineChars="0" w:firstLine="0"/>
              <w:jc w:val="left"/>
              <w:rPr>
                <w:rFonts w:ascii="宋体" w:hAnsi="宋体"/>
                <w:sz w:val="20"/>
                <w:szCs w:val="21"/>
              </w:rPr>
            </w:pPr>
            <w:r w:rsidRPr="0048714D">
              <w:rPr>
                <w:rFonts w:ascii="宋体" w:hAnsi="宋体"/>
                <w:sz w:val="20"/>
                <w:szCs w:val="21"/>
              </w:rPr>
              <w:t>CallingNum_type</w:t>
            </w:r>
          </w:p>
        </w:tc>
        <w:tc>
          <w:tcPr>
            <w:tcW w:w="3271" w:type="dxa"/>
            <w:shd w:val="clear" w:color="auto" w:fill="auto"/>
            <w:vAlign w:val="center"/>
          </w:tcPr>
          <w:p w14:paraId="4E2D3BED"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hint="eastAsia"/>
                <w:sz w:val="20"/>
                <w:szCs w:val="21"/>
              </w:rPr>
              <w:t>中国移动</w:t>
            </w:r>
          </w:p>
          <w:p w14:paraId="3860C1ED" w14:textId="77777777" w:rsidR="003641DE" w:rsidRPr="0048714D" w:rsidRDefault="003641DE" w:rsidP="009A00DB">
            <w:pPr>
              <w:spacing w:line="240" w:lineRule="auto"/>
              <w:ind w:firstLineChars="0" w:firstLine="0"/>
              <w:jc w:val="left"/>
              <w:rPr>
                <w:rFonts w:ascii="宋体" w:hAnsi="宋体"/>
                <w:sz w:val="20"/>
                <w:szCs w:val="21"/>
              </w:rPr>
            </w:pPr>
            <w:r w:rsidRPr="0048714D">
              <w:rPr>
                <w:rFonts w:ascii="宋体" w:hAnsi="宋体"/>
                <w:sz w:val="20"/>
                <w:szCs w:val="21"/>
              </w:rPr>
              <w:t>11：</w:t>
            </w:r>
            <w:r w:rsidR="009A3E94" w:rsidRPr="0048714D">
              <w:rPr>
                <w:rFonts w:ascii="宋体" w:hAnsi="宋体" w:hint="eastAsia"/>
                <w:sz w:val="20"/>
                <w:szCs w:val="21"/>
              </w:rPr>
              <w:t>移动用户（不含</w:t>
            </w:r>
            <w:r w:rsidR="009A3E94" w:rsidRPr="0048714D">
              <w:rPr>
                <w:rFonts w:ascii="宋体" w:hAnsi="宋体"/>
                <w:sz w:val="20"/>
                <w:szCs w:val="21"/>
              </w:rPr>
              <w:t>TD）</w:t>
            </w:r>
          </w:p>
          <w:p w14:paraId="72FC6EDF"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12：移动TD用户</w:t>
            </w:r>
          </w:p>
          <w:p w14:paraId="59364FAE"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13：移动固网</w:t>
            </w:r>
          </w:p>
          <w:p w14:paraId="139BAAFE"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14：移动业务台</w:t>
            </w:r>
          </w:p>
          <w:p w14:paraId="55FB9183"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15：移动全球呼</w:t>
            </w:r>
          </w:p>
          <w:p w14:paraId="2F0A341E"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16：移动特服号</w:t>
            </w:r>
          </w:p>
          <w:p w14:paraId="357E4175"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17：移动其他（400等）</w:t>
            </w:r>
          </w:p>
          <w:p w14:paraId="47A2082F"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hint="eastAsia"/>
                <w:sz w:val="20"/>
                <w:szCs w:val="21"/>
              </w:rPr>
              <w:t>中国电信：</w:t>
            </w:r>
          </w:p>
          <w:p w14:paraId="2E20D562"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21：电信C网</w:t>
            </w:r>
          </w:p>
          <w:p w14:paraId="3CA6D011"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22：电信固网</w:t>
            </w:r>
          </w:p>
          <w:p w14:paraId="6688F03E"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23：电信业务台</w:t>
            </w:r>
          </w:p>
          <w:p w14:paraId="2E757316"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24：电信特服号</w:t>
            </w:r>
          </w:p>
          <w:p w14:paraId="6ACCD06E"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25：电信其他（400等）</w:t>
            </w:r>
          </w:p>
          <w:p w14:paraId="4E650A11" w14:textId="77777777" w:rsidR="00F550DD" w:rsidRPr="0048714D" w:rsidRDefault="00F550DD" w:rsidP="009A00DB">
            <w:pPr>
              <w:spacing w:line="240" w:lineRule="auto"/>
              <w:ind w:firstLineChars="0" w:firstLine="0"/>
              <w:jc w:val="left"/>
              <w:rPr>
                <w:rFonts w:ascii="宋体" w:hAnsi="宋体"/>
                <w:sz w:val="20"/>
                <w:szCs w:val="21"/>
              </w:rPr>
            </w:pPr>
            <w:r w:rsidRPr="0048714D">
              <w:rPr>
                <w:rFonts w:ascii="宋体" w:hAnsi="宋体"/>
                <w:sz w:val="20"/>
                <w:szCs w:val="21"/>
              </w:rPr>
              <w:t>26：</w:t>
            </w:r>
            <w:r w:rsidRPr="0048714D">
              <w:rPr>
                <w:rFonts w:ascii="宋体" w:hAnsi="宋体" w:hint="eastAsia"/>
                <w:sz w:val="20"/>
                <w:szCs w:val="21"/>
              </w:rPr>
              <w:t>电信小灵通</w:t>
            </w:r>
          </w:p>
          <w:p w14:paraId="153FFCA1"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hint="eastAsia"/>
                <w:sz w:val="20"/>
                <w:szCs w:val="21"/>
              </w:rPr>
              <w:t>中国联通</w:t>
            </w:r>
          </w:p>
          <w:p w14:paraId="52CB66C8"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31：联通移网</w:t>
            </w:r>
          </w:p>
          <w:p w14:paraId="6032ECA2"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32：联通固网</w:t>
            </w:r>
          </w:p>
          <w:p w14:paraId="1CACE4DC"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33：联通业务台</w:t>
            </w:r>
          </w:p>
          <w:p w14:paraId="2FD495E1"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34：联通特服号</w:t>
            </w:r>
          </w:p>
          <w:p w14:paraId="098696EF"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35：联通其他（400等）</w:t>
            </w:r>
          </w:p>
          <w:p w14:paraId="0B58F92A" w14:textId="77777777" w:rsidR="00F550DD" w:rsidRPr="0048714D" w:rsidRDefault="00F550DD" w:rsidP="009A00DB">
            <w:pPr>
              <w:spacing w:line="240" w:lineRule="auto"/>
              <w:ind w:firstLineChars="0" w:firstLine="0"/>
              <w:jc w:val="left"/>
              <w:rPr>
                <w:rFonts w:ascii="宋体" w:hAnsi="宋体"/>
                <w:sz w:val="20"/>
                <w:szCs w:val="21"/>
              </w:rPr>
            </w:pPr>
            <w:r w:rsidRPr="0048714D">
              <w:rPr>
                <w:rFonts w:ascii="宋体" w:hAnsi="宋体"/>
                <w:sz w:val="20"/>
                <w:szCs w:val="21"/>
              </w:rPr>
              <w:t>36：联通小灵通</w:t>
            </w:r>
          </w:p>
          <w:p w14:paraId="6F5B656B"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hint="eastAsia"/>
                <w:sz w:val="20"/>
                <w:szCs w:val="21"/>
              </w:rPr>
              <w:t>其他：</w:t>
            </w:r>
          </w:p>
          <w:p w14:paraId="204EBDAC"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41：港澳台用户</w:t>
            </w:r>
          </w:p>
          <w:p w14:paraId="07CF3672" w14:textId="77777777" w:rsidR="009A3E94" w:rsidRPr="0048714D" w:rsidRDefault="009A3E94" w:rsidP="009A00DB">
            <w:pPr>
              <w:spacing w:line="240" w:lineRule="auto"/>
              <w:ind w:firstLineChars="0" w:firstLine="0"/>
              <w:jc w:val="left"/>
              <w:rPr>
                <w:rFonts w:ascii="宋体" w:hAnsi="宋体"/>
                <w:sz w:val="20"/>
                <w:szCs w:val="21"/>
              </w:rPr>
            </w:pPr>
            <w:r w:rsidRPr="0048714D">
              <w:rPr>
                <w:rFonts w:ascii="宋体" w:hAnsi="宋体"/>
                <w:sz w:val="20"/>
                <w:szCs w:val="21"/>
              </w:rPr>
              <w:t>42：国际用户（不含港澳台）</w:t>
            </w:r>
          </w:p>
          <w:p w14:paraId="3368676A" w14:textId="77777777" w:rsidR="00CD11E2" w:rsidRPr="0048714D" w:rsidRDefault="00CD11E2" w:rsidP="009A00DB">
            <w:pPr>
              <w:spacing w:line="240" w:lineRule="auto"/>
              <w:ind w:firstLineChars="0" w:firstLine="0"/>
              <w:jc w:val="left"/>
              <w:rPr>
                <w:rFonts w:ascii="宋体" w:hAnsi="宋体"/>
                <w:sz w:val="20"/>
                <w:szCs w:val="21"/>
              </w:rPr>
            </w:pPr>
            <w:r w:rsidRPr="0048714D">
              <w:rPr>
                <w:rFonts w:ascii="宋体" w:hAnsi="宋体"/>
                <w:sz w:val="20"/>
                <w:szCs w:val="21"/>
              </w:rPr>
              <w:t>43：公共特服号（110、120等）</w:t>
            </w:r>
          </w:p>
        </w:tc>
      </w:tr>
      <w:tr w:rsidR="00D52997" w:rsidRPr="0048714D" w14:paraId="0A18EDD7" w14:textId="77777777" w:rsidTr="009A00DB">
        <w:trPr>
          <w:cantSplit/>
          <w:jc w:val="center"/>
        </w:trPr>
        <w:tc>
          <w:tcPr>
            <w:tcW w:w="1486" w:type="dxa"/>
            <w:shd w:val="clear" w:color="auto" w:fill="auto"/>
            <w:vAlign w:val="center"/>
          </w:tcPr>
          <w:p w14:paraId="02CC8F21"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hint="eastAsia"/>
                <w:sz w:val="20"/>
                <w:szCs w:val="21"/>
              </w:rPr>
              <w:t>被叫号码</w:t>
            </w:r>
          </w:p>
        </w:tc>
        <w:tc>
          <w:tcPr>
            <w:tcW w:w="993" w:type="dxa"/>
            <w:shd w:val="clear" w:color="auto" w:fill="auto"/>
            <w:vAlign w:val="center"/>
          </w:tcPr>
          <w:p w14:paraId="7C9B8F78"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76DBEE6C"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sz w:val="20"/>
                <w:szCs w:val="21"/>
              </w:rPr>
              <w:t>Called_number</w:t>
            </w:r>
          </w:p>
        </w:tc>
        <w:tc>
          <w:tcPr>
            <w:tcW w:w="3271" w:type="dxa"/>
            <w:shd w:val="clear" w:color="auto" w:fill="auto"/>
            <w:vAlign w:val="center"/>
          </w:tcPr>
          <w:p w14:paraId="6E569181" w14:textId="77777777" w:rsidR="00D52997" w:rsidRPr="0048714D" w:rsidRDefault="00D52997" w:rsidP="009A00DB">
            <w:pPr>
              <w:spacing w:line="240" w:lineRule="auto"/>
              <w:ind w:firstLineChars="0" w:firstLine="0"/>
              <w:jc w:val="left"/>
              <w:rPr>
                <w:rFonts w:ascii="宋体" w:hAnsi="宋体"/>
                <w:sz w:val="20"/>
                <w:szCs w:val="21"/>
              </w:rPr>
            </w:pPr>
            <w:r w:rsidRPr="0048714D">
              <w:rPr>
                <w:rFonts w:ascii="宋体" w:hAnsi="宋体" w:hint="eastAsia"/>
                <w:sz w:val="20"/>
                <w:szCs w:val="21"/>
              </w:rPr>
              <w:t>被叫号码</w:t>
            </w:r>
          </w:p>
        </w:tc>
      </w:tr>
      <w:tr w:rsidR="003641DE" w:rsidRPr="0048714D" w14:paraId="775BA15F" w14:textId="77777777" w:rsidTr="009A00DB">
        <w:trPr>
          <w:cantSplit/>
          <w:jc w:val="center"/>
        </w:trPr>
        <w:tc>
          <w:tcPr>
            <w:tcW w:w="1486" w:type="dxa"/>
            <w:shd w:val="clear" w:color="auto" w:fill="auto"/>
            <w:vAlign w:val="center"/>
          </w:tcPr>
          <w:p w14:paraId="7968FAD6" w14:textId="77777777" w:rsidR="003641DE" w:rsidRPr="0048714D" w:rsidRDefault="003641DE" w:rsidP="003641DE">
            <w:pPr>
              <w:spacing w:line="240" w:lineRule="auto"/>
              <w:ind w:firstLineChars="0" w:firstLine="0"/>
              <w:jc w:val="left"/>
              <w:rPr>
                <w:rFonts w:ascii="宋体" w:hAnsi="宋体"/>
                <w:sz w:val="20"/>
                <w:szCs w:val="21"/>
              </w:rPr>
            </w:pPr>
            <w:r w:rsidRPr="0048714D">
              <w:rPr>
                <w:rFonts w:ascii="宋体" w:hAnsi="宋体" w:hint="eastAsia"/>
                <w:sz w:val="20"/>
                <w:szCs w:val="21"/>
              </w:rPr>
              <w:t>被叫号码归属</w:t>
            </w:r>
          </w:p>
        </w:tc>
        <w:tc>
          <w:tcPr>
            <w:tcW w:w="993" w:type="dxa"/>
            <w:shd w:val="clear" w:color="auto" w:fill="auto"/>
            <w:vAlign w:val="center"/>
          </w:tcPr>
          <w:p w14:paraId="4B6BEA9D" w14:textId="77777777" w:rsidR="003641DE" w:rsidRPr="0048714D" w:rsidRDefault="003641DE" w:rsidP="003641DE">
            <w:pPr>
              <w:spacing w:line="240" w:lineRule="auto"/>
              <w:ind w:firstLineChars="0" w:firstLine="0"/>
              <w:jc w:val="left"/>
              <w:rPr>
                <w:rFonts w:ascii="宋体" w:hAnsi="宋体"/>
                <w:sz w:val="20"/>
                <w:szCs w:val="21"/>
              </w:rPr>
            </w:pPr>
            <w:r w:rsidRPr="0048714D">
              <w:rPr>
                <w:rFonts w:ascii="宋体" w:hAnsi="宋体"/>
                <w:sz w:val="20"/>
                <w:szCs w:val="21"/>
              </w:rPr>
              <w:t>V4</w:t>
            </w:r>
          </w:p>
        </w:tc>
        <w:tc>
          <w:tcPr>
            <w:tcW w:w="1985" w:type="dxa"/>
            <w:shd w:val="clear" w:color="auto" w:fill="auto"/>
            <w:vAlign w:val="center"/>
          </w:tcPr>
          <w:p w14:paraId="06146114" w14:textId="77777777" w:rsidR="003641DE" w:rsidRPr="0048714D" w:rsidRDefault="003641DE" w:rsidP="003641DE">
            <w:pPr>
              <w:spacing w:line="240" w:lineRule="auto"/>
              <w:ind w:firstLineChars="0" w:firstLine="0"/>
              <w:jc w:val="left"/>
              <w:rPr>
                <w:rFonts w:ascii="宋体" w:hAnsi="宋体"/>
                <w:sz w:val="20"/>
                <w:szCs w:val="21"/>
              </w:rPr>
            </w:pPr>
            <w:r w:rsidRPr="0048714D">
              <w:rPr>
                <w:rFonts w:ascii="宋体" w:hAnsi="宋体"/>
                <w:sz w:val="20"/>
                <w:szCs w:val="21"/>
              </w:rPr>
              <w:t>CalledNum_aera</w:t>
            </w:r>
          </w:p>
        </w:tc>
        <w:tc>
          <w:tcPr>
            <w:tcW w:w="3271" w:type="dxa"/>
            <w:shd w:val="clear" w:color="auto" w:fill="auto"/>
            <w:vAlign w:val="center"/>
          </w:tcPr>
          <w:p w14:paraId="56DD0026" w14:textId="77777777" w:rsidR="003641DE" w:rsidRPr="0048714D" w:rsidRDefault="003641DE" w:rsidP="003641DE">
            <w:pPr>
              <w:spacing w:line="240" w:lineRule="auto"/>
              <w:ind w:firstLineChars="0" w:firstLine="0"/>
              <w:jc w:val="left"/>
              <w:rPr>
                <w:rFonts w:ascii="宋体" w:hAnsi="宋体"/>
                <w:sz w:val="20"/>
                <w:szCs w:val="21"/>
              </w:rPr>
            </w:pPr>
            <w:r w:rsidRPr="0048714D">
              <w:rPr>
                <w:rFonts w:ascii="宋体" w:hAnsi="宋体" w:hint="eastAsia"/>
                <w:sz w:val="20"/>
                <w:szCs w:val="21"/>
              </w:rPr>
              <w:t>含</w:t>
            </w:r>
            <w:r w:rsidRPr="0048714D">
              <w:rPr>
                <w:rFonts w:ascii="宋体" w:hAnsi="宋体"/>
                <w:sz w:val="20"/>
                <w:szCs w:val="21"/>
              </w:rPr>
              <w:t>0区号，例如010,0755</w:t>
            </w:r>
          </w:p>
        </w:tc>
      </w:tr>
      <w:tr w:rsidR="009E7E71" w:rsidRPr="0048714D" w14:paraId="6AACF35E" w14:textId="77777777" w:rsidTr="009A00DB">
        <w:trPr>
          <w:cantSplit/>
          <w:jc w:val="center"/>
        </w:trPr>
        <w:tc>
          <w:tcPr>
            <w:tcW w:w="1486" w:type="dxa"/>
            <w:shd w:val="clear" w:color="auto" w:fill="auto"/>
            <w:vAlign w:val="center"/>
          </w:tcPr>
          <w:p w14:paraId="114AA51D"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被叫号码接入类型</w:t>
            </w:r>
          </w:p>
        </w:tc>
        <w:tc>
          <w:tcPr>
            <w:tcW w:w="993" w:type="dxa"/>
            <w:shd w:val="clear" w:color="auto" w:fill="auto"/>
            <w:vAlign w:val="center"/>
          </w:tcPr>
          <w:p w14:paraId="77ACF6B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985" w:type="dxa"/>
            <w:shd w:val="clear" w:color="auto" w:fill="auto"/>
            <w:vAlign w:val="center"/>
          </w:tcPr>
          <w:p w14:paraId="4181B8A0"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CalledNum_access</w:t>
            </w:r>
          </w:p>
        </w:tc>
        <w:tc>
          <w:tcPr>
            <w:tcW w:w="3271" w:type="dxa"/>
            <w:shd w:val="clear" w:color="auto" w:fill="auto"/>
            <w:vAlign w:val="center"/>
          </w:tcPr>
          <w:p w14:paraId="2894AC91"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同主叫号码类型</w:t>
            </w:r>
          </w:p>
        </w:tc>
      </w:tr>
      <w:tr w:rsidR="009E7E71" w:rsidRPr="0048714D" w14:paraId="72098499" w14:textId="77777777" w:rsidTr="009A00DB">
        <w:trPr>
          <w:cantSplit/>
          <w:jc w:val="center"/>
        </w:trPr>
        <w:tc>
          <w:tcPr>
            <w:tcW w:w="1486" w:type="dxa"/>
            <w:shd w:val="clear" w:color="auto" w:fill="auto"/>
            <w:vAlign w:val="center"/>
          </w:tcPr>
          <w:p w14:paraId="08013BF0"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被叫号码长途类型</w:t>
            </w:r>
          </w:p>
        </w:tc>
        <w:tc>
          <w:tcPr>
            <w:tcW w:w="993" w:type="dxa"/>
            <w:shd w:val="clear" w:color="auto" w:fill="auto"/>
            <w:vAlign w:val="center"/>
          </w:tcPr>
          <w:p w14:paraId="3265110C"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985" w:type="dxa"/>
            <w:shd w:val="clear" w:color="auto" w:fill="auto"/>
            <w:vAlign w:val="center"/>
          </w:tcPr>
          <w:p w14:paraId="6A4BCF4D"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CalledNum_long</w:t>
            </w:r>
          </w:p>
        </w:tc>
        <w:tc>
          <w:tcPr>
            <w:tcW w:w="3271" w:type="dxa"/>
            <w:shd w:val="clear" w:color="auto" w:fill="auto"/>
            <w:vAlign w:val="center"/>
          </w:tcPr>
          <w:p w14:paraId="795CA3EC"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同主叫号码类型</w:t>
            </w:r>
          </w:p>
        </w:tc>
      </w:tr>
      <w:tr w:rsidR="009E7E71" w:rsidRPr="0048714D" w14:paraId="75D9AF0C" w14:textId="77777777" w:rsidTr="009A00DB">
        <w:trPr>
          <w:cantSplit/>
          <w:jc w:val="center"/>
        </w:trPr>
        <w:tc>
          <w:tcPr>
            <w:tcW w:w="1486" w:type="dxa"/>
            <w:shd w:val="clear" w:color="auto" w:fill="auto"/>
            <w:vAlign w:val="center"/>
          </w:tcPr>
          <w:p w14:paraId="7230E920"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被叫号码类型</w:t>
            </w:r>
          </w:p>
        </w:tc>
        <w:tc>
          <w:tcPr>
            <w:tcW w:w="993" w:type="dxa"/>
            <w:shd w:val="clear" w:color="auto" w:fill="auto"/>
            <w:vAlign w:val="center"/>
          </w:tcPr>
          <w:p w14:paraId="596C611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F2</w:t>
            </w:r>
          </w:p>
        </w:tc>
        <w:tc>
          <w:tcPr>
            <w:tcW w:w="1985" w:type="dxa"/>
            <w:shd w:val="clear" w:color="auto" w:fill="auto"/>
            <w:vAlign w:val="center"/>
          </w:tcPr>
          <w:p w14:paraId="2DD5A1EC"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CalledNum_type</w:t>
            </w:r>
          </w:p>
        </w:tc>
        <w:tc>
          <w:tcPr>
            <w:tcW w:w="3271" w:type="dxa"/>
            <w:shd w:val="clear" w:color="auto" w:fill="auto"/>
            <w:vAlign w:val="center"/>
          </w:tcPr>
          <w:p w14:paraId="77B1AA28"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同主叫号码类型</w:t>
            </w:r>
          </w:p>
        </w:tc>
      </w:tr>
      <w:tr w:rsidR="009E7E71" w:rsidRPr="0048714D" w14:paraId="68F2AC71" w14:textId="77777777" w:rsidTr="009A00DB">
        <w:trPr>
          <w:cantSplit/>
          <w:jc w:val="center"/>
        </w:trPr>
        <w:tc>
          <w:tcPr>
            <w:tcW w:w="1486" w:type="dxa"/>
            <w:shd w:val="clear" w:color="auto" w:fill="auto"/>
            <w:vAlign w:val="center"/>
          </w:tcPr>
          <w:p w14:paraId="3B1D5C91"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通话起始时间</w:t>
            </w:r>
          </w:p>
        </w:tc>
        <w:tc>
          <w:tcPr>
            <w:tcW w:w="993" w:type="dxa"/>
            <w:shd w:val="clear" w:color="auto" w:fill="auto"/>
            <w:vAlign w:val="center"/>
          </w:tcPr>
          <w:p w14:paraId="7074EE3B"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50E4392E"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Call_start_tm</w:t>
            </w:r>
          </w:p>
        </w:tc>
        <w:tc>
          <w:tcPr>
            <w:tcW w:w="3271" w:type="dxa"/>
            <w:shd w:val="clear" w:color="auto" w:fill="auto"/>
            <w:vAlign w:val="center"/>
          </w:tcPr>
          <w:p w14:paraId="5E727B5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YYYYMMDDHHMMSS</w:t>
            </w:r>
          </w:p>
        </w:tc>
      </w:tr>
      <w:tr w:rsidR="009E7E71" w:rsidRPr="0048714D" w14:paraId="4791F114" w14:textId="77777777" w:rsidTr="009A00DB">
        <w:trPr>
          <w:cantSplit/>
          <w:jc w:val="center"/>
        </w:trPr>
        <w:tc>
          <w:tcPr>
            <w:tcW w:w="1486" w:type="dxa"/>
            <w:shd w:val="clear" w:color="auto" w:fill="auto"/>
            <w:vAlign w:val="center"/>
          </w:tcPr>
          <w:p w14:paraId="40CE6436"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通话时长</w:t>
            </w:r>
          </w:p>
        </w:tc>
        <w:tc>
          <w:tcPr>
            <w:tcW w:w="993" w:type="dxa"/>
            <w:shd w:val="clear" w:color="auto" w:fill="auto"/>
            <w:vAlign w:val="center"/>
          </w:tcPr>
          <w:p w14:paraId="48E73A71"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69B9DE2F"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Call_duration</w:t>
            </w:r>
          </w:p>
        </w:tc>
        <w:tc>
          <w:tcPr>
            <w:tcW w:w="3271" w:type="dxa"/>
            <w:shd w:val="clear" w:color="auto" w:fill="auto"/>
            <w:vAlign w:val="center"/>
          </w:tcPr>
          <w:p w14:paraId="1A8DA8D0"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全数字，以秒为单位</w:t>
            </w:r>
          </w:p>
        </w:tc>
      </w:tr>
      <w:tr w:rsidR="009E7E71" w:rsidRPr="0048714D" w14:paraId="3D6D36BA" w14:textId="77777777" w:rsidTr="009A00DB">
        <w:trPr>
          <w:cantSplit/>
          <w:jc w:val="center"/>
        </w:trPr>
        <w:tc>
          <w:tcPr>
            <w:tcW w:w="1486" w:type="dxa"/>
            <w:shd w:val="clear" w:color="auto" w:fill="auto"/>
            <w:vAlign w:val="center"/>
          </w:tcPr>
          <w:p w14:paraId="44DA6AFA"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lastRenderedPageBreak/>
              <w:t>被叫漫游号码</w:t>
            </w:r>
          </w:p>
        </w:tc>
        <w:tc>
          <w:tcPr>
            <w:tcW w:w="993" w:type="dxa"/>
            <w:shd w:val="clear" w:color="auto" w:fill="auto"/>
            <w:vAlign w:val="center"/>
          </w:tcPr>
          <w:p w14:paraId="0A46C314"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V8</w:t>
            </w:r>
          </w:p>
        </w:tc>
        <w:tc>
          <w:tcPr>
            <w:tcW w:w="1985" w:type="dxa"/>
            <w:shd w:val="clear" w:color="auto" w:fill="auto"/>
            <w:vAlign w:val="center"/>
          </w:tcPr>
          <w:p w14:paraId="57B689F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Called_msrn</w:t>
            </w:r>
          </w:p>
        </w:tc>
        <w:tc>
          <w:tcPr>
            <w:tcW w:w="3271" w:type="dxa"/>
            <w:shd w:val="clear" w:color="auto" w:fill="auto"/>
            <w:vAlign w:val="center"/>
          </w:tcPr>
          <w:p w14:paraId="10D7AF4F"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全数字或全空</w:t>
            </w:r>
          </w:p>
        </w:tc>
      </w:tr>
      <w:tr w:rsidR="009E7E71" w:rsidRPr="0048714D" w14:paraId="0E9A22C4" w14:textId="77777777" w:rsidTr="009A00DB">
        <w:trPr>
          <w:cantSplit/>
          <w:jc w:val="center"/>
        </w:trPr>
        <w:tc>
          <w:tcPr>
            <w:tcW w:w="1486" w:type="dxa"/>
            <w:shd w:val="clear" w:color="auto" w:fill="auto"/>
            <w:vAlign w:val="center"/>
          </w:tcPr>
          <w:p w14:paraId="21D94CEC"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入中继群号</w:t>
            </w:r>
          </w:p>
        </w:tc>
        <w:tc>
          <w:tcPr>
            <w:tcW w:w="993" w:type="dxa"/>
            <w:shd w:val="clear" w:color="auto" w:fill="auto"/>
            <w:vAlign w:val="center"/>
          </w:tcPr>
          <w:p w14:paraId="2868BAEC"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54D7CA9F"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Incoming TKGP</w:t>
            </w:r>
          </w:p>
        </w:tc>
        <w:tc>
          <w:tcPr>
            <w:tcW w:w="3271" w:type="dxa"/>
            <w:shd w:val="clear" w:color="auto" w:fill="auto"/>
            <w:vAlign w:val="center"/>
          </w:tcPr>
          <w:p w14:paraId="75851C43"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入中继群号（十六进制）</w:t>
            </w:r>
          </w:p>
        </w:tc>
      </w:tr>
      <w:tr w:rsidR="009E7E71" w:rsidRPr="0048714D" w14:paraId="5CD45FC1" w14:textId="77777777" w:rsidTr="009A00DB">
        <w:trPr>
          <w:cantSplit/>
          <w:jc w:val="center"/>
        </w:trPr>
        <w:tc>
          <w:tcPr>
            <w:tcW w:w="1486" w:type="dxa"/>
            <w:shd w:val="clear" w:color="auto" w:fill="auto"/>
            <w:vAlign w:val="center"/>
          </w:tcPr>
          <w:p w14:paraId="4A346662"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入中继群号</w:t>
            </w:r>
          </w:p>
        </w:tc>
        <w:tc>
          <w:tcPr>
            <w:tcW w:w="993" w:type="dxa"/>
            <w:shd w:val="clear" w:color="auto" w:fill="auto"/>
            <w:vAlign w:val="center"/>
          </w:tcPr>
          <w:p w14:paraId="5748ABBF"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19F198AE"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Incoming TKGP</w:t>
            </w:r>
          </w:p>
        </w:tc>
        <w:tc>
          <w:tcPr>
            <w:tcW w:w="3271" w:type="dxa"/>
            <w:shd w:val="clear" w:color="auto" w:fill="auto"/>
            <w:vAlign w:val="center"/>
          </w:tcPr>
          <w:p w14:paraId="647AF9F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入中继群号（十进制）</w:t>
            </w:r>
          </w:p>
        </w:tc>
      </w:tr>
      <w:tr w:rsidR="009E7E71" w:rsidRPr="0048714D" w14:paraId="32199DB4" w14:textId="77777777" w:rsidTr="009A00DB">
        <w:trPr>
          <w:cantSplit/>
          <w:jc w:val="center"/>
        </w:trPr>
        <w:tc>
          <w:tcPr>
            <w:tcW w:w="1486" w:type="dxa"/>
            <w:shd w:val="clear" w:color="auto" w:fill="auto"/>
            <w:vAlign w:val="center"/>
          </w:tcPr>
          <w:p w14:paraId="5A6A65F3"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出中继群号</w:t>
            </w:r>
          </w:p>
        </w:tc>
        <w:tc>
          <w:tcPr>
            <w:tcW w:w="993" w:type="dxa"/>
            <w:shd w:val="clear" w:color="auto" w:fill="auto"/>
            <w:vAlign w:val="center"/>
          </w:tcPr>
          <w:p w14:paraId="3ED5F844"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31A20C24"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Outgoing TKGP</w:t>
            </w:r>
          </w:p>
        </w:tc>
        <w:tc>
          <w:tcPr>
            <w:tcW w:w="3271" w:type="dxa"/>
            <w:shd w:val="clear" w:color="auto" w:fill="auto"/>
            <w:vAlign w:val="center"/>
          </w:tcPr>
          <w:p w14:paraId="30B886D6"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出中继群号（十六进制）</w:t>
            </w:r>
          </w:p>
        </w:tc>
      </w:tr>
      <w:tr w:rsidR="009E7E71" w:rsidRPr="0048714D" w14:paraId="5216EFCD" w14:textId="77777777" w:rsidTr="009A00DB">
        <w:trPr>
          <w:cantSplit/>
          <w:jc w:val="center"/>
        </w:trPr>
        <w:tc>
          <w:tcPr>
            <w:tcW w:w="1486" w:type="dxa"/>
            <w:shd w:val="clear" w:color="auto" w:fill="auto"/>
            <w:vAlign w:val="center"/>
          </w:tcPr>
          <w:p w14:paraId="1BC3D3B1"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出中继群号</w:t>
            </w:r>
          </w:p>
        </w:tc>
        <w:tc>
          <w:tcPr>
            <w:tcW w:w="993" w:type="dxa"/>
            <w:shd w:val="clear" w:color="auto" w:fill="auto"/>
            <w:vAlign w:val="center"/>
          </w:tcPr>
          <w:p w14:paraId="429CE3D9"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17DDDEAA"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Outgoing TKGP</w:t>
            </w:r>
          </w:p>
        </w:tc>
        <w:tc>
          <w:tcPr>
            <w:tcW w:w="3271" w:type="dxa"/>
            <w:shd w:val="clear" w:color="auto" w:fill="auto"/>
            <w:vAlign w:val="center"/>
          </w:tcPr>
          <w:p w14:paraId="35B3E9A3"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出中继群号（十进制）</w:t>
            </w:r>
          </w:p>
        </w:tc>
      </w:tr>
      <w:tr w:rsidR="009E7E71" w:rsidRPr="0048714D" w14:paraId="3FE4EC97" w14:textId="77777777" w:rsidTr="009A00DB">
        <w:trPr>
          <w:cantSplit/>
          <w:jc w:val="center"/>
        </w:trPr>
        <w:tc>
          <w:tcPr>
            <w:tcW w:w="1486" w:type="dxa"/>
            <w:shd w:val="clear" w:color="auto" w:fill="auto"/>
            <w:vAlign w:val="center"/>
          </w:tcPr>
          <w:p w14:paraId="54FA604A"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中继网络信息</w:t>
            </w:r>
          </w:p>
        </w:tc>
        <w:tc>
          <w:tcPr>
            <w:tcW w:w="993" w:type="dxa"/>
            <w:shd w:val="clear" w:color="auto" w:fill="auto"/>
            <w:vAlign w:val="center"/>
          </w:tcPr>
          <w:p w14:paraId="244CE86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F2</w:t>
            </w:r>
          </w:p>
        </w:tc>
        <w:tc>
          <w:tcPr>
            <w:tcW w:w="1985" w:type="dxa"/>
            <w:shd w:val="clear" w:color="auto" w:fill="auto"/>
            <w:vAlign w:val="center"/>
          </w:tcPr>
          <w:p w14:paraId="357C7203"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TKGP_type</w:t>
            </w:r>
          </w:p>
        </w:tc>
        <w:tc>
          <w:tcPr>
            <w:tcW w:w="3271" w:type="dxa"/>
            <w:shd w:val="clear" w:color="auto" w:fill="auto"/>
            <w:vAlign w:val="center"/>
          </w:tcPr>
          <w:p w14:paraId="022EB895"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00</w:t>
            </w:r>
            <w:r w:rsidRPr="0048714D">
              <w:rPr>
                <w:rFonts w:ascii="宋体" w:hAnsi="宋体" w:hint="eastAsia"/>
                <w:sz w:val="20"/>
                <w:szCs w:val="21"/>
              </w:rPr>
              <w:t>：本地网</w:t>
            </w:r>
          </w:p>
          <w:p w14:paraId="556BD749"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11：移动长途网</w:t>
            </w:r>
          </w:p>
          <w:p w14:paraId="252EFD5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12：移动IP长途网</w:t>
            </w:r>
          </w:p>
          <w:p w14:paraId="16B9B9B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21</w:t>
            </w:r>
            <w:r w:rsidRPr="0048714D">
              <w:rPr>
                <w:rFonts w:ascii="宋体" w:hAnsi="宋体" w:hint="eastAsia"/>
                <w:sz w:val="20"/>
                <w:szCs w:val="21"/>
              </w:rPr>
              <w:t>：电信</w:t>
            </w:r>
            <w:r w:rsidRPr="0048714D">
              <w:rPr>
                <w:rFonts w:ascii="宋体" w:hAnsi="宋体"/>
                <w:sz w:val="20"/>
                <w:szCs w:val="21"/>
              </w:rPr>
              <w:t>CDMA长途网</w:t>
            </w:r>
          </w:p>
          <w:p w14:paraId="6E16636A"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22</w:t>
            </w:r>
            <w:r w:rsidRPr="0048714D">
              <w:rPr>
                <w:rFonts w:ascii="宋体" w:hAnsi="宋体" w:hint="eastAsia"/>
                <w:sz w:val="20"/>
                <w:szCs w:val="21"/>
              </w:rPr>
              <w:t>：电信固网长途网</w:t>
            </w:r>
          </w:p>
          <w:p w14:paraId="6BF0D3B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23</w:t>
            </w:r>
            <w:r w:rsidRPr="0048714D">
              <w:rPr>
                <w:rFonts w:ascii="宋体" w:hAnsi="宋体" w:hint="eastAsia"/>
                <w:sz w:val="20"/>
                <w:szCs w:val="21"/>
              </w:rPr>
              <w:t>：电信</w:t>
            </w:r>
            <w:r w:rsidRPr="0048714D">
              <w:rPr>
                <w:rFonts w:ascii="宋体" w:hAnsi="宋体"/>
                <w:sz w:val="20"/>
                <w:szCs w:val="21"/>
              </w:rPr>
              <w:t>IP长途网</w:t>
            </w:r>
          </w:p>
          <w:p w14:paraId="10F6F73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24</w:t>
            </w:r>
            <w:r w:rsidRPr="0048714D">
              <w:rPr>
                <w:rFonts w:ascii="宋体" w:hAnsi="宋体" w:hint="eastAsia"/>
                <w:sz w:val="20"/>
                <w:szCs w:val="21"/>
              </w:rPr>
              <w:t>：电信</w:t>
            </w:r>
            <w:r w:rsidRPr="0048714D">
              <w:rPr>
                <w:rFonts w:ascii="宋体" w:hAnsi="宋体"/>
                <w:sz w:val="20"/>
                <w:szCs w:val="21"/>
              </w:rPr>
              <w:t>190长途网</w:t>
            </w:r>
          </w:p>
          <w:p w14:paraId="6D76A376"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25</w:t>
            </w:r>
            <w:r w:rsidRPr="0048714D">
              <w:rPr>
                <w:rFonts w:ascii="宋体" w:hAnsi="宋体" w:hint="eastAsia"/>
                <w:sz w:val="20"/>
                <w:szCs w:val="21"/>
              </w:rPr>
              <w:t>：电信</w:t>
            </w:r>
            <w:r w:rsidRPr="0048714D">
              <w:rPr>
                <w:rFonts w:ascii="宋体" w:hAnsi="宋体"/>
                <w:sz w:val="20"/>
                <w:szCs w:val="21"/>
              </w:rPr>
              <w:t>193、193300长途网</w:t>
            </w:r>
          </w:p>
          <w:p w14:paraId="7B69E5B1"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31</w:t>
            </w:r>
            <w:r w:rsidRPr="0048714D">
              <w:rPr>
                <w:rFonts w:ascii="宋体" w:hAnsi="宋体" w:hint="eastAsia"/>
                <w:sz w:val="20"/>
                <w:szCs w:val="21"/>
              </w:rPr>
              <w:t>：联通固网长途网</w:t>
            </w:r>
          </w:p>
          <w:p w14:paraId="289DB302"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32</w:t>
            </w:r>
            <w:r w:rsidRPr="0048714D">
              <w:rPr>
                <w:rFonts w:ascii="宋体" w:hAnsi="宋体" w:hint="eastAsia"/>
                <w:sz w:val="20"/>
                <w:szCs w:val="21"/>
              </w:rPr>
              <w:t>；联通</w:t>
            </w:r>
            <w:r w:rsidRPr="0048714D">
              <w:rPr>
                <w:rFonts w:ascii="宋体" w:hAnsi="宋体"/>
                <w:sz w:val="20"/>
                <w:szCs w:val="21"/>
              </w:rPr>
              <w:t>IP长途网</w:t>
            </w:r>
          </w:p>
          <w:p w14:paraId="44E9295F"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33：联通196长途网</w:t>
            </w:r>
          </w:p>
        </w:tc>
      </w:tr>
      <w:tr w:rsidR="009E7E71" w:rsidRPr="0048714D" w14:paraId="276C22A1" w14:textId="77777777" w:rsidTr="009A00DB">
        <w:trPr>
          <w:cantSplit/>
          <w:jc w:val="center"/>
        </w:trPr>
        <w:tc>
          <w:tcPr>
            <w:tcW w:w="1486" w:type="dxa"/>
            <w:shd w:val="clear" w:color="auto" w:fill="auto"/>
            <w:vAlign w:val="center"/>
          </w:tcPr>
          <w:p w14:paraId="4C5536D8"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匹配的结算规则</w:t>
            </w:r>
          </w:p>
        </w:tc>
        <w:tc>
          <w:tcPr>
            <w:tcW w:w="993" w:type="dxa"/>
            <w:shd w:val="clear" w:color="auto" w:fill="auto"/>
            <w:vAlign w:val="center"/>
          </w:tcPr>
          <w:p w14:paraId="7C25DC13"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5378BC6A"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Sttl_rule</w:t>
            </w:r>
          </w:p>
        </w:tc>
        <w:tc>
          <w:tcPr>
            <w:tcW w:w="3271" w:type="dxa"/>
            <w:shd w:val="clear" w:color="auto" w:fill="auto"/>
            <w:vAlign w:val="center"/>
          </w:tcPr>
          <w:p w14:paraId="59E0FD8E"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参考</w:t>
            </w:r>
            <w:r w:rsidRPr="0048714D">
              <w:rPr>
                <w:rFonts w:ascii="宋体" w:hAnsi="宋体"/>
                <w:sz w:val="20"/>
                <w:szCs w:val="21"/>
              </w:rPr>
              <w:t>3.3.1.2.2</w:t>
            </w:r>
          </w:p>
        </w:tc>
      </w:tr>
      <w:tr w:rsidR="009E7E71" w:rsidRPr="0048714D" w14:paraId="4D4BD982" w14:textId="77777777" w:rsidTr="00114D80">
        <w:trPr>
          <w:cantSplit/>
          <w:jc w:val="center"/>
        </w:trPr>
        <w:tc>
          <w:tcPr>
            <w:tcW w:w="1486" w:type="dxa"/>
            <w:shd w:val="clear" w:color="auto" w:fill="auto"/>
            <w:vAlign w:val="center"/>
          </w:tcPr>
          <w:p w14:paraId="7A793F7E"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结算单元</w:t>
            </w:r>
          </w:p>
        </w:tc>
        <w:tc>
          <w:tcPr>
            <w:tcW w:w="993" w:type="dxa"/>
            <w:shd w:val="clear" w:color="auto" w:fill="auto"/>
            <w:vAlign w:val="center"/>
          </w:tcPr>
          <w:p w14:paraId="1885D025"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985" w:type="dxa"/>
            <w:shd w:val="clear" w:color="auto" w:fill="auto"/>
            <w:vAlign w:val="center"/>
          </w:tcPr>
          <w:p w14:paraId="608EC939"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Sttl_unit</w:t>
            </w:r>
          </w:p>
        </w:tc>
        <w:tc>
          <w:tcPr>
            <w:tcW w:w="3271" w:type="dxa"/>
            <w:shd w:val="clear" w:color="auto" w:fill="auto"/>
            <w:vAlign w:val="center"/>
          </w:tcPr>
          <w:p w14:paraId="60CA68DF"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0：每6秒</w:t>
            </w:r>
          </w:p>
          <w:p w14:paraId="502612B2"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1：每分钟</w:t>
            </w:r>
          </w:p>
          <w:p w14:paraId="5FA80EC7" w14:textId="77777777" w:rsidR="00106156" w:rsidRPr="0048714D" w:rsidRDefault="00106156" w:rsidP="009E7E71">
            <w:pPr>
              <w:spacing w:line="240" w:lineRule="auto"/>
              <w:ind w:firstLineChars="0" w:firstLine="0"/>
              <w:jc w:val="left"/>
              <w:rPr>
                <w:rFonts w:ascii="宋体" w:hAnsi="宋体"/>
                <w:sz w:val="20"/>
                <w:szCs w:val="21"/>
              </w:rPr>
            </w:pPr>
            <w:r w:rsidRPr="0048714D">
              <w:rPr>
                <w:rFonts w:ascii="宋体" w:hAnsi="宋体"/>
                <w:sz w:val="20"/>
                <w:szCs w:val="21"/>
              </w:rPr>
              <w:t>2：每次</w:t>
            </w:r>
          </w:p>
        </w:tc>
      </w:tr>
      <w:tr w:rsidR="009E7E71" w:rsidRPr="0048714D" w14:paraId="4F139B2E" w14:textId="77777777" w:rsidTr="00114D80">
        <w:trPr>
          <w:cantSplit/>
          <w:jc w:val="center"/>
        </w:trPr>
        <w:tc>
          <w:tcPr>
            <w:tcW w:w="1486" w:type="dxa"/>
            <w:shd w:val="clear" w:color="auto" w:fill="auto"/>
            <w:vAlign w:val="center"/>
          </w:tcPr>
          <w:p w14:paraId="71E43BAC"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结算单价</w:t>
            </w:r>
          </w:p>
        </w:tc>
        <w:tc>
          <w:tcPr>
            <w:tcW w:w="993" w:type="dxa"/>
            <w:shd w:val="clear" w:color="auto" w:fill="auto"/>
            <w:vAlign w:val="center"/>
          </w:tcPr>
          <w:p w14:paraId="5BD22174"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V5</w:t>
            </w:r>
          </w:p>
        </w:tc>
        <w:tc>
          <w:tcPr>
            <w:tcW w:w="1985" w:type="dxa"/>
            <w:shd w:val="clear" w:color="auto" w:fill="auto"/>
            <w:vAlign w:val="center"/>
          </w:tcPr>
          <w:p w14:paraId="275A559B"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Unit_fee</w:t>
            </w:r>
          </w:p>
        </w:tc>
        <w:tc>
          <w:tcPr>
            <w:tcW w:w="3271" w:type="dxa"/>
            <w:shd w:val="clear" w:color="auto" w:fill="auto"/>
            <w:vAlign w:val="center"/>
          </w:tcPr>
          <w:p w14:paraId="4F92D574"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全数字，以厘为单位</w:t>
            </w:r>
          </w:p>
        </w:tc>
      </w:tr>
      <w:tr w:rsidR="009E7E71" w:rsidRPr="0048714D" w14:paraId="1DD057A0" w14:textId="77777777" w:rsidTr="00114D80">
        <w:trPr>
          <w:cantSplit/>
          <w:jc w:val="center"/>
        </w:trPr>
        <w:tc>
          <w:tcPr>
            <w:tcW w:w="1486" w:type="dxa"/>
            <w:shd w:val="clear" w:color="auto" w:fill="auto"/>
            <w:vAlign w:val="center"/>
          </w:tcPr>
          <w:p w14:paraId="3E351DF6"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结算价格</w:t>
            </w:r>
          </w:p>
        </w:tc>
        <w:tc>
          <w:tcPr>
            <w:tcW w:w="993" w:type="dxa"/>
            <w:shd w:val="clear" w:color="auto" w:fill="auto"/>
            <w:vAlign w:val="center"/>
          </w:tcPr>
          <w:p w14:paraId="16CB2F93"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0BECDFA4"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Sttl_fee</w:t>
            </w:r>
          </w:p>
        </w:tc>
        <w:tc>
          <w:tcPr>
            <w:tcW w:w="3271" w:type="dxa"/>
            <w:shd w:val="clear" w:color="auto" w:fill="auto"/>
            <w:vAlign w:val="center"/>
          </w:tcPr>
          <w:p w14:paraId="194C43C3"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全数字，以厘为单位</w:t>
            </w:r>
          </w:p>
        </w:tc>
      </w:tr>
      <w:tr w:rsidR="009E7E71" w:rsidRPr="0048714D" w14:paraId="5EE896A3" w14:textId="77777777" w:rsidTr="009A00DB">
        <w:trPr>
          <w:cantSplit/>
          <w:jc w:val="center"/>
        </w:trPr>
        <w:tc>
          <w:tcPr>
            <w:tcW w:w="1486" w:type="dxa"/>
            <w:shd w:val="clear" w:color="auto" w:fill="auto"/>
            <w:vAlign w:val="center"/>
          </w:tcPr>
          <w:p w14:paraId="5CBE490D"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话单序列号</w:t>
            </w:r>
          </w:p>
        </w:tc>
        <w:tc>
          <w:tcPr>
            <w:tcW w:w="993" w:type="dxa"/>
            <w:shd w:val="clear" w:color="auto" w:fill="auto"/>
            <w:vAlign w:val="center"/>
          </w:tcPr>
          <w:p w14:paraId="0B054CD8"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6561BB21"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Cdr_seq</w:t>
            </w:r>
          </w:p>
        </w:tc>
        <w:tc>
          <w:tcPr>
            <w:tcW w:w="3271" w:type="dxa"/>
            <w:shd w:val="clear" w:color="auto" w:fill="auto"/>
            <w:vAlign w:val="center"/>
          </w:tcPr>
          <w:p w14:paraId="7154D7D2"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全数字</w:t>
            </w:r>
          </w:p>
        </w:tc>
      </w:tr>
      <w:tr w:rsidR="009E7E71" w:rsidRPr="0048714D" w14:paraId="2C08DA18" w14:textId="77777777" w:rsidTr="009A00DB">
        <w:trPr>
          <w:cantSplit/>
          <w:jc w:val="center"/>
        </w:trPr>
        <w:tc>
          <w:tcPr>
            <w:tcW w:w="1486" w:type="dxa"/>
            <w:shd w:val="clear" w:color="auto" w:fill="auto"/>
            <w:vAlign w:val="center"/>
          </w:tcPr>
          <w:p w14:paraId="1BE7D517"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通话终止原因</w:t>
            </w:r>
          </w:p>
        </w:tc>
        <w:tc>
          <w:tcPr>
            <w:tcW w:w="993" w:type="dxa"/>
            <w:shd w:val="clear" w:color="auto" w:fill="auto"/>
            <w:vAlign w:val="center"/>
          </w:tcPr>
          <w:p w14:paraId="27E6A015"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V2</w:t>
            </w:r>
          </w:p>
        </w:tc>
        <w:tc>
          <w:tcPr>
            <w:tcW w:w="1985" w:type="dxa"/>
            <w:shd w:val="clear" w:color="auto" w:fill="auto"/>
            <w:vAlign w:val="center"/>
          </w:tcPr>
          <w:p w14:paraId="55981F78"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Cause for term</w:t>
            </w:r>
          </w:p>
        </w:tc>
        <w:tc>
          <w:tcPr>
            <w:tcW w:w="3271" w:type="dxa"/>
            <w:shd w:val="clear" w:color="auto" w:fill="auto"/>
            <w:vAlign w:val="center"/>
          </w:tcPr>
          <w:p w14:paraId="47FC1044"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全数字</w:t>
            </w:r>
          </w:p>
        </w:tc>
      </w:tr>
      <w:tr w:rsidR="009E7E71" w:rsidRPr="0048714D" w14:paraId="4520CA40" w14:textId="77777777" w:rsidTr="009A00DB">
        <w:trPr>
          <w:cantSplit/>
          <w:jc w:val="center"/>
        </w:trPr>
        <w:tc>
          <w:tcPr>
            <w:tcW w:w="1486" w:type="dxa"/>
            <w:shd w:val="clear" w:color="auto" w:fill="auto"/>
            <w:vAlign w:val="center"/>
          </w:tcPr>
          <w:p w14:paraId="6AA398F1"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本局</w:t>
            </w:r>
            <w:r w:rsidRPr="0048714D">
              <w:rPr>
                <w:rFonts w:ascii="宋体" w:hAnsi="宋体"/>
                <w:sz w:val="20"/>
                <w:szCs w:val="21"/>
              </w:rPr>
              <w:t>MSC</w:t>
            </w:r>
            <w:r w:rsidRPr="0048714D">
              <w:rPr>
                <w:rFonts w:ascii="宋体" w:hAnsi="宋体" w:hint="eastAsia"/>
                <w:sz w:val="20"/>
                <w:szCs w:val="21"/>
              </w:rPr>
              <w:t>号</w:t>
            </w:r>
          </w:p>
        </w:tc>
        <w:tc>
          <w:tcPr>
            <w:tcW w:w="993" w:type="dxa"/>
            <w:shd w:val="clear" w:color="auto" w:fill="auto"/>
            <w:vAlign w:val="center"/>
          </w:tcPr>
          <w:p w14:paraId="212F47AB"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V16</w:t>
            </w:r>
          </w:p>
        </w:tc>
        <w:tc>
          <w:tcPr>
            <w:tcW w:w="1985" w:type="dxa"/>
            <w:shd w:val="clear" w:color="auto" w:fill="auto"/>
            <w:vAlign w:val="center"/>
          </w:tcPr>
          <w:p w14:paraId="2DDD371A"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Msc_num</w:t>
            </w:r>
          </w:p>
        </w:tc>
        <w:tc>
          <w:tcPr>
            <w:tcW w:w="3271" w:type="dxa"/>
            <w:shd w:val="clear" w:color="auto" w:fill="auto"/>
            <w:vAlign w:val="center"/>
          </w:tcPr>
          <w:p w14:paraId="1A979AF8"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Msc号码</w:t>
            </w:r>
          </w:p>
        </w:tc>
      </w:tr>
      <w:tr w:rsidR="009E7E71" w:rsidRPr="0048714D" w14:paraId="080DA8B0" w14:textId="77777777" w:rsidTr="009A00DB">
        <w:trPr>
          <w:cantSplit/>
          <w:jc w:val="center"/>
        </w:trPr>
        <w:tc>
          <w:tcPr>
            <w:tcW w:w="1486" w:type="dxa"/>
            <w:shd w:val="clear" w:color="auto" w:fill="auto"/>
            <w:vAlign w:val="center"/>
          </w:tcPr>
          <w:p w14:paraId="15FBCEE5"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用户呼叫参考</w:t>
            </w:r>
          </w:p>
        </w:tc>
        <w:tc>
          <w:tcPr>
            <w:tcW w:w="993" w:type="dxa"/>
            <w:shd w:val="clear" w:color="auto" w:fill="auto"/>
            <w:vAlign w:val="center"/>
          </w:tcPr>
          <w:p w14:paraId="783CF244"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55271B0E"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sz w:val="20"/>
                <w:szCs w:val="21"/>
              </w:rPr>
              <w:t>Call_reference</w:t>
            </w:r>
          </w:p>
        </w:tc>
        <w:tc>
          <w:tcPr>
            <w:tcW w:w="3271" w:type="dxa"/>
            <w:shd w:val="clear" w:color="auto" w:fill="auto"/>
            <w:vAlign w:val="center"/>
          </w:tcPr>
          <w:p w14:paraId="5845C7C5" w14:textId="77777777" w:rsidR="009E7E71" w:rsidRPr="0048714D" w:rsidRDefault="009E7E71" w:rsidP="009E7E71">
            <w:pPr>
              <w:spacing w:line="240" w:lineRule="auto"/>
              <w:ind w:firstLineChars="0" w:firstLine="0"/>
              <w:jc w:val="left"/>
              <w:rPr>
                <w:rFonts w:ascii="宋体" w:hAnsi="宋体"/>
                <w:sz w:val="20"/>
                <w:szCs w:val="21"/>
              </w:rPr>
            </w:pPr>
            <w:r w:rsidRPr="0048714D">
              <w:rPr>
                <w:rFonts w:ascii="宋体" w:hAnsi="宋体" w:hint="eastAsia"/>
                <w:sz w:val="20"/>
                <w:szCs w:val="21"/>
              </w:rPr>
              <w:t>十六进制或全空</w:t>
            </w:r>
          </w:p>
        </w:tc>
      </w:tr>
    </w:tbl>
    <w:p w14:paraId="0F0D0C6E" w14:textId="77777777" w:rsidR="00D52997" w:rsidRPr="0048714D" w:rsidRDefault="00D52997" w:rsidP="0041557A">
      <w:pPr>
        <w:ind w:firstLineChars="0" w:firstLine="0"/>
      </w:pPr>
    </w:p>
    <w:p w14:paraId="02A29D0D" w14:textId="77777777" w:rsidR="0026353F" w:rsidRPr="0048714D" w:rsidRDefault="0026353F" w:rsidP="0041557A">
      <w:pPr>
        <w:ind w:firstLineChars="0" w:firstLine="0"/>
      </w:pPr>
      <w:r w:rsidRPr="0048714D">
        <w:rPr>
          <w:rFonts w:hint="eastAsia"/>
        </w:rPr>
        <w:t>建议的中间文件表结构</w:t>
      </w:r>
    </w:p>
    <w:tbl>
      <w:tblPr>
        <w:tblW w:w="773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86"/>
        <w:gridCol w:w="993"/>
        <w:gridCol w:w="1985"/>
        <w:gridCol w:w="3271"/>
      </w:tblGrid>
      <w:tr w:rsidR="00FB1E15" w:rsidRPr="0048714D" w14:paraId="16ADB324" w14:textId="77777777" w:rsidTr="00A00E70">
        <w:trPr>
          <w:cantSplit/>
          <w:tblHeader/>
          <w:jc w:val="center"/>
        </w:trPr>
        <w:tc>
          <w:tcPr>
            <w:tcW w:w="1486"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336F9AF8" w14:textId="77777777" w:rsidR="00FB1E15" w:rsidRPr="0048714D" w:rsidRDefault="00FB1E15" w:rsidP="00A00E70">
            <w:pPr>
              <w:keepNext/>
              <w:topLinePunct/>
              <w:adjustRightInd w:val="0"/>
              <w:snapToGrid w:val="0"/>
              <w:spacing w:before="80" w:after="80" w:line="240" w:lineRule="atLeast"/>
              <w:ind w:firstLineChars="0" w:firstLine="41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名称</w:t>
            </w:r>
          </w:p>
        </w:tc>
        <w:tc>
          <w:tcPr>
            <w:tcW w:w="993"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5B98EC1E" w14:textId="77777777" w:rsidR="00FB1E15" w:rsidRPr="0048714D" w:rsidRDefault="00FB1E15" w:rsidP="00A00E70">
            <w:pPr>
              <w:keepNext/>
              <w:topLinePunct/>
              <w:adjustRightInd w:val="0"/>
              <w:snapToGrid w:val="0"/>
              <w:spacing w:before="80" w:after="80" w:line="240" w:lineRule="atLeast"/>
              <w:ind w:firstLineChars="0" w:firstLine="0"/>
              <w:jc w:val="left"/>
              <w:rPr>
                <w:rFonts w:ascii="Book Antiqua" w:eastAsia="黑体" w:hAnsi="Book Antiqua" w:cs="Book Antiqua"/>
                <w:snapToGrid w:val="0"/>
                <w:spacing w:val="-18"/>
                <w:kern w:val="0"/>
                <w:position w:val="-2"/>
                <w:sz w:val="20"/>
                <w:szCs w:val="21"/>
              </w:rPr>
            </w:pPr>
            <w:r w:rsidRPr="0048714D">
              <w:rPr>
                <w:rFonts w:ascii="Book Antiqua" w:eastAsia="黑体" w:hAnsi="Book Antiqua" w:cs="Book Antiqua" w:hint="eastAsia"/>
                <w:snapToGrid w:val="0"/>
                <w:spacing w:val="-18"/>
                <w:kern w:val="0"/>
                <w:position w:val="-2"/>
                <w:sz w:val="20"/>
                <w:szCs w:val="21"/>
              </w:rPr>
              <w:t>长度</w:t>
            </w:r>
          </w:p>
        </w:tc>
        <w:tc>
          <w:tcPr>
            <w:tcW w:w="1985"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14A72B72" w14:textId="77777777" w:rsidR="00FB1E15" w:rsidRPr="0048714D" w:rsidRDefault="00FB1E15" w:rsidP="00A00E70">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字段名称</w:t>
            </w:r>
          </w:p>
        </w:tc>
        <w:tc>
          <w:tcPr>
            <w:tcW w:w="3271" w:type="dxa"/>
            <w:tcBorders>
              <w:top w:val="single" w:sz="6" w:space="0" w:color="auto"/>
              <w:left w:val="single" w:sz="6" w:space="0" w:color="auto"/>
              <w:bottom w:val="single" w:sz="6" w:space="0" w:color="auto"/>
              <w:right w:val="single" w:sz="6" w:space="0" w:color="auto"/>
              <w:tl2br w:val="nil"/>
              <w:tr2bl w:val="nil"/>
            </w:tcBorders>
            <w:shd w:val="clear" w:color="auto" w:fill="D9D9D9"/>
            <w:vAlign w:val="center"/>
          </w:tcPr>
          <w:p w14:paraId="6C3A6125" w14:textId="77777777" w:rsidR="00FB1E15" w:rsidRPr="0048714D" w:rsidRDefault="00FB1E15" w:rsidP="00A00E70">
            <w:pPr>
              <w:keepNext/>
              <w:topLinePunct/>
              <w:adjustRightInd w:val="0"/>
              <w:snapToGrid w:val="0"/>
              <w:spacing w:before="80" w:after="80" w:line="240" w:lineRule="atLeast"/>
              <w:ind w:firstLineChars="0" w:firstLine="0"/>
              <w:jc w:val="left"/>
              <w:rPr>
                <w:rFonts w:ascii="Book Antiqua" w:eastAsia="黑体" w:hAnsi="Book Antiqua" w:cs="Book Antiqua"/>
                <w:snapToGrid w:val="0"/>
                <w:kern w:val="0"/>
                <w:sz w:val="20"/>
                <w:szCs w:val="21"/>
              </w:rPr>
            </w:pPr>
            <w:r w:rsidRPr="0048714D">
              <w:rPr>
                <w:rFonts w:ascii="Book Antiqua" w:eastAsia="黑体" w:hAnsi="Book Antiqua" w:cs="Book Antiqua" w:hint="eastAsia"/>
                <w:snapToGrid w:val="0"/>
                <w:kern w:val="0"/>
                <w:sz w:val="20"/>
                <w:szCs w:val="21"/>
              </w:rPr>
              <w:t>话单域说明</w:t>
            </w:r>
          </w:p>
        </w:tc>
      </w:tr>
      <w:tr w:rsidR="00FB1E15" w:rsidRPr="0048714D" w14:paraId="1618DF9D" w14:textId="77777777" w:rsidTr="00A00E70">
        <w:trPr>
          <w:cantSplit/>
          <w:jc w:val="center"/>
        </w:trPr>
        <w:tc>
          <w:tcPr>
            <w:tcW w:w="1486"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20BE38BB"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文件名</w:t>
            </w:r>
          </w:p>
        </w:tc>
        <w:tc>
          <w:tcPr>
            <w:tcW w:w="993"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3C9330CE"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V50</w:t>
            </w:r>
          </w:p>
        </w:tc>
        <w:tc>
          <w:tcPr>
            <w:tcW w:w="1985"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75C424A0"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Ori_file_name</w:t>
            </w:r>
          </w:p>
        </w:tc>
        <w:tc>
          <w:tcPr>
            <w:tcW w:w="3271" w:type="dxa"/>
            <w:tcBorders>
              <w:top w:val="single" w:sz="6" w:space="0" w:color="auto"/>
              <w:left w:val="single" w:sz="6" w:space="0" w:color="auto"/>
              <w:bottom w:val="single" w:sz="6" w:space="0" w:color="auto"/>
              <w:right w:val="single" w:sz="6" w:space="0" w:color="auto"/>
              <w:tl2br w:val="nil"/>
              <w:tr2bl w:val="nil"/>
            </w:tcBorders>
            <w:shd w:val="clear" w:color="auto" w:fill="auto"/>
            <w:vAlign w:val="center"/>
          </w:tcPr>
          <w:p w14:paraId="00BE0D82"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话单所在原始话单文件名称</w:t>
            </w:r>
          </w:p>
        </w:tc>
      </w:tr>
      <w:tr w:rsidR="00FB1E15" w:rsidRPr="0048714D" w14:paraId="2F5E2363" w14:textId="77777777" w:rsidTr="00A00E70">
        <w:trPr>
          <w:cantSplit/>
          <w:jc w:val="center"/>
        </w:trPr>
        <w:tc>
          <w:tcPr>
            <w:tcW w:w="1486" w:type="dxa"/>
            <w:shd w:val="clear" w:color="auto" w:fill="auto"/>
            <w:vAlign w:val="center"/>
          </w:tcPr>
          <w:p w14:paraId="53474408"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话单类型</w:t>
            </w:r>
          </w:p>
        </w:tc>
        <w:tc>
          <w:tcPr>
            <w:tcW w:w="993" w:type="dxa"/>
            <w:shd w:val="clear" w:color="auto" w:fill="auto"/>
            <w:vAlign w:val="center"/>
          </w:tcPr>
          <w:p w14:paraId="7009BC82"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V2</w:t>
            </w:r>
          </w:p>
        </w:tc>
        <w:tc>
          <w:tcPr>
            <w:tcW w:w="1985" w:type="dxa"/>
            <w:shd w:val="clear" w:color="auto" w:fill="auto"/>
            <w:vAlign w:val="center"/>
          </w:tcPr>
          <w:p w14:paraId="4091C867"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Record_type</w:t>
            </w:r>
          </w:p>
        </w:tc>
        <w:tc>
          <w:tcPr>
            <w:tcW w:w="3271" w:type="dxa"/>
            <w:shd w:val="clear" w:color="auto" w:fill="auto"/>
            <w:vAlign w:val="center"/>
          </w:tcPr>
          <w:p w14:paraId="33C1F6F4"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01：</w:t>
            </w:r>
            <w:r w:rsidRPr="0048714D">
              <w:rPr>
                <w:rFonts w:ascii="宋体" w:hAnsi="宋体" w:hint="eastAsia"/>
                <w:sz w:val="20"/>
                <w:szCs w:val="21"/>
              </w:rPr>
              <w:t>入关口局话单</w:t>
            </w:r>
          </w:p>
          <w:p w14:paraId="332BB8D2"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02：出关口局话单</w:t>
            </w:r>
          </w:p>
        </w:tc>
      </w:tr>
      <w:tr w:rsidR="00EC76C3" w:rsidRPr="0048714D" w14:paraId="6DE92A26" w14:textId="77777777" w:rsidTr="00A00E70">
        <w:trPr>
          <w:cantSplit/>
          <w:jc w:val="center"/>
        </w:trPr>
        <w:tc>
          <w:tcPr>
            <w:tcW w:w="1486" w:type="dxa"/>
            <w:shd w:val="clear" w:color="auto" w:fill="auto"/>
            <w:vAlign w:val="center"/>
          </w:tcPr>
          <w:p w14:paraId="0B4F6CB9" w14:textId="5A5DA023" w:rsidR="00EC76C3" w:rsidRPr="0048714D" w:rsidRDefault="00EC76C3" w:rsidP="00A00E70">
            <w:pPr>
              <w:spacing w:line="240" w:lineRule="auto"/>
              <w:ind w:firstLineChars="0" w:firstLine="0"/>
              <w:jc w:val="left"/>
              <w:rPr>
                <w:rFonts w:ascii="宋体" w:hAnsi="宋体"/>
                <w:sz w:val="20"/>
                <w:szCs w:val="21"/>
              </w:rPr>
            </w:pPr>
            <w:r w:rsidRPr="0048714D">
              <w:rPr>
                <w:rFonts w:ascii="宋体" w:hAnsi="宋体" w:hint="eastAsia"/>
                <w:sz w:val="20"/>
                <w:szCs w:val="21"/>
              </w:rPr>
              <w:t>话单条数</w:t>
            </w:r>
          </w:p>
        </w:tc>
        <w:tc>
          <w:tcPr>
            <w:tcW w:w="993" w:type="dxa"/>
            <w:shd w:val="clear" w:color="auto" w:fill="auto"/>
            <w:vAlign w:val="center"/>
          </w:tcPr>
          <w:p w14:paraId="010AB460" w14:textId="0C55499F" w:rsidR="00EC76C3" w:rsidRPr="0048714D" w:rsidRDefault="00EC76C3" w:rsidP="00A00E70">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12B67F13" w14:textId="24A11691" w:rsidR="00EC76C3" w:rsidRPr="0048714D" w:rsidRDefault="00EC76C3" w:rsidP="00A00E70">
            <w:pPr>
              <w:spacing w:line="240" w:lineRule="auto"/>
              <w:ind w:firstLineChars="0" w:firstLine="0"/>
              <w:jc w:val="left"/>
              <w:rPr>
                <w:rFonts w:ascii="宋体" w:hAnsi="宋体"/>
                <w:sz w:val="20"/>
                <w:szCs w:val="21"/>
              </w:rPr>
            </w:pPr>
            <w:r w:rsidRPr="0048714D">
              <w:rPr>
                <w:rFonts w:ascii="宋体" w:hAnsi="宋体"/>
                <w:sz w:val="20"/>
                <w:szCs w:val="21"/>
              </w:rPr>
              <w:t>Cdr_count</w:t>
            </w:r>
          </w:p>
        </w:tc>
        <w:tc>
          <w:tcPr>
            <w:tcW w:w="3271" w:type="dxa"/>
            <w:shd w:val="clear" w:color="auto" w:fill="auto"/>
            <w:vAlign w:val="center"/>
          </w:tcPr>
          <w:p w14:paraId="7E35B838" w14:textId="30ED91A8" w:rsidR="00EC76C3" w:rsidRPr="0048714D" w:rsidRDefault="00EC76C3" w:rsidP="00A00E70">
            <w:pPr>
              <w:spacing w:line="240" w:lineRule="auto"/>
              <w:ind w:firstLineChars="0" w:firstLine="0"/>
              <w:jc w:val="left"/>
              <w:rPr>
                <w:rFonts w:ascii="宋体" w:hAnsi="宋体"/>
                <w:sz w:val="20"/>
                <w:szCs w:val="21"/>
              </w:rPr>
            </w:pPr>
            <w:r w:rsidRPr="0048714D">
              <w:rPr>
                <w:rFonts w:ascii="宋体" w:hAnsi="宋体" w:hint="eastAsia"/>
                <w:sz w:val="20"/>
                <w:szCs w:val="21"/>
              </w:rPr>
              <w:t>本条分拣记录含话单条数</w:t>
            </w:r>
          </w:p>
        </w:tc>
      </w:tr>
      <w:tr w:rsidR="00FB1E15" w:rsidRPr="0048714D" w14:paraId="2FED6FED" w14:textId="77777777" w:rsidTr="00A00E70">
        <w:trPr>
          <w:cantSplit/>
          <w:jc w:val="center"/>
        </w:trPr>
        <w:tc>
          <w:tcPr>
            <w:tcW w:w="1486" w:type="dxa"/>
            <w:shd w:val="clear" w:color="auto" w:fill="auto"/>
            <w:vAlign w:val="center"/>
          </w:tcPr>
          <w:p w14:paraId="4980514D" w14:textId="4FE97331" w:rsidR="00FB1E15" w:rsidRPr="0048714D" w:rsidRDefault="00542A9A" w:rsidP="00A00E70">
            <w:pPr>
              <w:spacing w:line="240" w:lineRule="auto"/>
              <w:ind w:firstLineChars="0" w:firstLine="0"/>
              <w:jc w:val="left"/>
              <w:rPr>
                <w:rFonts w:ascii="宋体" w:hAnsi="宋体"/>
                <w:sz w:val="20"/>
                <w:szCs w:val="21"/>
              </w:rPr>
            </w:pPr>
            <w:r w:rsidRPr="0048714D">
              <w:rPr>
                <w:rFonts w:ascii="宋体" w:hAnsi="宋体" w:hint="eastAsia"/>
                <w:sz w:val="20"/>
                <w:szCs w:val="21"/>
              </w:rPr>
              <w:lastRenderedPageBreak/>
              <w:t>结入运营商</w:t>
            </w:r>
          </w:p>
        </w:tc>
        <w:tc>
          <w:tcPr>
            <w:tcW w:w="993" w:type="dxa"/>
            <w:shd w:val="clear" w:color="auto" w:fill="auto"/>
            <w:vAlign w:val="center"/>
          </w:tcPr>
          <w:p w14:paraId="5ABBC39F"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985" w:type="dxa"/>
            <w:shd w:val="clear" w:color="auto" w:fill="auto"/>
            <w:vAlign w:val="center"/>
          </w:tcPr>
          <w:p w14:paraId="704CA3FE"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Init_carrier</w:t>
            </w:r>
          </w:p>
        </w:tc>
        <w:tc>
          <w:tcPr>
            <w:tcW w:w="3271" w:type="dxa"/>
            <w:shd w:val="clear" w:color="auto" w:fill="auto"/>
            <w:vAlign w:val="center"/>
          </w:tcPr>
          <w:p w14:paraId="473C436E"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1：中国移动</w:t>
            </w:r>
          </w:p>
          <w:p w14:paraId="6DF3AC0C"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2：中国电信</w:t>
            </w:r>
          </w:p>
          <w:p w14:paraId="381C4770"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3：中国联通</w:t>
            </w:r>
          </w:p>
        </w:tc>
      </w:tr>
      <w:tr w:rsidR="00FB1E15" w:rsidRPr="0048714D" w14:paraId="5E23DBFD" w14:textId="77777777" w:rsidTr="00A00E70">
        <w:trPr>
          <w:cantSplit/>
          <w:jc w:val="center"/>
        </w:trPr>
        <w:tc>
          <w:tcPr>
            <w:tcW w:w="1486" w:type="dxa"/>
            <w:shd w:val="clear" w:color="auto" w:fill="auto"/>
            <w:vAlign w:val="center"/>
          </w:tcPr>
          <w:p w14:paraId="42EBA194" w14:textId="49F50C58" w:rsidR="00FB1E15" w:rsidRPr="0048714D" w:rsidRDefault="00542A9A" w:rsidP="00A00E70">
            <w:pPr>
              <w:spacing w:line="240" w:lineRule="auto"/>
              <w:ind w:firstLineChars="0" w:firstLine="0"/>
              <w:jc w:val="left"/>
              <w:rPr>
                <w:rFonts w:ascii="宋体" w:hAnsi="宋体"/>
                <w:sz w:val="20"/>
                <w:szCs w:val="21"/>
              </w:rPr>
            </w:pPr>
            <w:r w:rsidRPr="0048714D">
              <w:rPr>
                <w:rFonts w:ascii="宋体" w:hAnsi="宋体" w:hint="eastAsia"/>
                <w:sz w:val="20"/>
                <w:szCs w:val="21"/>
              </w:rPr>
              <w:t>结出运营商</w:t>
            </w:r>
          </w:p>
        </w:tc>
        <w:tc>
          <w:tcPr>
            <w:tcW w:w="993" w:type="dxa"/>
            <w:shd w:val="clear" w:color="auto" w:fill="auto"/>
            <w:vAlign w:val="center"/>
          </w:tcPr>
          <w:p w14:paraId="64A2735F"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F1</w:t>
            </w:r>
          </w:p>
        </w:tc>
        <w:tc>
          <w:tcPr>
            <w:tcW w:w="1985" w:type="dxa"/>
            <w:shd w:val="clear" w:color="auto" w:fill="auto"/>
            <w:vAlign w:val="center"/>
          </w:tcPr>
          <w:p w14:paraId="4730DDBA"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Ldfi_carrier</w:t>
            </w:r>
          </w:p>
        </w:tc>
        <w:tc>
          <w:tcPr>
            <w:tcW w:w="3271" w:type="dxa"/>
            <w:shd w:val="clear" w:color="auto" w:fill="auto"/>
            <w:vAlign w:val="center"/>
          </w:tcPr>
          <w:p w14:paraId="38B6F6B9" w14:textId="58E77B3C" w:rsidR="00FB1E15" w:rsidRPr="0048714D" w:rsidRDefault="00542A9A" w:rsidP="00A00E70">
            <w:pPr>
              <w:spacing w:line="240" w:lineRule="auto"/>
              <w:ind w:firstLineChars="0" w:firstLine="0"/>
              <w:jc w:val="left"/>
              <w:rPr>
                <w:rFonts w:ascii="宋体" w:hAnsi="宋体"/>
                <w:sz w:val="20"/>
                <w:szCs w:val="21"/>
              </w:rPr>
            </w:pPr>
            <w:r w:rsidRPr="0048714D">
              <w:rPr>
                <w:rFonts w:ascii="宋体" w:hAnsi="宋体" w:hint="eastAsia"/>
                <w:sz w:val="20"/>
                <w:szCs w:val="21"/>
              </w:rPr>
              <w:t>结入运营商</w:t>
            </w:r>
          </w:p>
        </w:tc>
      </w:tr>
      <w:tr w:rsidR="00FB1E15" w:rsidRPr="0048714D" w14:paraId="538F7C67" w14:textId="77777777" w:rsidTr="00A00E70">
        <w:trPr>
          <w:cantSplit/>
          <w:jc w:val="center"/>
        </w:trPr>
        <w:tc>
          <w:tcPr>
            <w:tcW w:w="1486" w:type="dxa"/>
            <w:shd w:val="clear" w:color="auto" w:fill="auto"/>
            <w:vAlign w:val="center"/>
          </w:tcPr>
          <w:p w14:paraId="20BB6F60"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结算地市</w:t>
            </w:r>
          </w:p>
        </w:tc>
        <w:tc>
          <w:tcPr>
            <w:tcW w:w="993" w:type="dxa"/>
            <w:shd w:val="clear" w:color="auto" w:fill="auto"/>
            <w:vAlign w:val="center"/>
          </w:tcPr>
          <w:p w14:paraId="51AC7005"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V4</w:t>
            </w:r>
          </w:p>
        </w:tc>
        <w:tc>
          <w:tcPr>
            <w:tcW w:w="1985" w:type="dxa"/>
            <w:shd w:val="clear" w:color="auto" w:fill="auto"/>
            <w:vAlign w:val="center"/>
          </w:tcPr>
          <w:p w14:paraId="5F5247DB"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Sttl_area_cd</w:t>
            </w:r>
          </w:p>
        </w:tc>
        <w:tc>
          <w:tcPr>
            <w:tcW w:w="3271" w:type="dxa"/>
            <w:shd w:val="clear" w:color="auto" w:fill="auto"/>
            <w:vAlign w:val="center"/>
          </w:tcPr>
          <w:p w14:paraId="729B86CE"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含</w:t>
            </w:r>
            <w:r w:rsidRPr="0048714D">
              <w:rPr>
                <w:rFonts w:ascii="宋体" w:hAnsi="宋体"/>
                <w:sz w:val="20"/>
                <w:szCs w:val="21"/>
              </w:rPr>
              <w:t>0区号，例如010,0755</w:t>
            </w:r>
          </w:p>
        </w:tc>
      </w:tr>
      <w:tr w:rsidR="00FB1E15" w:rsidRPr="0048714D" w14:paraId="1CF33939" w14:textId="77777777" w:rsidTr="00A00E70">
        <w:trPr>
          <w:cantSplit/>
          <w:jc w:val="center"/>
        </w:trPr>
        <w:tc>
          <w:tcPr>
            <w:tcW w:w="1486" w:type="dxa"/>
            <w:shd w:val="clear" w:color="auto" w:fill="auto"/>
            <w:vAlign w:val="center"/>
          </w:tcPr>
          <w:p w14:paraId="42A46717"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主叫号码类型</w:t>
            </w:r>
          </w:p>
        </w:tc>
        <w:tc>
          <w:tcPr>
            <w:tcW w:w="993" w:type="dxa"/>
            <w:shd w:val="clear" w:color="auto" w:fill="auto"/>
            <w:vAlign w:val="center"/>
          </w:tcPr>
          <w:p w14:paraId="3813B7DF"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F2</w:t>
            </w:r>
          </w:p>
        </w:tc>
        <w:tc>
          <w:tcPr>
            <w:tcW w:w="1985" w:type="dxa"/>
            <w:shd w:val="clear" w:color="auto" w:fill="auto"/>
            <w:vAlign w:val="center"/>
          </w:tcPr>
          <w:p w14:paraId="6781A9AB"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CallingNum_type</w:t>
            </w:r>
          </w:p>
        </w:tc>
        <w:tc>
          <w:tcPr>
            <w:tcW w:w="3271" w:type="dxa"/>
            <w:shd w:val="clear" w:color="auto" w:fill="auto"/>
            <w:vAlign w:val="center"/>
          </w:tcPr>
          <w:p w14:paraId="74570625"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中国移动</w:t>
            </w:r>
          </w:p>
          <w:p w14:paraId="4993B167"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11：移动用户（不含TD）</w:t>
            </w:r>
          </w:p>
          <w:p w14:paraId="42098EEA"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12：移动TD用户</w:t>
            </w:r>
          </w:p>
          <w:p w14:paraId="03BC8054"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13：移动固网</w:t>
            </w:r>
          </w:p>
          <w:p w14:paraId="7193B768"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14：移动业务台</w:t>
            </w:r>
          </w:p>
          <w:p w14:paraId="4AF00705"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15：移动全球呼</w:t>
            </w:r>
          </w:p>
          <w:p w14:paraId="754A1691"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中国电信：</w:t>
            </w:r>
          </w:p>
          <w:p w14:paraId="3650AB04"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21：电信C网</w:t>
            </w:r>
          </w:p>
          <w:p w14:paraId="4FBD997C"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22：电信固网</w:t>
            </w:r>
          </w:p>
          <w:p w14:paraId="37B60C81"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23：电信业务台</w:t>
            </w:r>
          </w:p>
          <w:p w14:paraId="5E0A7E43" w14:textId="77777777" w:rsidR="00F550DD" w:rsidRPr="0048714D" w:rsidRDefault="00F550DD" w:rsidP="00F550DD">
            <w:pPr>
              <w:spacing w:line="240" w:lineRule="auto"/>
              <w:ind w:firstLineChars="0" w:firstLine="0"/>
              <w:jc w:val="left"/>
              <w:rPr>
                <w:rFonts w:ascii="宋体" w:hAnsi="宋体"/>
                <w:sz w:val="20"/>
                <w:szCs w:val="21"/>
              </w:rPr>
            </w:pPr>
            <w:r w:rsidRPr="0048714D">
              <w:rPr>
                <w:rFonts w:ascii="宋体" w:hAnsi="宋体"/>
                <w:sz w:val="20"/>
                <w:szCs w:val="21"/>
              </w:rPr>
              <w:t>24：电信特服号</w:t>
            </w:r>
          </w:p>
          <w:p w14:paraId="539AC288" w14:textId="77777777" w:rsidR="00F550DD" w:rsidRPr="0048714D" w:rsidRDefault="00F550DD" w:rsidP="00F550DD">
            <w:pPr>
              <w:spacing w:line="240" w:lineRule="auto"/>
              <w:ind w:firstLineChars="0" w:firstLine="0"/>
              <w:jc w:val="left"/>
              <w:rPr>
                <w:rFonts w:ascii="宋体" w:hAnsi="宋体"/>
                <w:sz w:val="20"/>
                <w:szCs w:val="21"/>
              </w:rPr>
            </w:pPr>
            <w:r w:rsidRPr="0048714D">
              <w:rPr>
                <w:rFonts w:ascii="宋体" w:hAnsi="宋体"/>
                <w:sz w:val="20"/>
                <w:szCs w:val="21"/>
              </w:rPr>
              <w:t>25：电信其他（400等）</w:t>
            </w:r>
          </w:p>
          <w:p w14:paraId="7325AE59" w14:textId="77777777" w:rsidR="00F550DD" w:rsidRPr="0048714D" w:rsidRDefault="00F550DD" w:rsidP="00F550DD">
            <w:pPr>
              <w:spacing w:line="240" w:lineRule="auto"/>
              <w:ind w:firstLineChars="0" w:firstLine="0"/>
              <w:jc w:val="left"/>
              <w:rPr>
                <w:rFonts w:ascii="宋体" w:hAnsi="宋体"/>
                <w:sz w:val="20"/>
                <w:szCs w:val="21"/>
              </w:rPr>
            </w:pPr>
            <w:r w:rsidRPr="0048714D">
              <w:rPr>
                <w:rFonts w:ascii="宋体" w:hAnsi="宋体"/>
                <w:sz w:val="20"/>
                <w:szCs w:val="21"/>
              </w:rPr>
              <w:t>26：</w:t>
            </w:r>
            <w:r w:rsidRPr="0048714D">
              <w:rPr>
                <w:rFonts w:ascii="宋体" w:hAnsi="宋体" w:hint="eastAsia"/>
                <w:sz w:val="20"/>
                <w:szCs w:val="21"/>
              </w:rPr>
              <w:t>电信小灵通</w:t>
            </w:r>
          </w:p>
          <w:p w14:paraId="079E8F76"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中国联通</w:t>
            </w:r>
          </w:p>
          <w:p w14:paraId="68F2508C"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31：联通移网</w:t>
            </w:r>
          </w:p>
          <w:p w14:paraId="3308EAEB"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32：联通固网</w:t>
            </w:r>
          </w:p>
          <w:p w14:paraId="78290DF6"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33：联通业务台</w:t>
            </w:r>
          </w:p>
          <w:p w14:paraId="5A099957" w14:textId="77777777" w:rsidR="00F550DD" w:rsidRPr="0048714D" w:rsidRDefault="00F550DD" w:rsidP="00F550DD">
            <w:pPr>
              <w:spacing w:line="240" w:lineRule="auto"/>
              <w:ind w:firstLineChars="0" w:firstLine="0"/>
              <w:jc w:val="left"/>
              <w:rPr>
                <w:rFonts w:ascii="宋体" w:hAnsi="宋体"/>
                <w:sz w:val="20"/>
                <w:szCs w:val="21"/>
              </w:rPr>
            </w:pPr>
            <w:r w:rsidRPr="0048714D">
              <w:rPr>
                <w:rFonts w:ascii="宋体" w:hAnsi="宋体"/>
                <w:sz w:val="20"/>
                <w:szCs w:val="21"/>
              </w:rPr>
              <w:t>34：联通特服号</w:t>
            </w:r>
          </w:p>
          <w:p w14:paraId="3D4C8BED" w14:textId="77777777" w:rsidR="00F550DD" w:rsidRPr="0048714D" w:rsidRDefault="00F550DD" w:rsidP="00F550DD">
            <w:pPr>
              <w:spacing w:line="240" w:lineRule="auto"/>
              <w:ind w:firstLineChars="0" w:firstLine="0"/>
              <w:jc w:val="left"/>
              <w:rPr>
                <w:rFonts w:ascii="宋体" w:hAnsi="宋体"/>
                <w:sz w:val="20"/>
                <w:szCs w:val="21"/>
              </w:rPr>
            </w:pPr>
            <w:r w:rsidRPr="0048714D">
              <w:rPr>
                <w:rFonts w:ascii="宋体" w:hAnsi="宋体"/>
                <w:sz w:val="20"/>
                <w:szCs w:val="21"/>
              </w:rPr>
              <w:t>35：联通其他（400等）</w:t>
            </w:r>
          </w:p>
          <w:p w14:paraId="3CA0DD76" w14:textId="77777777" w:rsidR="00F550DD" w:rsidRPr="0048714D" w:rsidRDefault="00F550DD" w:rsidP="00F550DD">
            <w:pPr>
              <w:spacing w:line="240" w:lineRule="auto"/>
              <w:ind w:firstLineChars="0" w:firstLine="0"/>
              <w:jc w:val="left"/>
              <w:rPr>
                <w:rFonts w:ascii="宋体" w:hAnsi="宋体"/>
                <w:sz w:val="20"/>
                <w:szCs w:val="21"/>
              </w:rPr>
            </w:pPr>
            <w:r w:rsidRPr="0048714D">
              <w:rPr>
                <w:rFonts w:ascii="宋体" w:hAnsi="宋体"/>
                <w:sz w:val="20"/>
                <w:szCs w:val="21"/>
              </w:rPr>
              <w:t>36：联通小灵通</w:t>
            </w:r>
          </w:p>
          <w:p w14:paraId="025CD3F5"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其他：</w:t>
            </w:r>
          </w:p>
          <w:p w14:paraId="3E3C1A8C"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41：港澳台用户</w:t>
            </w:r>
          </w:p>
          <w:p w14:paraId="22D33DB6"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42：国际用户（不含港澳台）</w:t>
            </w:r>
          </w:p>
        </w:tc>
      </w:tr>
      <w:tr w:rsidR="00A00E70" w:rsidRPr="0048714D" w14:paraId="3BD34936" w14:textId="77777777" w:rsidTr="00A00E70">
        <w:trPr>
          <w:cantSplit/>
          <w:jc w:val="center"/>
        </w:trPr>
        <w:tc>
          <w:tcPr>
            <w:tcW w:w="1486" w:type="dxa"/>
            <w:shd w:val="clear" w:color="auto" w:fill="auto"/>
            <w:vAlign w:val="center"/>
          </w:tcPr>
          <w:p w14:paraId="39E70BD6"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主叫号码营业区</w:t>
            </w:r>
          </w:p>
        </w:tc>
        <w:tc>
          <w:tcPr>
            <w:tcW w:w="993" w:type="dxa"/>
            <w:shd w:val="clear" w:color="auto" w:fill="auto"/>
            <w:vAlign w:val="center"/>
          </w:tcPr>
          <w:p w14:paraId="6FBDD932"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614245CD"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Calling_busi_aera</w:t>
            </w:r>
          </w:p>
        </w:tc>
        <w:tc>
          <w:tcPr>
            <w:tcW w:w="3271" w:type="dxa"/>
            <w:shd w:val="clear" w:color="auto" w:fill="auto"/>
            <w:vAlign w:val="center"/>
          </w:tcPr>
          <w:p w14:paraId="467CC661"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预留待定</w:t>
            </w:r>
          </w:p>
        </w:tc>
      </w:tr>
      <w:tr w:rsidR="00FB1E15" w:rsidRPr="0048714D" w14:paraId="6D322337" w14:textId="77777777" w:rsidTr="00A00E70">
        <w:trPr>
          <w:cantSplit/>
          <w:jc w:val="center"/>
        </w:trPr>
        <w:tc>
          <w:tcPr>
            <w:tcW w:w="1486" w:type="dxa"/>
            <w:shd w:val="clear" w:color="auto" w:fill="auto"/>
            <w:vAlign w:val="center"/>
          </w:tcPr>
          <w:p w14:paraId="33AC6B85"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被叫号码类型</w:t>
            </w:r>
          </w:p>
        </w:tc>
        <w:tc>
          <w:tcPr>
            <w:tcW w:w="993" w:type="dxa"/>
            <w:shd w:val="clear" w:color="auto" w:fill="auto"/>
            <w:vAlign w:val="center"/>
          </w:tcPr>
          <w:p w14:paraId="78A58B0E"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F2</w:t>
            </w:r>
          </w:p>
        </w:tc>
        <w:tc>
          <w:tcPr>
            <w:tcW w:w="1985" w:type="dxa"/>
            <w:shd w:val="clear" w:color="auto" w:fill="auto"/>
            <w:vAlign w:val="center"/>
          </w:tcPr>
          <w:p w14:paraId="01D48BB4"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sz w:val="20"/>
                <w:szCs w:val="21"/>
              </w:rPr>
              <w:t>CalledNum_type</w:t>
            </w:r>
          </w:p>
        </w:tc>
        <w:tc>
          <w:tcPr>
            <w:tcW w:w="3271" w:type="dxa"/>
            <w:shd w:val="clear" w:color="auto" w:fill="auto"/>
            <w:vAlign w:val="center"/>
          </w:tcPr>
          <w:p w14:paraId="5200365B" w14:textId="77777777" w:rsidR="00FB1E15" w:rsidRPr="0048714D" w:rsidRDefault="00FB1E15" w:rsidP="00A00E70">
            <w:pPr>
              <w:spacing w:line="240" w:lineRule="auto"/>
              <w:ind w:firstLineChars="0" w:firstLine="0"/>
              <w:jc w:val="left"/>
              <w:rPr>
                <w:rFonts w:ascii="宋体" w:hAnsi="宋体"/>
                <w:sz w:val="20"/>
                <w:szCs w:val="21"/>
              </w:rPr>
            </w:pPr>
            <w:r w:rsidRPr="0048714D">
              <w:rPr>
                <w:rFonts w:ascii="宋体" w:hAnsi="宋体" w:hint="eastAsia"/>
                <w:sz w:val="20"/>
                <w:szCs w:val="21"/>
              </w:rPr>
              <w:t>同主叫号码类型</w:t>
            </w:r>
          </w:p>
        </w:tc>
      </w:tr>
      <w:tr w:rsidR="00A00E70" w:rsidRPr="0048714D" w14:paraId="4612CC92" w14:textId="77777777" w:rsidTr="00A00E70">
        <w:trPr>
          <w:cantSplit/>
          <w:jc w:val="center"/>
        </w:trPr>
        <w:tc>
          <w:tcPr>
            <w:tcW w:w="1486" w:type="dxa"/>
            <w:shd w:val="clear" w:color="auto" w:fill="auto"/>
            <w:vAlign w:val="center"/>
          </w:tcPr>
          <w:p w14:paraId="377DE3E0"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被叫号码营业区</w:t>
            </w:r>
          </w:p>
        </w:tc>
        <w:tc>
          <w:tcPr>
            <w:tcW w:w="993" w:type="dxa"/>
            <w:shd w:val="clear" w:color="auto" w:fill="auto"/>
            <w:vAlign w:val="center"/>
          </w:tcPr>
          <w:p w14:paraId="739BDB9E"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V20</w:t>
            </w:r>
          </w:p>
        </w:tc>
        <w:tc>
          <w:tcPr>
            <w:tcW w:w="1985" w:type="dxa"/>
            <w:shd w:val="clear" w:color="auto" w:fill="auto"/>
            <w:vAlign w:val="center"/>
          </w:tcPr>
          <w:p w14:paraId="3D453509"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Called_busi_aera</w:t>
            </w:r>
          </w:p>
        </w:tc>
        <w:tc>
          <w:tcPr>
            <w:tcW w:w="3271" w:type="dxa"/>
            <w:shd w:val="clear" w:color="auto" w:fill="auto"/>
            <w:vAlign w:val="center"/>
          </w:tcPr>
          <w:p w14:paraId="23105ED5"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预留待定</w:t>
            </w:r>
          </w:p>
        </w:tc>
      </w:tr>
      <w:tr w:rsidR="00A00E70" w:rsidRPr="0048714D" w14:paraId="0E4BF31E" w14:textId="77777777" w:rsidTr="00A00E70">
        <w:trPr>
          <w:cantSplit/>
          <w:jc w:val="center"/>
        </w:trPr>
        <w:tc>
          <w:tcPr>
            <w:tcW w:w="1486" w:type="dxa"/>
            <w:shd w:val="clear" w:color="auto" w:fill="auto"/>
            <w:vAlign w:val="center"/>
          </w:tcPr>
          <w:p w14:paraId="5A3EE9E9"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计费时长</w:t>
            </w:r>
          </w:p>
        </w:tc>
        <w:tc>
          <w:tcPr>
            <w:tcW w:w="993" w:type="dxa"/>
            <w:shd w:val="clear" w:color="auto" w:fill="auto"/>
            <w:vAlign w:val="center"/>
          </w:tcPr>
          <w:p w14:paraId="3AA06690"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368B70C3"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Call_duration</w:t>
            </w:r>
          </w:p>
        </w:tc>
        <w:tc>
          <w:tcPr>
            <w:tcW w:w="3271" w:type="dxa"/>
            <w:shd w:val="clear" w:color="auto" w:fill="auto"/>
            <w:vAlign w:val="center"/>
          </w:tcPr>
          <w:p w14:paraId="1E71C980"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全数字，以秒为单位</w:t>
            </w:r>
          </w:p>
        </w:tc>
      </w:tr>
      <w:tr w:rsidR="00A00E70" w:rsidRPr="0048714D" w14:paraId="0952E54D" w14:textId="77777777" w:rsidTr="00A00E70">
        <w:trPr>
          <w:cantSplit/>
          <w:jc w:val="center"/>
        </w:trPr>
        <w:tc>
          <w:tcPr>
            <w:tcW w:w="1486" w:type="dxa"/>
            <w:shd w:val="clear" w:color="auto" w:fill="auto"/>
            <w:vAlign w:val="center"/>
          </w:tcPr>
          <w:p w14:paraId="12BA818B"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lastRenderedPageBreak/>
              <w:t>中继网络信息</w:t>
            </w:r>
          </w:p>
        </w:tc>
        <w:tc>
          <w:tcPr>
            <w:tcW w:w="993" w:type="dxa"/>
            <w:shd w:val="clear" w:color="auto" w:fill="auto"/>
            <w:vAlign w:val="center"/>
          </w:tcPr>
          <w:p w14:paraId="18087B74"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F2</w:t>
            </w:r>
          </w:p>
        </w:tc>
        <w:tc>
          <w:tcPr>
            <w:tcW w:w="1985" w:type="dxa"/>
            <w:shd w:val="clear" w:color="auto" w:fill="auto"/>
            <w:vAlign w:val="center"/>
          </w:tcPr>
          <w:p w14:paraId="1874CF55"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TKGP_type</w:t>
            </w:r>
          </w:p>
        </w:tc>
        <w:tc>
          <w:tcPr>
            <w:tcW w:w="3271" w:type="dxa"/>
            <w:shd w:val="clear" w:color="auto" w:fill="auto"/>
            <w:vAlign w:val="center"/>
          </w:tcPr>
          <w:p w14:paraId="5442C093"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00</w:t>
            </w:r>
            <w:r w:rsidRPr="0048714D">
              <w:rPr>
                <w:rFonts w:ascii="宋体" w:hAnsi="宋体" w:hint="eastAsia"/>
                <w:sz w:val="20"/>
                <w:szCs w:val="21"/>
              </w:rPr>
              <w:t>：本地网</w:t>
            </w:r>
          </w:p>
          <w:p w14:paraId="1FE2B94C"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11：移动长途网</w:t>
            </w:r>
          </w:p>
          <w:p w14:paraId="57EB4FAE"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12：移动IP长途网</w:t>
            </w:r>
          </w:p>
          <w:p w14:paraId="795CB374"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21</w:t>
            </w:r>
            <w:r w:rsidRPr="0048714D">
              <w:rPr>
                <w:rFonts w:ascii="宋体" w:hAnsi="宋体" w:hint="eastAsia"/>
                <w:sz w:val="20"/>
                <w:szCs w:val="21"/>
              </w:rPr>
              <w:t>：电信</w:t>
            </w:r>
            <w:r w:rsidRPr="0048714D">
              <w:rPr>
                <w:rFonts w:ascii="宋体" w:hAnsi="宋体"/>
                <w:sz w:val="20"/>
                <w:szCs w:val="21"/>
              </w:rPr>
              <w:t>CDMA长途网</w:t>
            </w:r>
          </w:p>
          <w:p w14:paraId="745D62E5"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22</w:t>
            </w:r>
            <w:r w:rsidRPr="0048714D">
              <w:rPr>
                <w:rFonts w:ascii="宋体" w:hAnsi="宋体" w:hint="eastAsia"/>
                <w:sz w:val="20"/>
                <w:szCs w:val="21"/>
              </w:rPr>
              <w:t>：电信固网长途网</w:t>
            </w:r>
          </w:p>
          <w:p w14:paraId="3DA7F1D7"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23</w:t>
            </w:r>
            <w:r w:rsidRPr="0048714D">
              <w:rPr>
                <w:rFonts w:ascii="宋体" w:hAnsi="宋体" w:hint="eastAsia"/>
                <w:sz w:val="20"/>
                <w:szCs w:val="21"/>
              </w:rPr>
              <w:t>：电信</w:t>
            </w:r>
            <w:r w:rsidRPr="0048714D">
              <w:rPr>
                <w:rFonts w:ascii="宋体" w:hAnsi="宋体"/>
                <w:sz w:val="20"/>
                <w:szCs w:val="21"/>
              </w:rPr>
              <w:t>IP长途网</w:t>
            </w:r>
          </w:p>
          <w:p w14:paraId="6EF58850"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24</w:t>
            </w:r>
            <w:r w:rsidRPr="0048714D">
              <w:rPr>
                <w:rFonts w:ascii="宋体" w:hAnsi="宋体" w:hint="eastAsia"/>
                <w:sz w:val="20"/>
                <w:szCs w:val="21"/>
              </w:rPr>
              <w:t>：电信</w:t>
            </w:r>
            <w:r w:rsidRPr="0048714D">
              <w:rPr>
                <w:rFonts w:ascii="宋体" w:hAnsi="宋体"/>
                <w:sz w:val="20"/>
                <w:szCs w:val="21"/>
              </w:rPr>
              <w:t>190长途网</w:t>
            </w:r>
          </w:p>
          <w:p w14:paraId="5C7B62A4"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25</w:t>
            </w:r>
            <w:r w:rsidRPr="0048714D">
              <w:rPr>
                <w:rFonts w:ascii="宋体" w:hAnsi="宋体" w:hint="eastAsia"/>
                <w:sz w:val="20"/>
                <w:szCs w:val="21"/>
              </w:rPr>
              <w:t>：电信</w:t>
            </w:r>
            <w:r w:rsidRPr="0048714D">
              <w:rPr>
                <w:rFonts w:ascii="宋体" w:hAnsi="宋体"/>
                <w:sz w:val="20"/>
                <w:szCs w:val="21"/>
              </w:rPr>
              <w:t>193、193300长途网</w:t>
            </w:r>
          </w:p>
          <w:p w14:paraId="048417E8"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31</w:t>
            </w:r>
            <w:r w:rsidRPr="0048714D">
              <w:rPr>
                <w:rFonts w:ascii="宋体" w:hAnsi="宋体" w:hint="eastAsia"/>
                <w:sz w:val="20"/>
                <w:szCs w:val="21"/>
              </w:rPr>
              <w:t>：联通固网长途网</w:t>
            </w:r>
          </w:p>
          <w:p w14:paraId="5A95C917"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32</w:t>
            </w:r>
            <w:r w:rsidRPr="0048714D">
              <w:rPr>
                <w:rFonts w:ascii="宋体" w:hAnsi="宋体" w:hint="eastAsia"/>
                <w:sz w:val="20"/>
                <w:szCs w:val="21"/>
              </w:rPr>
              <w:t>；联通</w:t>
            </w:r>
            <w:r w:rsidRPr="0048714D">
              <w:rPr>
                <w:rFonts w:ascii="宋体" w:hAnsi="宋体"/>
                <w:sz w:val="20"/>
                <w:szCs w:val="21"/>
              </w:rPr>
              <w:t>IP长途网</w:t>
            </w:r>
          </w:p>
          <w:p w14:paraId="3F505ED5"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33：联通196长途网</w:t>
            </w:r>
          </w:p>
        </w:tc>
      </w:tr>
      <w:tr w:rsidR="00A00E70" w:rsidRPr="0048714D" w14:paraId="2461121D" w14:textId="77777777" w:rsidTr="00A00E70">
        <w:trPr>
          <w:cantSplit/>
          <w:jc w:val="center"/>
        </w:trPr>
        <w:tc>
          <w:tcPr>
            <w:tcW w:w="1486" w:type="dxa"/>
            <w:shd w:val="clear" w:color="auto" w:fill="auto"/>
            <w:vAlign w:val="center"/>
          </w:tcPr>
          <w:p w14:paraId="4C337F3B"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匹配的结算规则</w:t>
            </w:r>
          </w:p>
        </w:tc>
        <w:tc>
          <w:tcPr>
            <w:tcW w:w="993" w:type="dxa"/>
            <w:shd w:val="clear" w:color="auto" w:fill="auto"/>
            <w:vAlign w:val="center"/>
          </w:tcPr>
          <w:p w14:paraId="6EA4E67A"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472AD3AD"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Sttl_rule</w:t>
            </w:r>
          </w:p>
        </w:tc>
        <w:tc>
          <w:tcPr>
            <w:tcW w:w="3271" w:type="dxa"/>
            <w:shd w:val="clear" w:color="auto" w:fill="auto"/>
            <w:vAlign w:val="center"/>
          </w:tcPr>
          <w:p w14:paraId="51076957"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参考</w:t>
            </w:r>
            <w:r w:rsidRPr="0048714D">
              <w:rPr>
                <w:rFonts w:ascii="宋体" w:hAnsi="宋体"/>
                <w:sz w:val="20"/>
                <w:szCs w:val="21"/>
              </w:rPr>
              <w:t>3.3.1.2.2</w:t>
            </w:r>
          </w:p>
        </w:tc>
      </w:tr>
      <w:tr w:rsidR="00A00E70" w:rsidRPr="0048714D" w14:paraId="78683579" w14:textId="77777777" w:rsidTr="00A00E70">
        <w:trPr>
          <w:cantSplit/>
          <w:jc w:val="center"/>
        </w:trPr>
        <w:tc>
          <w:tcPr>
            <w:tcW w:w="1486" w:type="dxa"/>
            <w:shd w:val="clear" w:color="auto" w:fill="auto"/>
            <w:vAlign w:val="center"/>
          </w:tcPr>
          <w:p w14:paraId="3B009E67"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结算价格</w:t>
            </w:r>
          </w:p>
        </w:tc>
        <w:tc>
          <w:tcPr>
            <w:tcW w:w="993" w:type="dxa"/>
            <w:shd w:val="clear" w:color="auto" w:fill="auto"/>
            <w:vAlign w:val="center"/>
          </w:tcPr>
          <w:p w14:paraId="21C9B448"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V10</w:t>
            </w:r>
          </w:p>
        </w:tc>
        <w:tc>
          <w:tcPr>
            <w:tcW w:w="1985" w:type="dxa"/>
            <w:shd w:val="clear" w:color="auto" w:fill="auto"/>
            <w:vAlign w:val="center"/>
          </w:tcPr>
          <w:p w14:paraId="5215DFFC"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sz w:val="20"/>
                <w:szCs w:val="21"/>
              </w:rPr>
              <w:t>Sttl_fee</w:t>
            </w:r>
          </w:p>
        </w:tc>
        <w:tc>
          <w:tcPr>
            <w:tcW w:w="3271" w:type="dxa"/>
            <w:shd w:val="clear" w:color="auto" w:fill="auto"/>
            <w:vAlign w:val="center"/>
          </w:tcPr>
          <w:p w14:paraId="2C3E985F" w14:textId="77777777" w:rsidR="00A00E70" w:rsidRPr="0048714D" w:rsidRDefault="00A00E70" w:rsidP="00A00E70">
            <w:pPr>
              <w:spacing w:line="240" w:lineRule="auto"/>
              <w:ind w:firstLineChars="0" w:firstLine="0"/>
              <w:jc w:val="left"/>
              <w:rPr>
                <w:rFonts w:ascii="宋体" w:hAnsi="宋体"/>
                <w:sz w:val="20"/>
                <w:szCs w:val="21"/>
              </w:rPr>
            </w:pPr>
            <w:r w:rsidRPr="0048714D">
              <w:rPr>
                <w:rFonts w:ascii="宋体" w:hAnsi="宋体" w:hint="eastAsia"/>
                <w:sz w:val="20"/>
                <w:szCs w:val="21"/>
              </w:rPr>
              <w:t>全数字，以厘为单位</w:t>
            </w:r>
          </w:p>
        </w:tc>
      </w:tr>
      <w:tr w:rsidR="000D4EF1" w:rsidRPr="0048714D" w14:paraId="762ED7A7" w14:textId="77777777" w:rsidTr="00A00E70">
        <w:trPr>
          <w:cantSplit/>
          <w:jc w:val="center"/>
        </w:trPr>
        <w:tc>
          <w:tcPr>
            <w:tcW w:w="1486" w:type="dxa"/>
            <w:shd w:val="clear" w:color="auto" w:fill="auto"/>
            <w:vAlign w:val="center"/>
          </w:tcPr>
          <w:p w14:paraId="6CD33A78" w14:textId="36268FBA" w:rsidR="000D4EF1" w:rsidRPr="0048714D" w:rsidRDefault="000D4EF1" w:rsidP="00A00E70">
            <w:pPr>
              <w:spacing w:line="240" w:lineRule="auto"/>
              <w:ind w:firstLineChars="0" w:firstLine="0"/>
              <w:jc w:val="left"/>
              <w:rPr>
                <w:rFonts w:ascii="宋体" w:hAnsi="宋体"/>
                <w:sz w:val="20"/>
                <w:szCs w:val="21"/>
              </w:rPr>
            </w:pPr>
            <w:r w:rsidRPr="0048714D">
              <w:rPr>
                <w:rFonts w:ascii="宋体" w:hAnsi="宋体" w:hint="eastAsia"/>
                <w:sz w:val="20"/>
                <w:szCs w:val="21"/>
              </w:rPr>
              <w:t>结算日期（通话日期）</w:t>
            </w:r>
          </w:p>
        </w:tc>
        <w:tc>
          <w:tcPr>
            <w:tcW w:w="993" w:type="dxa"/>
            <w:shd w:val="clear" w:color="auto" w:fill="auto"/>
            <w:vAlign w:val="center"/>
          </w:tcPr>
          <w:p w14:paraId="7E76FB0F" w14:textId="010028B0" w:rsidR="000D4EF1" w:rsidRPr="0048714D" w:rsidRDefault="000D4EF1" w:rsidP="00A00E70">
            <w:pPr>
              <w:spacing w:line="240" w:lineRule="auto"/>
              <w:ind w:firstLineChars="0" w:firstLine="0"/>
              <w:jc w:val="left"/>
              <w:rPr>
                <w:rFonts w:ascii="宋体" w:hAnsi="宋体"/>
                <w:sz w:val="20"/>
                <w:szCs w:val="21"/>
              </w:rPr>
            </w:pPr>
            <w:r w:rsidRPr="0048714D">
              <w:rPr>
                <w:rFonts w:ascii="宋体" w:hAnsi="宋体"/>
                <w:sz w:val="20"/>
                <w:szCs w:val="21"/>
              </w:rPr>
              <w:t>V8</w:t>
            </w:r>
          </w:p>
        </w:tc>
        <w:tc>
          <w:tcPr>
            <w:tcW w:w="1985" w:type="dxa"/>
            <w:shd w:val="clear" w:color="auto" w:fill="auto"/>
            <w:vAlign w:val="center"/>
          </w:tcPr>
          <w:p w14:paraId="358A7D30" w14:textId="4CECA268" w:rsidR="000D4EF1" w:rsidRPr="0048714D" w:rsidRDefault="000D4EF1" w:rsidP="00A00E70">
            <w:pPr>
              <w:spacing w:line="240" w:lineRule="auto"/>
              <w:ind w:firstLineChars="0" w:firstLine="0"/>
              <w:jc w:val="left"/>
              <w:rPr>
                <w:rFonts w:ascii="宋体" w:hAnsi="宋体"/>
                <w:sz w:val="20"/>
                <w:szCs w:val="21"/>
              </w:rPr>
            </w:pPr>
            <w:r w:rsidRPr="0048714D">
              <w:rPr>
                <w:rFonts w:ascii="宋体" w:hAnsi="宋体"/>
                <w:sz w:val="20"/>
                <w:szCs w:val="21"/>
              </w:rPr>
              <w:t>Sttl_dt</w:t>
            </w:r>
          </w:p>
        </w:tc>
        <w:tc>
          <w:tcPr>
            <w:tcW w:w="3271" w:type="dxa"/>
            <w:shd w:val="clear" w:color="auto" w:fill="auto"/>
            <w:vAlign w:val="center"/>
          </w:tcPr>
          <w:p w14:paraId="1CF17554" w14:textId="24BA9EAC" w:rsidR="000D4EF1" w:rsidRPr="0048714D" w:rsidRDefault="000D4EF1" w:rsidP="00A00E70">
            <w:pPr>
              <w:spacing w:line="240" w:lineRule="auto"/>
              <w:ind w:firstLineChars="0" w:firstLine="0"/>
              <w:jc w:val="left"/>
              <w:rPr>
                <w:rFonts w:ascii="宋体" w:hAnsi="宋体"/>
                <w:sz w:val="20"/>
                <w:szCs w:val="21"/>
              </w:rPr>
            </w:pPr>
            <w:r w:rsidRPr="0048714D">
              <w:rPr>
                <w:rFonts w:ascii="宋体" w:hAnsi="宋体"/>
                <w:sz w:val="20"/>
                <w:szCs w:val="21"/>
              </w:rPr>
              <w:t>YYYYMMDD</w:t>
            </w:r>
          </w:p>
        </w:tc>
      </w:tr>
    </w:tbl>
    <w:p w14:paraId="50D84F4D" w14:textId="77777777" w:rsidR="006815A7" w:rsidRPr="0048714D" w:rsidRDefault="006815A7" w:rsidP="0041557A">
      <w:pPr>
        <w:ind w:firstLineChars="0" w:firstLine="0"/>
      </w:pPr>
    </w:p>
    <w:p w14:paraId="15672FFE" w14:textId="77777777" w:rsidR="00D8496A" w:rsidRPr="0048714D" w:rsidRDefault="00D8496A" w:rsidP="00D8496A">
      <w:pPr>
        <w:pStyle w:val="51"/>
      </w:pPr>
      <w:r w:rsidRPr="0048714D">
        <w:t xml:space="preserve"> </w:t>
      </w:r>
      <w:r w:rsidRPr="0048714D">
        <w:rPr>
          <w:rFonts w:hint="eastAsia"/>
        </w:rPr>
        <w:t>短信话单分拣</w:t>
      </w:r>
    </w:p>
    <w:p w14:paraId="32A8CFC8" w14:textId="77777777" w:rsidR="006667F2" w:rsidRPr="0048714D" w:rsidRDefault="006667F2" w:rsidP="00CA2D6F">
      <w:pPr>
        <w:ind w:firstLineChars="0" w:firstLine="0"/>
      </w:pPr>
      <w:r w:rsidRPr="0048714D">
        <w:rPr>
          <w:rFonts w:hint="eastAsia"/>
        </w:rPr>
        <w:t>不同基础电信运营企业的用户相互发送短消息（短信）时，发送方归属的基础电信运营企业应向接收方归属的基础电信运营企业支付结算费</w:t>
      </w:r>
      <w:r w:rsidRPr="0048714D">
        <w:t>0.01</w:t>
      </w:r>
      <w:r w:rsidRPr="0048714D">
        <w:rPr>
          <w:rFonts w:hint="eastAsia"/>
        </w:rPr>
        <w:t>元</w:t>
      </w:r>
      <w:r w:rsidRPr="0048714D">
        <w:t>/</w:t>
      </w:r>
      <w:r w:rsidRPr="0048714D">
        <w:rPr>
          <w:rFonts w:hint="eastAsia"/>
        </w:rPr>
        <w:t>条</w:t>
      </w:r>
    </w:p>
    <w:p w14:paraId="11380174" w14:textId="77777777" w:rsidR="00C53804" w:rsidRPr="0048714D" w:rsidRDefault="00C53804" w:rsidP="00CA2D6F">
      <w:pPr>
        <w:ind w:firstLineChars="0" w:firstLine="0"/>
      </w:pPr>
      <w:r w:rsidRPr="0048714D">
        <w:rPr>
          <w:rFonts w:hint="eastAsia"/>
        </w:rPr>
        <w:t>短信按照标准化文件入详单库。</w:t>
      </w:r>
    </w:p>
    <w:p w14:paraId="2C9C71CB" w14:textId="77777777" w:rsidR="006667F2" w:rsidRPr="0048714D" w:rsidRDefault="006667F2" w:rsidP="00CA2D6F">
      <w:pPr>
        <w:ind w:firstLineChars="0" w:firstLine="0"/>
      </w:pPr>
      <w:r w:rsidRPr="0048714D">
        <w:rPr>
          <w:rFonts w:hint="eastAsia"/>
        </w:rPr>
        <w:t>短信详单中获取发起、落地方地址，判断结算省、结算方向；获取对方运营商用户类型，判断对方运营商。按照</w:t>
      </w:r>
      <w:r w:rsidRPr="0048714D">
        <w:t>0.01</w:t>
      </w:r>
      <w:r w:rsidRPr="0048714D">
        <w:rPr>
          <w:rFonts w:hint="eastAsia"/>
        </w:rPr>
        <w:t>元</w:t>
      </w:r>
      <w:r w:rsidRPr="0048714D">
        <w:t>/</w:t>
      </w:r>
      <w:r w:rsidRPr="0048714D">
        <w:rPr>
          <w:rFonts w:hint="eastAsia"/>
        </w:rPr>
        <w:t>条价格，计算结算价格。</w:t>
      </w:r>
    </w:p>
    <w:p w14:paraId="08C64A7F" w14:textId="77777777" w:rsidR="00D8496A" w:rsidRPr="0048714D" w:rsidRDefault="00D8496A">
      <w:pPr>
        <w:pStyle w:val="51"/>
      </w:pPr>
      <w:r w:rsidRPr="0048714D">
        <w:t xml:space="preserve"> </w:t>
      </w:r>
      <w:r w:rsidRPr="0048714D">
        <w:rPr>
          <w:rFonts w:hint="eastAsia"/>
        </w:rPr>
        <w:t>彩信话单分拣</w:t>
      </w:r>
    </w:p>
    <w:p w14:paraId="3A24A422" w14:textId="77777777" w:rsidR="006667F2" w:rsidRPr="0048714D" w:rsidRDefault="006667F2" w:rsidP="00CA2D6F">
      <w:pPr>
        <w:ind w:firstLineChars="0" w:firstLine="0"/>
      </w:pPr>
      <w:r w:rsidRPr="0048714D">
        <w:rPr>
          <w:rFonts w:hint="eastAsia"/>
        </w:rPr>
        <w:t>不同基础电信运营企业的用户相互发送多媒体短消息（彩信）时，发送方归属的基础电信运营企业应向接收方归属的基础电信运营企业支付结算费</w:t>
      </w:r>
      <w:r w:rsidRPr="0048714D">
        <w:t>0.05</w:t>
      </w:r>
      <w:r w:rsidRPr="0048714D">
        <w:rPr>
          <w:rFonts w:hint="eastAsia"/>
        </w:rPr>
        <w:t>元</w:t>
      </w:r>
      <w:r w:rsidRPr="0048714D">
        <w:t>/</w:t>
      </w:r>
      <w:r w:rsidRPr="0048714D">
        <w:rPr>
          <w:rFonts w:hint="eastAsia"/>
        </w:rPr>
        <w:t>条</w:t>
      </w:r>
    </w:p>
    <w:p w14:paraId="2AB97675" w14:textId="77777777" w:rsidR="00C53804" w:rsidRPr="0048714D" w:rsidRDefault="00C53804" w:rsidP="00CA2D6F">
      <w:pPr>
        <w:ind w:firstLineChars="0" w:firstLine="0"/>
      </w:pPr>
      <w:r w:rsidRPr="0048714D">
        <w:rPr>
          <w:rFonts w:hint="eastAsia"/>
        </w:rPr>
        <w:lastRenderedPageBreak/>
        <w:t>彩信按照标准化文件入详单库。</w:t>
      </w:r>
    </w:p>
    <w:p w14:paraId="280232A2" w14:textId="77777777" w:rsidR="006667F2" w:rsidRPr="0048714D" w:rsidRDefault="006667F2" w:rsidP="00CA2D6F">
      <w:pPr>
        <w:ind w:firstLineChars="0" w:firstLine="0"/>
      </w:pPr>
      <w:r w:rsidRPr="0048714D">
        <w:rPr>
          <w:rFonts w:hint="eastAsia"/>
        </w:rPr>
        <w:t>短信详单中获取联互通方式，发送接收地址，判断结算省、结算方向、对端运营商。按照</w:t>
      </w:r>
      <w:r w:rsidRPr="0048714D">
        <w:t>0.05</w:t>
      </w:r>
      <w:r w:rsidRPr="0048714D">
        <w:rPr>
          <w:rFonts w:hint="eastAsia"/>
        </w:rPr>
        <w:t>元</w:t>
      </w:r>
      <w:r w:rsidRPr="0048714D">
        <w:t>/</w:t>
      </w:r>
      <w:r w:rsidRPr="0048714D">
        <w:rPr>
          <w:rFonts w:hint="eastAsia"/>
        </w:rPr>
        <w:t>条价格，计算结算价格。</w:t>
      </w:r>
    </w:p>
    <w:bookmarkEnd w:id="141"/>
    <w:bookmarkEnd w:id="142"/>
    <w:bookmarkEnd w:id="143"/>
    <w:bookmarkEnd w:id="144"/>
    <w:p w14:paraId="4E6C57FA" w14:textId="3E8535E9" w:rsidR="00F67E78" w:rsidRPr="0048714D" w:rsidRDefault="00F67E78" w:rsidP="006C5722">
      <w:pPr>
        <w:ind w:firstLineChars="0" w:firstLine="0"/>
      </w:pPr>
    </w:p>
    <w:p w14:paraId="6C1A09C1" w14:textId="5118A4C7" w:rsidR="00690A9B" w:rsidRPr="0048714D" w:rsidRDefault="00690A9B" w:rsidP="006C5722">
      <w:pPr>
        <w:ind w:firstLineChars="0" w:firstLine="0"/>
      </w:pPr>
    </w:p>
    <w:p w14:paraId="3DF52660" w14:textId="77777777" w:rsidR="00CC37E5" w:rsidRPr="0048714D" w:rsidRDefault="00CC37E5" w:rsidP="007F210C">
      <w:pPr>
        <w:pStyle w:val="1"/>
        <w:spacing w:before="0"/>
        <w:ind w:left="431" w:hanging="431"/>
      </w:pPr>
      <w:bookmarkStart w:id="663" w:name="_Toc192441097"/>
      <w:bookmarkStart w:id="664" w:name="_Toc192441413"/>
      <w:bookmarkStart w:id="665" w:name="_Toc192441492"/>
      <w:bookmarkStart w:id="666" w:name="_Toc498627236"/>
      <w:r w:rsidRPr="0048714D">
        <w:rPr>
          <w:rFonts w:hint="eastAsia"/>
        </w:rPr>
        <w:t>结算处理</w:t>
      </w:r>
      <w:bookmarkEnd w:id="663"/>
      <w:bookmarkEnd w:id="664"/>
      <w:bookmarkEnd w:id="665"/>
      <w:bookmarkEnd w:id="666"/>
    </w:p>
    <w:p w14:paraId="00CE150F" w14:textId="77777777" w:rsidR="006C0A1B" w:rsidRPr="0048714D" w:rsidRDefault="006C0A1B" w:rsidP="007F210C">
      <w:pPr>
        <w:pStyle w:val="21"/>
        <w:spacing w:before="0"/>
        <w:ind w:left="578" w:hanging="578"/>
      </w:pPr>
      <w:bookmarkStart w:id="667" w:name="_Toc192441098"/>
      <w:bookmarkStart w:id="668" w:name="_Toc192441414"/>
      <w:bookmarkStart w:id="669" w:name="_Toc192441493"/>
      <w:bookmarkStart w:id="670" w:name="_Toc498627237"/>
      <w:r w:rsidRPr="0048714D">
        <w:rPr>
          <w:rFonts w:hint="eastAsia"/>
        </w:rPr>
        <w:t>概述</w:t>
      </w:r>
      <w:bookmarkEnd w:id="667"/>
      <w:bookmarkEnd w:id="668"/>
      <w:bookmarkEnd w:id="669"/>
      <w:bookmarkEnd w:id="670"/>
    </w:p>
    <w:p w14:paraId="7D0A8E4D" w14:textId="39763D96" w:rsidR="006C0A1B" w:rsidRPr="0048714D" w:rsidRDefault="00392660" w:rsidP="006C5722">
      <w:pPr>
        <w:ind w:firstLineChars="0" w:firstLine="0"/>
      </w:pPr>
      <w:r w:rsidRPr="0048714D">
        <w:rPr>
          <w:rFonts w:hint="eastAsia"/>
        </w:rPr>
        <w:t>根据话单分拣结果，按照不同维度统计，出具对账交换表。</w:t>
      </w:r>
    </w:p>
    <w:p w14:paraId="19022679" w14:textId="77777777" w:rsidR="00CC37E5" w:rsidRPr="0048714D" w:rsidRDefault="0036658E" w:rsidP="007F210C">
      <w:pPr>
        <w:pStyle w:val="21"/>
        <w:spacing w:before="0"/>
        <w:ind w:left="578" w:hanging="578"/>
      </w:pPr>
      <w:bookmarkStart w:id="671" w:name="_Toc192441099"/>
      <w:bookmarkStart w:id="672" w:name="_Toc192441415"/>
      <w:bookmarkStart w:id="673" w:name="_Toc192441494"/>
      <w:bookmarkStart w:id="674" w:name="_Toc498627238"/>
      <w:r w:rsidRPr="0048714D">
        <w:rPr>
          <w:rFonts w:hint="eastAsia"/>
        </w:rPr>
        <w:t>网间</w:t>
      </w:r>
      <w:r w:rsidR="00CC37E5" w:rsidRPr="0048714D">
        <w:rPr>
          <w:rFonts w:hint="eastAsia"/>
        </w:rPr>
        <w:t>结算</w:t>
      </w:r>
      <w:bookmarkEnd w:id="671"/>
      <w:bookmarkEnd w:id="672"/>
      <w:bookmarkEnd w:id="673"/>
      <w:bookmarkEnd w:id="674"/>
    </w:p>
    <w:p w14:paraId="028AB0C6" w14:textId="77777777" w:rsidR="0036658E" w:rsidRPr="0048714D" w:rsidRDefault="0036658E" w:rsidP="007F210C">
      <w:pPr>
        <w:pStyle w:val="31"/>
        <w:spacing w:before="0"/>
      </w:pPr>
      <w:bookmarkStart w:id="675" w:name="_Toc192441100"/>
      <w:bookmarkStart w:id="676" w:name="_Toc192441416"/>
      <w:bookmarkStart w:id="677" w:name="_Toc192441495"/>
      <w:bookmarkStart w:id="678" w:name="_Toc498627239"/>
      <w:r w:rsidRPr="0048714D">
        <w:rPr>
          <w:rFonts w:hint="eastAsia"/>
        </w:rPr>
        <w:t>结算对象</w:t>
      </w:r>
      <w:bookmarkEnd w:id="675"/>
      <w:bookmarkEnd w:id="676"/>
      <w:bookmarkEnd w:id="677"/>
      <w:bookmarkEnd w:id="678"/>
    </w:p>
    <w:p w14:paraId="1DAC53FA" w14:textId="77777777" w:rsidR="00775207" w:rsidRPr="0048714D" w:rsidRDefault="009B62AC" w:rsidP="006C5722">
      <w:pPr>
        <w:ind w:firstLineChars="0" w:firstLine="0"/>
      </w:pPr>
      <w:r w:rsidRPr="0048714D">
        <w:rPr>
          <w:rFonts w:hint="eastAsia"/>
        </w:rPr>
        <w:t>结算对象包括</w:t>
      </w:r>
      <w:r w:rsidR="00BF0050" w:rsidRPr="0048714D">
        <w:rPr>
          <w:rFonts w:hint="eastAsia"/>
        </w:rPr>
        <w:t>：中国移动</w:t>
      </w:r>
      <w:r w:rsidR="00801646" w:rsidRPr="0048714D">
        <w:rPr>
          <w:rFonts w:hint="eastAsia"/>
        </w:rPr>
        <w:t>各</w:t>
      </w:r>
      <w:r w:rsidR="00BF0050" w:rsidRPr="0048714D">
        <w:rPr>
          <w:rFonts w:hint="eastAsia"/>
        </w:rPr>
        <w:t>地市公司、</w:t>
      </w:r>
      <w:r w:rsidR="00801646" w:rsidRPr="0048714D">
        <w:rPr>
          <w:rFonts w:hint="eastAsia"/>
        </w:rPr>
        <w:t>中国联通各地市公司、中国电信各地市公司</w:t>
      </w:r>
    </w:p>
    <w:p w14:paraId="702DBEE0" w14:textId="77777777" w:rsidR="0036658E" w:rsidRPr="0048714D" w:rsidRDefault="0021595F" w:rsidP="007F210C">
      <w:pPr>
        <w:pStyle w:val="31"/>
        <w:spacing w:before="0"/>
      </w:pPr>
      <w:bookmarkStart w:id="679" w:name="_Toc192441101"/>
      <w:bookmarkStart w:id="680" w:name="_Toc192441417"/>
      <w:bookmarkStart w:id="681" w:name="_Toc192441496"/>
      <w:bookmarkStart w:id="682" w:name="_Toc498627240"/>
      <w:r w:rsidRPr="0048714D">
        <w:rPr>
          <w:rFonts w:hint="eastAsia"/>
        </w:rPr>
        <w:t>结算周期</w:t>
      </w:r>
      <w:bookmarkEnd w:id="679"/>
      <w:bookmarkEnd w:id="680"/>
      <w:bookmarkEnd w:id="681"/>
      <w:bookmarkEnd w:id="682"/>
    </w:p>
    <w:p w14:paraId="260095DB" w14:textId="220E2001" w:rsidR="0036658E" w:rsidRPr="0048714D" w:rsidRDefault="00392660" w:rsidP="006C5722">
      <w:pPr>
        <w:ind w:firstLineChars="0" w:firstLine="0"/>
      </w:pPr>
      <w:r w:rsidRPr="0048714D">
        <w:rPr>
          <w:rFonts w:hint="eastAsia"/>
        </w:rPr>
        <w:t>正式结算周期为：每月</w:t>
      </w:r>
      <w:r w:rsidRPr="0048714D">
        <w:t>2</w:t>
      </w:r>
      <w:r w:rsidRPr="0048714D">
        <w:rPr>
          <w:rFonts w:hint="eastAsia"/>
        </w:rPr>
        <w:t>日出具上月</w:t>
      </w:r>
      <w:r w:rsidR="00CD1790" w:rsidRPr="0048714D">
        <w:rPr>
          <w:rFonts w:hint="eastAsia"/>
        </w:rPr>
        <w:t>各省各地市结算对账交换表。为了提升结算统计性能，每日出具上一日各省各地市结算对账临时交换表。</w:t>
      </w:r>
    </w:p>
    <w:p w14:paraId="1DBC9CFB" w14:textId="77777777" w:rsidR="002E5D34" w:rsidRPr="0048714D" w:rsidRDefault="002E5D34" w:rsidP="007F210C">
      <w:pPr>
        <w:pStyle w:val="31"/>
        <w:spacing w:before="0"/>
      </w:pPr>
      <w:bookmarkStart w:id="683" w:name="_Toc192441103"/>
      <w:bookmarkStart w:id="684" w:name="_Toc192441419"/>
      <w:bookmarkStart w:id="685" w:name="_Toc192441498"/>
      <w:bookmarkStart w:id="686" w:name="_Toc498627242"/>
      <w:r w:rsidRPr="0048714D">
        <w:rPr>
          <w:rFonts w:hint="eastAsia"/>
        </w:rPr>
        <w:t>结算依据</w:t>
      </w:r>
      <w:bookmarkEnd w:id="683"/>
      <w:bookmarkEnd w:id="684"/>
      <w:bookmarkEnd w:id="685"/>
      <w:bookmarkEnd w:id="686"/>
    </w:p>
    <w:p w14:paraId="67DF00C7" w14:textId="466E451B" w:rsidR="002E5D34" w:rsidRPr="0048714D" w:rsidRDefault="00CD1790" w:rsidP="006C5722">
      <w:pPr>
        <w:ind w:firstLineChars="0" w:firstLine="0"/>
      </w:pPr>
      <w:r w:rsidRPr="0048714D">
        <w:rPr>
          <w:rFonts w:hint="eastAsia"/>
        </w:rPr>
        <w:t>网间语音、短信、彩信标准化文件。</w:t>
      </w:r>
    </w:p>
    <w:p w14:paraId="712DC9F3" w14:textId="77777777" w:rsidR="002E5D34" w:rsidRPr="0048714D" w:rsidRDefault="002E5D34" w:rsidP="007F210C">
      <w:pPr>
        <w:pStyle w:val="31"/>
        <w:spacing w:before="0"/>
      </w:pPr>
      <w:bookmarkStart w:id="687" w:name="_Toc192441104"/>
      <w:bookmarkStart w:id="688" w:name="_Toc192441420"/>
      <w:bookmarkStart w:id="689" w:name="_Toc192441499"/>
      <w:bookmarkStart w:id="690" w:name="_Toc498627243"/>
      <w:r w:rsidRPr="0048714D">
        <w:rPr>
          <w:rFonts w:hint="eastAsia"/>
        </w:rPr>
        <w:t>结算结果</w:t>
      </w:r>
      <w:bookmarkEnd w:id="687"/>
      <w:bookmarkEnd w:id="688"/>
      <w:bookmarkEnd w:id="689"/>
      <w:bookmarkEnd w:id="690"/>
    </w:p>
    <w:p w14:paraId="04A9728E" w14:textId="77777777" w:rsidR="00E55E0A" w:rsidRPr="0048714D" w:rsidRDefault="00E55E0A" w:rsidP="006C5722">
      <w:pPr>
        <w:ind w:firstLineChars="0" w:firstLine="0"/>
      </w:pPr>
      <w:r w:rsidRPr="0048714D">
        <w:rPr>
          <w:rFonts w:hint="eastAsia"/>
        </w:rPr>
        <w:t>按照附件表格规定格式，计算统计结果。</w:t>
      </w:r>
    </w:p>
    <w:p w14:paraId="739C6E0D" w14:textId="0F5DF3CE" w:rsidR="002E5D34" w:rsidRPr="0048714D" w:rsidRDefault="00E622D6" w:rsidP="006C5722">
      <w:pPr>
        <w:ind w:firstLineChars="0" w:firstLine="0"/>
      </w:pPr>
      <w:r w:rsidRPr="002D036A">
        <w:object w:dxaOrig="1533" w:dyaOrig="1111" w14:anchorId="6F59C237">
          <v:shape id="_x0000_i1058" type="#_x0000_t75" style="width:79.5pt;height:57.75pt" o:ole="">
            <v:imagedata r:id="rId91" o:title=""/>
          </v:shape>
          <o:OLEObject Type="Embed" ProgID="Excel.Sheet.12" ShapeID="_x0000_i1058" DrawAspect="Icon" ObjectID="_1587990549" r:id="rId92"/>
        </w:object>
      </w:r>
      <w:r w:rsidR="006A4DEE" w:rsidRPr="0048714D">
        <w:t xml:space="preserve">  </w:t>
      </w:r>
      <w:r w:rsidR="006A4DEE" w:rsidRPr="002D036A">
        <w:object w:dxaOrig="1533" w:dyaOrig="1111" w14:anchorId="617CB269">
          <v:shape id="_x0000_i1059" type="#_x0000_t75" style="width:79.5pt;height:57.75pt" o:ole="">
            <v:imagedata r:id="rId93" o:title=""/>
          </v:shape>
          <o:OLEObject Type="Embed" ProgID="Excel.Sheet.12" ShapeID="_x0000_i1059" DrawAspect="Icon" ObjectID="_1587990550" r:id="rId94"/>
        </w:object>
      </w:r>
    </w:p>
    <w:p w14:paraId="7A2E5976" w14:textId="2B907897" w:rsidR="00595953" w:rsidRPr="002D036A" w:rsidRDefault="00595953" w:rsidP="006C5722">
      <w:pPr>
        <w:ind w:firstLineChars="0" w:firstLine="0"/>
      </w:pPr>
    </w:p>
    <w:p w14:paraId="5F2B0CFC" w14:textId="02503EDC" w:rsidR="00E61C8E" w:rsidRPr="0048714D" w:rsidRDefault="0070533A" w:rsidP="006C5722">
      <w:pPr>
        <w:pStyle w:val="1"/>
        <w:spacing w:before="0"/>
        <w:ind w:left="431" w:hanging="431"/>
      </w:pPr>
      <w:bookmarkStart w:id="691" w:name="_Toc192441109"/>
      <w:bookmarkStart w:id="692" w:name="_Toc192441425"/>
      <w:bookmarkStart w:id="693" w:name="_Toc192441504"/>
      <w:bookmarkStart w:id="694" w:name="_Toc498627245"/>
      <w:r w:rsidRPr="002D036A">
        <w:rPr>
          <w:rFonts w:hint="eastAsia"/>
        </w:rPr>
        <w:lastRenderedPageBreak/>
        <w:t>公参</w:t>
      </w:r>
      <w:r w:rsidR="00DF04F3" w:rsidRPr="0048714D">
        <w:rPr>
          <w:rFonts w:hint="eastAsia"/>
        </w:rPr>
        <w:t>同步</w:t>
      </w:r>
      <w:bookmarkEnd w:id="691"/>
      <w:bookmarkEnd w:id="692"/>
      <w:bookmarkEnd w:id="693"/>
      <w:bookmarkEnd w:id="694"/>
    </w:p>
    <w:p w14:paraId="119E08F9" w14:textId="606EF7F2" w:rsidR="006C5722" w:rsidRPr="0048714D" w:rsidRDefault="006C5722" w:rsidP="006C5722">
      <w:pPr>
        <w:ind w:firstLineChars="0" w:firstLine="0"/>
      </w:pPr>
    </w:p>
    <w:p w14:paraId="57021DBA" w14:textId="7A3E9B87" w:rsidR="00B73F4E" w:rsidRPr="0048714D" w:rsidRDefault="00B73F4E" w:rsidP="00DC6208">
      <w:pPr>
        <w:pStyle w:val="21"/>
      </w:pPr>
      <w:bookmarkStart w:id="695" w:name="_Toc498627249"/>
      <w:bookmarkStart w:id="696" w:name="_Toc192441146"/>
      <w:bookmarkStart w:id="697" w:name="_Toc192441462"/>
      <w:bookmarkStart w:id="698" w:name="_Toc192441541"/>
      <w:r w:rsidRPr="0048714D">
        <w:rPr>
          <w:rFonts w:hint="eastAsia"/>
        </w:rPr>
        <w:t>公参列表</w:t>
      </w:r>
    </w:p>
    <w:tbl>
      <w:tblPr>
        <w:tblStyle w:val="afa"/>
        <w:tblW w:w="0" w:type="auto"/>
        <w:jc w:val="center"/>
        <w:tblLook w:val="04A0" w:firstRow="1" w:lastRow="0" w:firstColumn="1" w:lastColumn="0" w:noHBand="0" w:noVBand="1"/>
      </w:tblPr>
      <w:tblGrid>
        <w:gridCol w:w="704"/>
        <w:gridCol w:w="4394"/>
        <w:gridCol w:w="3261"/>
      </w:tblGrid>
      <w:tr w:rsidR="00B74533" w:rsidRPr="0048714D" w14:paraId="04F921EF" w14:textId="77777777" w:rsidTr="006214CB">
        <w:trPr>
          <w:jc w:val="center"/>
        </w:trPr>
        <w:tc>
          <w:tcPr>
            <w:tcW w:w="704" w:type="dxa"/>
          </w:tcPr>
          <w:p w14:paraId="57807D72" w14:textId="108A57D3" w:rsidR="00B74533" w:rsidRPr="0048714D" w:rsidRDefault="00B74533" w:rsidP="00B73F4E">
            <w:pPr>
              <w:widowControl/>
              <w:shd w:val="clear" w:color="auto" w:fill="FFFFFF"/>
              <w:spacing w:line="315" w:lineRule="atLeast"/>
              <w:ind w:firstLineChars="0" w:firstLine="0"/>
              <w:jc w:val="left"/>
              <w:rPr>
                <w:rFonts w:ascii="华文细黑" w:eastAsia="华文细黑" w:hAnsi="华文细黑" w:cs="宋体"/>
                <w:b/>
                <w:color w:val="000000"/>
                <w:kern w:val="0"/>
                <w:sz w:val="21"/>
                <w:szCs w:val="21"/>
              </w:rPr>
            </w:pPr>
            <w:r w:rsidRPr="0048714D">
              <w:rPr>
                <w:rFonts w:ascii="华文细黑" w:eastAsia="华文细黑" w:hAnsi="华文细黑" w:cs="宋体" w:hint="eastAsia"/>
                <w:b/>
                <w:color w:val="000000"/>
                <w:kern w:val="0"/>
                <w:sz w:val="21"/>
                <w:szCs w:val="21"/>
              </w:rPr>
              <w:t>序号</w:t>
            </w:r>
          </w:p>
        </w:tc>
        <w:tc>
          <w:tcPr>
            <w:tcW w:w="4394" w:type="dxa"/>
          </w:tcPr>
          <w:p w14:paraId="2B74C7C3" w14:textId="3102E7B9" w:rsidR="00B74533" w:rsidRPr="0048714D" w:rsidRDefault="00B74533" w:rsidP="00B73F4E">
            <w:pPr>
              <w:widowControl/>
              <w:shd w:val="clear" w:color="auto" w:fill="FFFFFF"/>
              <w:spacing w:line="315" w:lineRule="atLeast"/>
              <w:ind w:firstLineChars="0" w:firstLine="0"/>
              <w:jc w:val="left"/>
              <w:rPr>
                <w:rFonts w:ascii="华文细黑" w:eastAsia="华文细黑" w:hAnsi="华文细黑" w:cs="宋体"/>
                <w:b/>
                <w:color w:val="000000"/>
                <w:kern w:val="0"/>
                <w:sz w:val="21"/>
                <w:szCs w:val="21"/>
              </w:rPr>
            </w:pPr>
            <w:r w:rsidRPr="0048714D">
              <w:rPr>
                <w:rFonts w:ascii="华文细黑" w:eastAsia="华文细黑" w:hAnsi="华文细黑" w:cs="宋体" w:hint="eastAsia"/>
                <w:b/>
                <w:color w:val="000000"/>
                <w:kern w:val="0"/>
                <w:sz w:val="21"/>
                <w:szCs w:val="21"/>
              </w:rPr>
              <w:t>公参名称</w:t>
            </w:r>
          </w:p>
        </w:tc>
        <w:tc>
          <w:tcPr>
            <w:tcW w:w="3261" w:type="dxa"/>
          </w:tcPr>
          <w:p w14:paraId="3A205211" w14:textId="1348020F" w:rsidR="00B74533" w:rsidRPr="0048714D" w:rsidRDefault="00B74533" w:rsidP="00B73F4E">
            <w:pPr>
              <w:widowControl/>
              <w:shd w:val="clear" w:color="auto" w:fill="FFFFFF"/>
              <w:spacing w:line="315" w:lineRule="atLeast"/>
              <w:ind w:firstLineChars="0" w:firstLine="0"/>
              <w:jc w:val="left"/>
              <w:rPr>
                <w:rFonts w:ascii="华文细黑" w:eastAsia="华文细黑" w:hAnsi="华文细黑" w:cs="宋体"/>
                <w:b/>
                <w:color w:val="000000"/>
                <w:kern w:val="0"/>
                <w:sz w:val="21"/>
                <w:szCs w:val="21"/>
              </w:rPr>
            </w:pPr>
            <w:r w:rsidRPr="0048714D">
              <w:rPr>
                <w:rFonts w:ascii="华文细黑" w:eastAsia="华文细黑" w:hAnsi="华文细黑" w:cs="宋体" w:hint="eastAsia"/>
                <w:b/>
                <w:color w:val="000000"/>
                <w:kern w:val="0"/>
                <w:sz w:val="21"/>
                <w:szCs w:val="21"/>
              </w:rPr>
              <w:t>数据来源</w:t>
            </w:r>
          </w:p>
        </w:tc>
      </w:tr>
      <w:tr w:rsidR="00B74533" w:rsidRPr="0048714D" w14:paraId="0AD92896" w14:textId="45073820" w:rsidTr="006214CB">
        <w:trPr>
          <w:jc w:val="center"/>
        </w:trPr>
        <w:tc>
          <w:tcPr>
            <w:tcW w:w="704" w:type="dxa"/>
          </w:tcPr>
          <w:p w14:paraId="3B87112C" w14:textId="2657E4AA" w:rsidR="00B74533" w:rsidRPr="0048714D" w:rsidRDefault="00B74533" w:rsidP="00B73F4E">
            <w:pPr>
              <w:widowControl/>
              <w:shd w:val="clear" w:color="auto" w:fill="FFFFFF"/>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1</w:t>
            </w:r>
          </w:p>
        </w:tc>
        <w:tc>
          <w:tcPr>
            <w:tcW w:w="4394" w:type="dxa"/>
          </w:tcPr>
          <w:p w14:paraId="0EA8D376" w14:textId="77596510" w:rsidR="00B74533" w:rsidRPr="0048714D" w:rsidRDefault="00B74533" w:rsidP="00B73F4E">
            <w:pPr>
              <w:widowControl/>
              <w:shd w:val="clear" w:color="auto" w:fill="FFFFFF"/>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国内交换机与长途区号对照表</w:t>
            </w:r>
          </w:p>
        </w:tc>
        <w:tc>
          <w:tcPr>
            <w:tcW w:w="3261" w:type="dxa"/>
          </w:tcPr>
          <w:p w14:paraId="4100EC9B" w14:textId="0AB51262" w:rsidR="00B74533" w:rsidRPr="0048714D" w:rsidRDefault="00B74533" w:rsidP="00367F65">
            <w:pPr>
              <w:widowControl/>
              <w:shd w:val="clear" w:color="auto" w:fill="FFFFFF"/>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话音九期清算系统国内业务线</w:t>
            </w:r>
          </w:p>
        </w:tc>
      </w:tr>
      <w:tr w:rsidR="00B74533" w:rsidRPr="0048714D" w14:paraId="36CD22E6" w14:textId="5B81CD00" w:rsidTr="006214CB">
        <w:trPr>
          <w:jc w:val="center"/>
        </w:trPr>
        <w:tc>
          <w:tcPr>
            <w:tcW w:w="704" w:type="dxa"/>
          </w:tcPr>
          <w:p w14:paraId="756E2F69" w14:textId="14EC0B47"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2</w:t>
            </w:r>
          </w:p>
        </w:tc>
        <w:tc>
          <w:tcPr>
            <w:tcW w:w="4394" w:type="dxa"/>
          </w:tcPr>
          <w:p w14:paraId="47F6A6AF" w14:textId="47AA904A"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中国移动</w:t>
            </w:r>
            <w:r w:rsidRPr="0048714D">
              <w:rPr>
                <w:rFonts w:ascii="华文细黑" w:eastAsia="华文细黑" w:hAnsi="华文细黑" w:cs="宋体"/>
                <w:color w:val="000000"/>
                <w:kern w:val="0"/>
                <w:sz w:val="21"/>
                <w:szCs w:val="21"/>
              </w:rPr>
              <w:t>imsi、msisdn与长途区号对照表</w:t>
            </w:r>
          </w:p>
        </w:tc>
        <w:tc>
          <w:tcPr>
            <w:tcW w:w="3261" w:type="dxa"/>
          </w:tcPr>
          <w:p w14:paraId="1DA258E9" w14:textId="0C040918"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话音九期清算系统国内业务线</w:t>
            </w:r>
          </w:p>
        </w:tc>
      </w:tr>
      <w:tr w:rsidR="00B74533" w:rsidRPr="0048714D" w14:paraId="1F773AC3" w14:textId="7839A94C" w:rsidTr="006214CB">
        <w:trPr>
          <w:jc w:val="center"/>
        </w:trPr>
        <w:tc>
          <w:tcPr>
            <w:tcW w:w="704" w:type="dxa"/>
          </w:tcPr>
          <w:p w14:paraId="54AB6675" w14:textId="3E795B24"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3</w:t>
            </w:r>
          </w:p>
        </w:tc>
        <w:tc>
          <w:tcPr>
            <w:tcW w:w="4394" w:type="dxa"/>
          </w:tcPr>
          <w:p w14:paraId="76C0A014" w14:textId="1F1DC8C1"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其他运营商</w:t>
            </w:r>
            <w:r w:rsidRPr="0048714D">
              <w:rPr>
                <w:rFonts w:ascii="华文细黑" w:eastAsia="华文细黑" w:hAnsi="华文细黑" w:cs="宋体"/>
                <w:color w:val="000000"/>
                <w:kern w:val="0"/>
                <w:sz w:val="21"/>
                <w:szCs w:val="21"/>
              </w:rPr>
              <w:t>msisdn与长途区号对照表</w:t>
            </w:r>
          </w:p>
        </w:tc>
        <w:tc>
          <w:tcPr>
            <w:tcW w:w="3261" w:type="dxa"/>
          </w:tcPr>
          <w:p w14:paraId="5720D3D3" w14:textId="11DD85CF"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话音九期清算系统国内业务线</w:t>
            </w:r>
          </w:p>
        </w:tc>
      </w:tr>
      <w:tr w:rsidR="00B74533" w:rsidRPr="0048714D" w14:paraId="3E39A6D7" w14:textId="216B3260" w:rsidTr="006214CB">
        <w:trPr>
          <w:jc w:val="center"/>
        </w:trPr>
        <w:tc>
          <w:tcPr>
            <w:tcW w:w="704" w:type="dxa"/>
          </w:tcPr>
          <w:p w14:paraId="1A25A863" w14:textId="50AA3E55"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4</w:t>
            </w:r>
          </w:p>
        </w:tc>
        <w:tc>
          <w:tcPr>
            <w:tcW w:w="4394" w:type="dxa"/>
          </w:tcPr>
          <w:p w14:paraId="3C160DD4" w14:textId="4E86883F"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国内长途区号表</w:t>
            </w:r>
          </w:p>
        </w:tc>
        <w:tc>
          <w:tcPr>
            <w:tcW w:w="3261" w:type="dxa"/>
          </w:tcPr>
          <w:p w14:paraId="287855DB" w14:textId="7A63107D"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话音九期清算系统国内业务线</w:t>
            </w:r>
          </w:p>
        </w:tc>
      </w:tr>
      <w:tr w:rsidR="00B74533" w:rsidRPr="0048714D" w14:paraId="1B39FBA1" w14:textId="2B828941" w:rsidTr="006214CB">
        <w:trPr>
          <w:jc w:val="center"/>
        </w:trPr>
        <w:tc>
          <w:tcPr>
            <w:tcW w:w="704" w:type="dxa"/>
          </w:tcPr>
          <w:p w14:paraId="3B321E01" w14:textId="2E261CF2"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5</w:t>
            </w:r>
          </w:p>
        </w:tc>
        <w:tc>
          <w:tcPr>
            <w:tcW w:w="4394" w:type="dxa"/>
          </w:tcPr>
          <w:p w14:paraId="44C25528" w14:textId="31B9AD17"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国际长途区号表</w:t>
            </w:r>
          </w:p>
        </w:tc>
        <w:tc>
          <w:tcPr>
            <w:tcW w:w="3261" w:type="dxa"/>
          </w:tcPr>
          <w:p w14:paraId="49D83C28" w14:textId="7AC23712"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话音九期清算系统国际业务线</w:t>
            </w:r>
          </w:p>
        </w:tc>
      </w:tr>
      <w:tr w:rsidR="00B74533" w:rsidRPr="0048714D" w14:paraId="21014769" w14:textId="0788B78E" w:rsidTr="006214CB">
        <w:trPr>
          <w:jc w:val="center"/>
        </w:trPr>
        <w:tc>
          <w:tcPr>
            <w:tcW w:w="704" w:type="dxa"/>
          </w:tcPr>
          <w:p w14:paraId="358FF5A1" w14:textId="07313022"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6</w:t>
            </w:r>
          </w:p>
        </w:tc>
        <w:tc>
          <w:tcPr>
            <w:tcW w:w="4394" w:type="dxa"/>
          </w:tcPr>
          <w:p w14:paraId="1A770E35" w14:textId="0CB5CD41"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国内号段前缀配置表</w:t>
            </w:r>
          </w:p>
        </w:tc>
        <w:tc>
          <w:tcPr>
            <w:tcW w:w="3261" w:type="dxa"/>
          </w:tcPr>
          <w:p w14:paraId="22F68114" w14:textId="57D682D4"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话音九期清算系统国内业务线</w:t>
            </w:r>
          </w:p>
        </w:tc>
      </w:tr>
      <w:tr w:rsidR="00B74533" w:rsidRPr="0048714D" w14:paraId="6A844BA3" w14:textId="65C2A279" w:rsidTr="006214CB">
        <w:trPr>
          <w:jc w:val="center"/>
        </w:trPr>
        <w:tc>
          <w:tcPr>
            <w:tcW w:w="704" w:type="dxa"/>
          </w:tcPr>
          <w:p w14:paraId="142B0719" w14:textId="05102F05"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7</w:t>
            </w:r>
          </w:p>
        </w:tc>
        <w:tc>
          <w:tcPr>
            <w:tcW w:w="4394" w:type="dxa"/>
          </w:tcPr>
          <w:p w14:paraId="491D40D7" w14:textId="6ECEF21C"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国内特殊服务代码表</w:t>
            </w:r>
          </w:p>
        </w:tc>
        <w:tc>
          <w:tcPr>
            <w:tcW w:w="3261" w:type="dxa"/>
          </w:tcPr>
          <w:p w14:paraId="76DFDD5C" w14:textId="5B65F64D"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话音九期清算系统国内业务线</w:t>
            </w:r>
          </w:p>
        </w:tc>
      </w:tr>
      <w:tr w:rsidR="00B74533" w:rsidRPr="0048714D" w14:paraId="5DCCB634" w14:textId="053C17B9" w:rsidTr="006214CB">
        <w:trPr>
          <w:jc w:val="center"/>
        </w:trPr>
        <w:tc>
          <w:tcPr>
            <w:tcW w:w="704" w:type="dxa"/>
          </w:tcPr>
          <w:p w14:paraId="35261B2C" w14:textId="58E87BCD"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color w:val="000000"/>
                <w:kern w:val="0"/>
                <w:sz w:val="21"/>
                <w:szCs w:val="21"/>
              </w:rPr>
              <w:t>8</w:t>
            </w:r>
          </w:p>
        </w:tc>
        <w:tc>
          <w:tcPr>
            <w:tcW w:w="4394" w:type="dxa"/>
          </w:tcPr>
          <w:p w14:paraId="382427D0" w14:textId="51BC0559"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中继信息公参</w:t>
            </w:r>
          </w:p>
        </w:tc>
        <w:tc>
          <w:tcPr>
            <w:tcW w:w="3261" w:type="dxa"/>
          </w:tcPr>
          <w:p w14:paraId="6D66CD13" w14:textId="343EE255"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r w:rsidRPr="0048714D">
              <w:rPr>
                <w:rFonts w:ascii="华文细黑" w:eastAsia="华文细黑" w:hAnsi="华文细黑" w:cs="宋体" w:hint="eastAsia"/>
                <w:color w:val="000000"/>
                <w:kern w:val="0"/>
                <w:sz w:val="21"/>
                <w:szCs w:val="21"/>
              </w:rPr>
              <w:t>省公司业务支撑系统</w:t>
            </w:r>
          </w:p>
        </w:tc>
      </w:tr>
      <w:tr w:rsidR="00B74533" w:rsidRPr="0048714D" w14:paraId="40C305FA" w14:textId="1BD64CF0" w:rsidTr="006214CB">
        <w:trPr>
          <w:jc w:val="center"/>
        </w:trPr>
        <w:tc>
          <w:tcPr>
            <w:tcW w:w="704" w:type="dxa"/>
          </w:tcPr>
          <w:p w14:paraId="54CE7C7B" w14:textId="77777777"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p>
        </w:tc>
        <w:tc>
          <w:tcPr>
            <w:tcW w:w="4394" w:type="dxa"/>
          </w:tcPr>
          <w:p w14:paraId="279BD0E3" w14:textId="11ED39C9"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p>
        </w:tc>
        <w:tc>
          <w:tcPr>
            <w:tcW w:w="3261" w:type="dxa"/>
          </w:tcPr>
          <w:p w14:paraId="0752508F" w14:textId="77777777" w:rsidR="00B74533" w:rsidRPr="0048714D" w:rsidRDefault="00B74533" w:rsidP="00B73F4E">
            <w:pPr>
              <w:widowControl/>
              <w:spacing w:line="315" w:lineRule="atLeast"/>
              <w:ind w:firstLineChars="0" w:firstLine="0"/>
              <w:jc w:val="left"/>
              <w:rPr>
                <w:rFonts w:ascii="华文细黑" w:eastAsia="华文细黑" w:hAnsi="华文细黑" w:cs="宋体"/>
                <w:color w:val="000000"/>
                <w:kern w:val="0"/>
                <w:sz w:val="21"/>
                <w:szCs w:val="21"/>
              </w:rPr>
            </w:pPr>
          </w:p>
        </w:tc>
      </w:tr>
    </w:tbl>
    <w:p w14:paraId="5207C1F6" w14:textId="77777777" w:rsidR="00B73F4E" w:rsidRPr="0048714D" w:rsidRDefault="00B73F4E" w:rsidP="00DC6208">
      <w:pPr>
        <w:ind w:firstLine="480"/>
      </w:pPr>
    </w:p>
    <w:p w14:paraId="4EE177AA" w14:textId="264C3DBC" w:rsidR="00B73F4E" w:rsidRPr="0048714D" w:rsidRDefault="00B73F4E">
      <w:pPr>
        <w:pStyle w:val="21"/>
      </w:pPr>
      <w:r w:rsidRPr="0048714D">
        <w:rPr>
          <w:rFonts w:hint="eastAsia"/>
        </w:rPr>
        <w:t>维护方式</w:t>
      </w:r>
    </w:p>
    <w:p w14:paraId="07C7A7D3" w14:textId="355A2513" w:rsidR="00367F65" w:rsidRPr="0048714D" w:rsidRDefault="00367F65" w:rsidP="006214CB">
      <w:pPr>
        <w:pStyle w:val="af5"/>
        <w:numPr>
          <w:ilvl w:val="0"/>
          <w:numId w:val="23"/>
        </w:numPr>
        <w:ind w:leftChars="175" w:left="780"/>
      </w:pPr>
      <w:r w:rsidRPr="0048714D">
        <w:rPr>
          <w:rFonts w:hint="eastAsia"/>
        </w:rPr>
        <w:t>数据来源为</w:t>
      </w:r>
      <w:r w:rsidR="004A0D21" w:rsidRPr="0048714D">
        <w:rPr>
          <w:rFonts w:hint="eastAsia"/>
        </w:rPr>
        <w:t>话音九期清算系统国内、国际线的局数据：</w:t>
      </w:r>
    </w:p>
    <w:p w14:paraId="124EADCD" w14:textId="2DC49631" w:rsidR="004A0D21" w:rsidRPr="0048714D" w:rsidRDefault="004A0D21" w:rsidP="006214CB">
      <w:pPr>
        <w:pStyle w:val="af5"/>
        <w:ind w:leftChars="325" w:left="780" w:firstLine="0"/>
      </w:pPr>
      <w:r w:rsidRPr="0048714D">
        <w:rPr>
          <w:rFonts w:hint="eastAsia"/>
        </w:rPr>
        <w:t>从九期国内、国际前台点击发布局数据，局数据将发布至集中结算系统的接收目录，公参加载程序从接收目录获取数据文件后加载至公参表。</w:t>
      </w:r>
    </w:p>
    <w:p w14:paraId="57A178ED" w14:textId="6B7AC0F2" w:rsidR="004A0D21" w:rsidRPr="0048714D" w:rsidRDefault="004A0D21" w:rsidP="006214CB">
      <w:pPr>
        <w:pStyle w:val="af5"/>
        <w:numPr>
          <w:ilvl w:val="0"/>
          <w:numId w:val="23"/>
        </w:numPr>
        <w:ind w:leftChars="175" w:left="780"/>
      </w:pPr>
      <w:r w:rsidRPr="0048714D">
        <w:rPr>
          <w:rFonts w:hint="eastAsia"/>
        </w:rPr>
        <w:t>数据来源为省公司业务支撑系统的局数据：</w:t>
      </w:r>
    </w:p>
    <w:p w14:paraId="69C2944A" w14:textId="21F6D74D" w:rsidR="004A0D21" w:rsidRPr="0048714D" w:rsidRDefault="004A0D21" w:rsidP="006214CB">
      <w:pPr>
        <w:pStyle w:val="af5"/>
        <w:ind w:leftChars="325" w:left="780" w:firstLine="0"/>
      </w:pPr>
      <w:r w:rsidRPr="0048714D">
        <w:rPr>
          <w:rFonts w:hint="eastAsia"/>
        </w:rPr>
        <w:t>省公司每天上报局数据文件至省通信服务器</w:t>
      </w:r>
      <w:r w:rsidR="002D2135" w:rsidRPr="0048714D">
        <w:rPr>
          <w:rFonts w:hint="eastAsia"/>
        </w:rPr>
        <w:t>由传输程序传输到集中结算系统的接收目录，</w:t>
      </w:r>
      <w:r w:rsidR="0056286B" w:rsidRPr="0048714D">
        <w:rPr>
          <w:rFonts w:hint="eastAsia"/>
        </w:rPr>
        <w:t>公参加载程序从接收目录获取数据文件后加载至公参表。</w:t>
      </w:r>
    </w:p>
    <w:p w14:paraId="1E2B7925" w14:textId="2AD65F00" w:rsidR="00776751" w:rsidRPr="0048714D" w:rsidRDefault="00776751" w:rsidP="006214CB">
      <w:pPr>
        <w:pStyle w:val="af5"/>
        <w:ind w:leftChars="325" w:left="780" w:firstLine="0"/>
      </w:pPr>
      <w:r w:rsidRPr="0048714D">
        <w:rPr>
          <w:rFonts w:hint="eastAsia"/>
        </w:rPr>
        <w:t>中继信息接收目录：</w:t>
      </w:r>
      <w:r w:rsidRPr="0048714D">
        <w:t>/opt/mcb/pcs/data/incs/upload/trunk</w:t>
      </w:r>
    </w:p>
    <w:p w14:paraId="1EDCF516" w14:textId="6DCC3E57" w:rsidR="002D2135" w:rsidRPr="0048714D" w:rsidRDefault="002D2135" w:rsidP="002D2135">
      <w:pPr>
        <w:pStyle w:val="21"/>
      </w:pPr>
      <w:r w:rsidRPr="0048714D">
        <w:rPr>
          <w:rFonts w:hint="eastAsia"/>
        </w:rPr>
        <w:t>公参加载</w:t>
      </w:r>
    </w:p>
    <w:p w14:paraId="5F48F338" w14:textId="63487486" w:rsidR="004A0D21" w:rsidRPr="0048714D" w:rsidRDefault="002D2135" w:rsidP="006214CB">
      <w:pPr>
        <w:ind w:left="576" w:firstLineChars="0" w:firstLine="0"/>
      </w:pPr>
      <w:r w:rsidRPr="0048714D">
        <w:rPr>
          <w:rFonts w:hint="eastAsia"/>
        </w:rPr>
        <w:t>将指定目录下的公参接口文件加载到数据库的公参表中，加载完成后将接口文件备份到备份目录。需要支持以下功能：</w:t>
      </w:r>
    </w:p>
    <w:p w14:paraId="6DAB2DB7" w14:textId="4A6A7601" w:rsidR="002D2135" w:rsidRPr="0048714D" w:rsidRDefault="002D2135" w:rsidP="006214CB">
      <w:pPr>
        <w:pStyle w:val="af5"/>
        <w:numPr>
          <w:ilvl w:val="0"/>
          <w:numId w:val="27"/>
        </w:numPr>
      </w:pPr>
      <w:r w:rsidRPr="0048714D">
        <w:rPr>
          <w:rFonts w:hint="eastAsia"/>
        </w:rPr>
        <w:t>源目录、备份目录可配置</w:t>
      </w:r>
    </w:p>
    <w:p w14:paraId="2BA4EEF6" w14:textId="47BB5EF8" w:rsidR="002D2135" w:rsidRPr="0048714D" w:rsidRDefault="002D2135" w:rsidP="006214CB">
      <w:pPr>
        <w:pStyle w:val="af5"/>
        <w:numPr>
          <w:ilvl w:val="0"/>
          <w:numId w:val="27"/>
        </w:numPr>
      </w:pPr>
      <w:r w:rsidRPr="0048714D">
        <w:rPr>
          <w:rFonts w:hint="eastAsia"/>
        </w:rPr>
        <w:t>加载文件时需要设定保护时间，防止加载时文件还不完整，保护时间需可配置</w:t>
      </w:r>
    </w:p>
    <w:p w14:paraId="7A3732EC" w14:textId="639456A8" w:rsidR="002D2135" w:rsidRPr="0048714D" w:rsidRDefault="002D2135" w:rsidP="006214CB">
      <w:pPr>
        <w:pStyle w:val="af5"/>
        <w:numPr>
          <w:ilvl w:val="0"/>
          <w:numId w:val="27"/>
        </w:numPr>
      </w:pPr>
      <w:r w:rsidRPr="0048714D">
        <w:rPr>
          <w:rFonts w:hint="eastAsia"/>
        </w:rPr>
        <w:t>公参加载为全量加载，需保障事务完整性，加载失败时不影响原有公参数据。</w:t>
      </w:r>
    </w:p>
    <w:bookmarkEnd w:id="695"/>
    <w:p w14:paraId="03A210DF" w14:textId="115DA34F" w:rsidR="006020AB" w:rsidRPr="0048714D" w:rsidRDefault="006020AB" w:rsidP="006020AB">
      <w:pPr>
        <w:pStyle w:val="21"/>
      </w:pPr>
      <w:r w:rsidRPr="0048714D">
        <w:rPr>
          <w:rFonts w:hint="eastAsia"/>
        </w:rPr>
        <w:lastRenderedPageBreak/>
        <w:t>接口文件说明</w:t>
      </w:r>
    </w:p>
    <w:p w14:paraId="49812BCE" w14:textId="7BF4E93B" w:rsidR="00C34942" w:rsidRPr="0048714D" w:rsidRDefault="004B32D6" w:rsidP="00C34942">
      <w:pPr>
        <w:ind w:firstLine="482"/>
        <w:rPr>
          <w:rFonts w:ascii="宋体" w:hAnsi="宋体"/>
        </w:rPr>
      </w:pPr>
      <w:r w:rsidRPr="0048714D">
        <w:rPr>
          <w:rFonts w:ascii="宋体" w:hAnsi="宋体"/>
          <w:b/>
        </w:rPr>
        <w:t>1、</w:t>
      </w:r>
      <w:r w:rsidR="00C34942" w:rsidRPr="0048714D">
        <w:rPr>
          <w:rFonts w:ascii="宋体" w:hAnsi="宋体" w:hint="eastAsia"/>
          <w:b/>
        </w:rPr>
        <w:t>国内交换机与长途区号对照表（</w:t>
      </w:r>
      <w:r w:rsidR="00C34942" w:rsidRPr="0048714D">
        <w:rPr>
          <w:rFonts w:ascii="宋体" w:hAnsi="宋体"/>
          <w:b/>
        </w:rPr>
        <w:t>SWCH_ID_</w:t>
      </w:r>
      <w:r w:rsidR="00C34942" w:rsidRPr="0048714D">
        <w:rPr>
          <w:rFonts w:ascii="宋体" w:hAnsi="宋体"/>
          <w:b/>
          <w:i/>
        </w:rPr>
        <w:t>YYYYMMDD</w:t>
      </w:r>
      <w:r w:rsidR="00C34942" w:rsidRPr="0048714D">
        <w:rPr>
          <w:rFonts w:ascii="宋体" w:hAnsi="宋体"/>
          <w:b/>
        </w:rPr>
        <w:t>.txt</w:t>
      </w:r>
      <w:r w:rsidR="00C34942" w:rsidRPr="0048714D">
        <w:rPr>
          <w:rFonts w:ascii="宋体" w:hAnsi="宋体" w:hint="eastAsia"/>
          <w:b/>
        </w:rPr>
        <w:t>）</w:t>
      </w: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2126"/>
        <w:gridCol w:w="1276"/>
        <w:gridCol w:w="4156"/>
      </w:tblGrid>
      <w:tr w:rsidR="00C34942" w:rsidRPr="0048714D" w14:paraId="502A491D" w14:textId="77777777" w:rsidTr="006214CB">
        <w:trPr>
          <w:jc w:val="center"/>
        </w:trPr>
        <w:tc>
          <w:tcPr>
            <w:tcW w:w="959" w:type="dxa"/>
            <w:vAlign w:val="center"/>
          </w:tcPr>
          <w:p w14:paraId="7B7A5BB8" w14:textId="77777777" w:rsidR="00C34942" w:rsidRPr="0048714D" w:rsidRDefault="00C34942" w:rsidP="003746D6">
            <w:pPr>
              <w:spacing w:before="156"/>
              <w:ind w:firstLine="321"/>
              <w:jc w:val="center"/>
              <w:rPr>
                <w:rFonts w:ascii="宋体" w:hAnsi="宋体"/>
                <w:b/>
                <w:caps/>
                <w:color w:val="000000"/>
                <w:sz w:val="16"/>
              </w:rPr>
            </w:pPr>
            <w:r w:rsidRPr="0048714D">
              <w:rPr>
                <w:rFonts w:ascii="宋体" w:hAnsi="宋体" w:hint="eastAsia"/>
                <w:b/>
                <w:caps/>
                <w:color w:val="000000"/>
                <w:sz w:val="16"/>
              </w:rPr>
              <w:t>序号</w:t>
            </w:r>
          </w:p>
        </w:tc>
        <w:tc>
          <w:tcPr>
            <w:tcW w:w="2126" w:type="dxa"/>
            <w:vAlign w:val="center"/>
          </w:tcPr>
          <w:p w14:paraId="201D928A" w14:textId="77777777" w:rsidR="00C34942" w:rsidRPr="0048714D" w:rsidRDefault="00C34942" w:rsidP="003746D6">
            <w:pPr>
              <w:spacing w:before="156"/>
              <w:ind w:firstLine="321"/>
              <w:jc w:val="center"/>
              <w:rPr>
                <w:rFonts w:hAnsi="宋体" w:cs="Arial"/>
                <w:b/>
                <w:caps/>
                <w:color w:val="000000"/>
                <w:sz w:val="16"/>
              </w:rPr>
            </w:pPr>
            <w:r w:rsidRPr="0048714D">
              <w:rPr>
                <w:rFonts w:hAnsi="宋体" w:cs="Arial"/>
                <w:b/>
                <w:caps/>
                <w:color w:val="000000"/>
                <w:sz w:val="16"/>
              </w:rPr>
              <w:t>字段名</w:t>
            </w:r>
          </w:p>
        </w:tc>
        <w:tc>
          <w:tcPr>
            <w:tcW w:w="1276" w:type="dxa"/>
          </w:tcPr>
          <w:p w14:paraId="298B72CE" w14:textId="77777777" w:rsidR="00C34942" w:rsidRPr="0048714D" w:rsidRDefault="00C34942" w:rsidP="003746D6">
            <w:pPr>
              <w:spacing w:before="156"/>
              <w:ind w:firstLine="321"/>
              <w:jc w:val="center"/>
              <w:rPr>
                <w:rFonts w:ascii="宋体" w:hAnsi="宋体"/>
                <w:b/>
                <w:caps/>
                <w:color w:val="000000"/>
                <w:sz w:val="16"/>
              </w:rPr>
            </w:pPr>
            <w:r w:rsidRPr="0048714D">
              <w:rPr>
                <w:rFonts w:ascii="宋体" w:hAnsi="宋体" w:hint="eastAsia"/>
                <w:b/>
                <w:caps/>
                <w:color w:val="000000"/>
                <w:sz w:val="16"/>
              </w:rPr>
              <w:t>最大长度</w:t>
            </w:r>
          </w:p>
        </w:tc>
        <w:tc>
          <w:tcPr>
            <w:tcW w:w="4156" w:type="dxa"/>
            <w:vAlign w:val="center"/>
          </w:tcPr>
          <w:p w14:paraId="1289EBDD" w14:textId="77777777" w:rsidR="00C34942" w:rsidRPr="0048714D" w:rsidRDefault="00C34942" w:rsidP="003746D6">
            <w:pPr>
              <w:spacing w:before="156"/>
              <w:ind w:firstLine="321"/>
              <w:jc w:val="center"/>
              <w:rPr>
                <w:rFonts w:ascii="宋体" w:hAnsi="宋体"/>
                <w:b/>
                <w:caps/>
                <w:color w:val="000000"/>
                <w:sz w:val="16"/>
              </w:rPr>
            </w:pPr>
            <w:r w:rsidRPr="0048714D">
              <w:rPr>
                <w:rFonts w:ascii="宋体" w:hAnsi="宋体" w:hint="eastAsia"/>
                <w:b/>
                <w:caps/>
                <w:color w:val="000000"/>
                <w:sz w:val="16"/>
              </w:rPr>
              <w:t>填写说明</w:t>
            </w:r>
          </w:p>
        </w:tc>
      </w:tr>
      <w:tr w:rsidR="00C34942" w:rsidRPr="0048714D" w14:paraId="616E3BC4" w14:textId="77777777" w:rsidTr="006214CB">
        <w:trPr>
          <w:jc w:val="center"/>
        </w:trPr>
        <w:tc>
          <w:tcPr>
            <w:tcW w:w="959" w:type="dxa"/>
          </w:tcPr>
          <w:p w14:paraId="0143B07C" w14:textId="77777777" w:rsidR="00C34942" w:rsidRPr="0048714D" w:rsidRDefault="00C34942" w:rsidP="003746D6">
            <w:pPr>
              <w:ind w:firstLine="320"/>
              <w:rPr>
                <w:color w:val="000000"/>
                <w:sz w:val="16"/>
              </w:rPr>
            </w:pPr>
            <w:r w:rsidRPr="0048714D">
              <w:rPr>
                <w:color w:val="000000"/>
                <w:sz w:val="16"/>
              </w:rPr>
              <w:t>1</w:t>
            </w:r>
          </w:p>
        </w:tc>
        <w:tc>
          <w:tcPr>
            <w:tcW w:w="2126" w:type="dxa"/>
            <w:vAlign w:val="bottom"/>
          </w:tcPr>
          <w:p w14:paraId="1CD63B73" w14:textId="77777777" w:rsidR="00C34942" w:rsidRPr="0048714D" w:rsidRDefault="00C34942" w:rsidP="003746D6">
            <w:pPr>
              <w:ind w:firstLine="320"/>
              <w:rPr>
                <w:rFonts w:cs="Arial"/>
                <w:color w:val="000000"/>
                <w:sz w:val="16"/>
                <w:szCs w:val="18"/>
              </w:rPr>
            </w:pPr>
            <w:r w:rsidRPr="0048714D">
              <w:rPr>
                <w:rFonts w:cs="Arial"/>
                <w:color w:val="000000"/>
                <w:sz w:val="16"/>
                <w:szCs w:val="18"/>
              </w:rPr>
              <w:t>LD_AREA_CD</w:t>
            </w:r>
          </w:p>
        </w:tc>
        <w:tc>
          <w:tcPr>
            <w:tcW w:w="1276" w:type="dxa"/>
          </w:tcPr>
          <w:p w14:paraId="61B3594F" w14:textId="77777777" w:rsidR="00C34942" w:rsidRPr="0048714D" w:rsidRDefault="00C34942" w:rsidP="003746D6">
            <w:pPr>
              <w:ind w:firstLine="320"/>
              <w:rPr>
                <w:color w:val="000000"/>
                <w:sz w:val="16"/>
              </w:rPr>
            </w:pPr>
            <w:r w:rsidRPr="0048714D">
              <w:rPr>
                <w:color w:val="000000"/>
                <w:sz w:val="16"/>
              </w:rPr>
              <w:t>5</w:t>
            </w:r>
          </w:p>
        </w:tc>
        <w:tc>
          <w:tcPr>
            <w:tcW w:w="4156" w:type="dxa"/>
            <w:vAlign w:val="bottom"/>
          </w:tcPr>
          <w:p w14:paraId="23507A3D" w14:textId="77777777" w:rsidR="00C34942" w:rsidRPr="0048714D" w:rsidRDefault="00C34942" w:rsidP="003746D6">
            <w:pPr>
              <w:ind w:firstLine="320"/>
              <w:rPr>
                <w:rFonts w:cs="Arial"/>
                <w:sz w:val="16"/>
                <w:szCs w:val="18"/>
              </w:rPr>
            </w:pPr>
            <w:r w:rsidRPr="0048714D">
              <w:rPr>
                <w:rFonts w:cs="Arial" w:hint="eastAsia"/>
                <w:sz w:val="16"/>
                <w:szCs w:val="18"/>
              </w:rPr>
              <w:t>长途区号</w:t>
            </w:r>
          </w:p>
        </w:tc>
      </w:tr>
      <w:tr w:rsidR="00C34942" w:rsidRPr="0048714D" w14:paraId="10B62E8C" w14:textId="77777777" w:rsidTr="006214CB">
        <w:trPr>
          <w:jc w:val="center"/>
        </w:trPr>
        <w:tc>
          <w:tcPr>
            <w:tcW w:w="959" w:type="dxa"/>
          </w:tcPr>
          <w:p w14:paraId="5CF7C497" w14:textId="77777777" w:rsidR="00C34942" w:rsidRPr="0048714D" w:rsidRDefault="00C34942" w:rsidP="003746D6">
            <w:pPr>
              <w:ind w:firstLine="320"/>
              <w:rPr>
                <w:color w:val="000000"/>
                <w:sz w:val="16"/>
              </w:rPr>
            </w:pPr>
            <w:r w:rsidRPr="0048714D">
              <w:rPr>
                <w:color w:val="000000"/>
                <w:sz w:val="16"/>
              </w:rPr>
              <w:t>2</w:t>
            </w:r>
          </w:p>
        </w:tc>
        <w:tc>
          <w:tcPr>
            <w:tcW w:w="2126" w:type="dxa"/>
            <w:vAlign w:val="bottom"/>
          </w:tcPr>
          <w:p w14:paraId="283DAE66" w14:textId="77777777" w:rsidR="00C34942" w:rsidRPr="0048714D" w:rsidRDefault="00C34942" w:rsidP="003746D6">
            <w:pPr>
              <w:ind w:firstLine="320"/>
              <w:rPr>
                <w:rFonts w:cs="Arial"/>
                <w:color w:val="000000"/>
                <w:sz w:val="16"/>
                <w:szCs w:val="18"/>
              </w:rPr>
            </w:pPr>
            <w:r w:rsidRPr="0048714D">
              <w:rPr>
                <w:rFonts w:cs="Arial"/>
                <w:color w:val="000000"/>
                <w:sz w:val="16"/>
                <w:szCs w:val="18"/>
              </w:rPr>
              <w:t>SWCH_AREA_ID</w:t>
            </w:r>
          </w:p>
        </w:tc>
        <w:tc>
          <w:tcPr>
            <w:tcW w:w="1276" w:type="dxa"/>
          </w:tcPr>
          <w:p w14:paraId="615834DA" w14:textId="77777777" w:rsidR="00C34942" w:rsidRPr="0048714D" w:rsidRDefault="00C34942" w:rsidP="003746D6">
            <w:pPr>
              <w:ind w:firstLine="320"/>
              <w:rPr>
                <w:color w:val="000000"/>
                <w:sz w:val="16"/>
              </w:rPr>
            </w:pPr>
            <w:r w:rsidRPr="0048714D">
              <w:rPr>
                <w:color w:val="000000"/>
                <w:sz w:val="16"/>
              </w:rPr>
              <w:t>6</w:t>
            </w:r>
          </w:p>
        </w:tc>
        <w:tc>
          <w:tcPr>
            <w:tcW w:w="4156" w:type="dxa"/>
            <w:vAlign w:val="bottom"/>
          </w:tcPr>
          <w:p w14:paraId="17617445" w14:textId="77777777" w:rsidR="00C34942" w:rsidRPr="0048714D" w:rsidRDefault="00C34942" w:rsidP="003746D6">
            <w:pPr>
              <w:ind w:firstLine="320"/>
              <w:rPr>
                <w:rFonts w:cs="Arial"/>
                <w:sz w:val="16"/>
                <w:szCs w:val="18"/>
              </w:rPr>
            </w:pPr>
            <w:r w:rsidRPr="0048714D">
              <w:rPr>
                <w:rFonts w:hint="eastAsia"/>
                <w:sz w:val="16"/>
              </w:rPr>
              <w:t>交换机号</w:t>
            </w:r>
          </w:p>
        </w:tc>
      </w:tr>
      <w:tr w:rsidR="00C34942" w:rsidRPr="0048714D" w14:paraId="45A583D2" w14:textId="77777777" w:rsidTr="006214CB">
        <w:trPr>
          <w:jc w:val="center"/>
        </w:trPr>
        <w:tc>
          <w:tcPr>
            <w:tcW w:w="959" w:type="dxa"/>
          </w:tcPr>
          <w:p w14:paraId="38245C2B" w14:textId="77777777" w:rsidR="00C34942" w:rsidRPr="0048714D" w:rsidRDefault="00C34942" w:rsidP="003746D6">
            <w:pPr>
              <w:ind w:firstLine="320"/>
              <w:rPr>
                <w:color w:val="000000"/>
                <w:sz w:val="16"/>
              </w:rPr>
            </w:pPr>
            <w:r w:rsidRPr="0048714D">
              <w:rPr>
                <w:color w:val="000000"/>
                <w:sz w:val="16"/>
              </w:rPr>
              <w:t>3</w:t>
            </w:r>
          </w:p>
        </w:tc>
        <w:tc>
          <w:tcPr>
            <w:tcW w:w="2126" w:type="dxa"/>
            <w:vAlign w:val="bottom"/>
          </w:tcPr>
          <w:p w14:paraId="65F0B702" w14:textId="77777777" w:rsidR="00C34942" w:rsidRPr="0048714D" w:rsidRDefault="00C34942" w:rsidP="003746D6">
            <w:pPr>
              <w:ind w:firstLine="320"/>
              <w:rPr>
                <w:rFonts w:cs="Arial"/>
                <w:color w:val="000000"/>
                <w:sz w:val="16"/>
                <w:szCs w:val="18"/>
              </w:rPr>
            </w:pPr>
            <w:r w:rsidRPr="0048714D">
              <w:rPr>
                <w:rFonts w:cs="Arial"/>
                <w:color w:val="000000"/>
                <w:sz w:val="16"/>
                <w:szCs w:val="18"/>
              </w:rPr>
              <w:t>VT_FLG</w:t>
            </w:r>
          </w:p>
        </w:tc>
        <w:tc>
          <w:tcPr>
            <w:tcW w:w="1276" w:type="dxa"/>
          </w:tcPr>
          <w:p w14:paraId="5EA9BC50" w14:textId="77777777" w:rsidR="00C34942" w:rsidRPr="0048714D" w:rsidRDefault="00C34942" w:rsidP="003746D6">
            <w:pPr>
              <w:ind w:firstLine="320"/>
              <w:rPr>
                <w:color w:val="000000"/>
                <w:sz w:val="16"/>
              </w:rPr>
            </w:pPr>
            <w:r w:rsidRPr="0048714D">
              <w:rPr>
                <w:color w:val="000000"/>
                <w:sz w:val="16"/>
              </w:rPr>
              <w:t>1</w:t>
            </w:r>
          </w:p>
        </w:tc>
        <w:tc>
          <w:tcPr>
            <w:tcW w:w="4156" w:type="dxa"/>
            <w:vAlign w:val="bottom"/>
          </w:tcPr>
          <w:p w14:paraId="0DAD1FB1" w14:textId="77777777" w:rsidR="00C34942" w:rsidRPr="0048714D" w:rsidRDefault="00C34942" w:rsidP="003746D6">
            <w:pPr>
              <w:ind w:firstLine="320"/>
              <w:rPr>
                <w:rFonts w:cs="Arial"/>
                <w:sz w:val="16"/>
                <w:szCs w:val="18"/>
              </w:rPr>
            </w:pPr>
            <w:r w:rsidRPr="0048714D">
              <w:rPr>
                <w:rFonts w:hint="eastAsia"/>
                <w:sz w:val="16"/>
              </w:rPr>
              <w:t>虚拟局标志</w:t>
            </w:r>
            <w:r w:rsidRPr="0048714D">
              <w:rPr>
                <w:sz w:val="16"/>
              </w:rPr>
              <w:t xml:space="preserve"> 0</w:t>
            </w:r>
            <w:r w:rsidRPr="0048714D">
              <w:rPr>
                <w:rFonts w:hint="eastAsia"/>
                <w:sz w:val="16"/>
              </w:rPr>
              <w:t>：非虚拟局；</w:t>
            </w:r>
            <w:r w:rsidRPr="0048714D">
              <w:rPr>
                <w:sz w:val="16"/>
              </w:rPr>
              <w:t>1</w:t>
            </w:r>
            <w:r w:rsidRPr="0048714D">
              <w:rPr>
                <w:rFonts w:hint="eastAsia"/>
                <w:sz w:val="16"/>
              </w:rPr>
              <w:t>：虚拟局</w:t>
            </w:r>
          </w:p>
        </w:tc>
      </w:tr>
      <w:tr w:rsidR="00C34942" w:rsidRPr="0048714D" w14:paraId="0AABC668" w14:textId="77777777" w:rsidTr="006214CB">
        <w:trPr>
          <w:jc w:val="center"/>
        </w:trPr>
        <w:tc>
          <w:tcPr>
            <w:tcW w:w="959" w:type="dxa"/>
          </w:tcPr>
          <w:p w14:paraId="79BEE3CE" w14:textId="77777777" w:rsidR="00C34942" w:rsidRPr="0048714D" w:rsidRDefault="00C34942" w:rsidP="003746D6">
            <w:pPr>
              <w:ind w:firstLine="320"/>
              <w:rPr>
                <w:color w:val="000000"/>
                <w:sz w:val="16"/>
              </w:rPr>
            </w:pPr>
            <w:r w:rsidRPr="0048714D">
              <w:rPr>
                <w:color w:val="000000"/>
                <w:sz w:val="16"/>
              </w:rPr>
              <w:t>4</w:t>
            </w:r>
          </w:p>
        </w:tc>
        <w:tc>
          <w:tcPr>
            <w:tcW w:w="2126" w:type="dxa"/>
            <w:vAlign w:val="bottom"/>
          </w:tcPr>
          <w:p w14:paraId="2B3651D8" w14:textId="77777777" w:rsidR="00C34942" w:rsidRPr="0048714D" w:rsidRDefault="00C34942" w:rsidP="003746D6">
            <w:pPr>
              <w:ind w:firstLine="320"/>
              <w:rPr>
                <w:rFonts w:cs="Arial"/>
                <w:color w:val="000000"/>
                <w:sz w:val="16"/>
                <w:szCs w:val="18"/>
              </w:rPr>
            </w:pPr>
            <w:r w:rsidRPr="0048714D">
              <w:rPr>
                <w:rFonts w:cs="Arial"/>
                <w:color w:val="000000"/>
                <w:sz w:val="16"/>
                <w:szCs w:val="18"/>
              </w:rPr>
              <w:t>EFFC_TM</w:t>
            </w:r>
          </w:p>
        </w:tc>
        <w:tc>
          <w:tcPr>
            <w:tcW w:w="1276" w:type="dxa"/>
          </w:tcPr>
          <w:p w14:paraId="5DEE969F" w14:textId="77777777" w:rsidR="00C34942" w:rsidRPr="0048714D" w:rsidRDefault="00C34942" w:rsidP="003746D6">
            <w:pPr>
              <w:ind w:firstLine="320"/>
              <w:rPr>
                <w:color w:val="000000"/>
                <w:sz w:val="16"/>
              </w:rPr>
            </w:pPr>
            <w:r w:rsidRPr="0048714D">
              <w:rPr>
                <w:color w:val="000000"/>
                <w:sz w:val="16"/>
              </w:rPr>
              <w:t>19</w:t>
            </w:r>
          </w:p>
        </w:tc>
        <w:tc>
          <w:tcPr>
            <w:tcW w:w="4156" w:type="dxa"/>
            <w:vAlign w:val="bottom"/>
          </w:tcPr>
          <w:p w14:paraId="39479855" w14:textId="77777777" w:rsidR="00C34942" w:rsidRPr="0048714D" w:rsidRDefault="00C34942" w:rsidP="003746D6">
            <w:pPr>
              <w:ind w:firstLine="320"/>
              <w:rPr>
                <w:rFonts w:cs="Arial"/>
                <w:sz w:val="16"/>
                <w:szCs w:val="18"/>
              </w:rPr>
            </w:pPr>
            <w:r w:rsidRPr="0048714D">
              <w:rPr>
                <w:rFonts w:hint="eastAsia"/>
                <w:sz w:val="16"/>
              </w:rPr>
              <w:t>生效时间，精确到秒</w:t>
            </w:r>
            <w:r w:rsidRPr="0048714D">
              <w:rPr>
                <w:rFonts w:cs="Arial"/>
                <w:sz w:val="16"/>
                <w:szCs w:val="18"/>
              </w:rPr>
              <w:t>--</w:t>
            </w:r>
            <w:r w:rsidRPr="0048714D">
              <w:rPr>
                <w:rFonts w:ascii="宋体" w:hAnsi="宋体" w:cs="Arial" w:hint="eastAsia"/>
                <w:sz w:val="16"/>
                <w:szCs w:val="18"/>
              </w:rPr>
              <w:t>格式</w:t>
            </w:r>
            <w:r w:rsidRPr="0048714D">
              <w:rPr>
                <w:rFonts w:cs="Arial"/>
                <w:sz w:val="16"/>
                <w:szCs w:val="18"/>
              </w:rPr>
              <w:t>"yyyy-mm-dd hh24:mi:ss"</w:t>
            </w:r>
          </w:p>
        </w:tc>
      </w:tr>
      <w:tr w:rsidR="00C34942" w:rsidRPr="0048714D" w14:paraId="7CC10779" w14:textId="77777777" w:rsidTr="006214CB">
        <w:trPr>
          <w:jc w:val="center"/>
        </w:trPr>
        <w:tc>
          <w:tcPr>
            <w:tcW w:w="959" w:type="dxa"/>
          </w:tcPr>
          <w:p w14:paraId="7AE728DE" w14:textId="77777777" w:rsidR="00C34942" w:rsidRPr="0048714D" w:rsidRDefault="00C34942" w:rsidP="003746D6">
            <w:pPr>
              <w:ind w:firstLine="320"/>
              <w:rPr>
                <w:color w:val="000000"/>
                <w:sz w:val="16"/>
              </w:rPr>
            </w:pPr>
            <w:r w:rsidRPr="0048714D">
              <w:rPr>
                <w:color w:val="000000"/>
                <w:sz w:val="16"/>
              </w:rPr>
              <w:t>5</w:t>
            </w:r>
          </w:p>
        </w:tc>
        <w:tc>
          <w:tcPr>
            <w:tcW w:w="2126" w:type="dxa"/>
            <w:vAlign w:val="bottom"/>
          </w:tcPr>
          <w:p w14:paraId="1117C97B" w14:textId="77777777" w:rsidR="00C34942" w:rsidRPr="0048714D" w:rsidRDefault="00C34942" w:rsidP="003746D6">
            <w:pPr>
              <w:ind w:firstLine="320"/>
              <w:rPr>
                <w:rFonts w:cs="Arial"/>
                <w:color w:val="000000"/>
                <w:sz w:val="16"/>
                <w:szCs w:val="18"/>
              </w:rPr>
            </w:pPr>
            <w:r w:rsidRPr="0048714D">
              <w:rPr>
                <w:rFonts w:cs="Arial"/>
                <w:color w:val="000000"/>
                <w:sz w:val="16"/>
                <w:szCs w:val="18"/>
              </w:rPr>
              <w:t>EXPIRED_TM</w:t>
            </w:r>
          </w:p>
        </w:tc>
        <w:tc>
          <w:tcPr>
            <w:tcW w:w="1276" w:type="dxa"/>
          </w:tcPr>
          <w:p w14:paraId="58993ED6" w14:textId="77777777" w:rsidR="00C34942" w:rsidRPr="0048714D" w:rsidRDefault="00C34942" w:rsidP="003746D6">
            <w:pPr>
              <w:ind w:firstLine="320"/>
              <w:rPr>
                <w:color w:val="000000"/>
                <w:sz w:val="16"/>
              </w:rPr>
            </w:pPr>
            <w:r w:rsidRPr="0048714D">
              <w:rPr>
                <w:color w:val="000000"/>
                <w:sz w:val="16"/>
              </w:rPr>
              <w:t>19</w:t>
            </w:r>
          </w:p>
        </w:tc>
        <w:tc>
          <w:tcPr>
            <w:tcW w:w="4156" w:type="dxa"/>
            <w:vAlign w:val="bottom"/>
          </w:tcPr>
          <w:p w14:paraId="1B7F4684" w14:textId="77777777" w:rsidR="00C34942" w:rsidRPr="0048714D" w:rsidRDefault="00C34942" w:rsidP="003746D6">
            <w:pPr>
              <w:ind w:firstLine="320"/>
              <w:rPr>
                <w:rFonts w:cs="Arial"/>
                <w:sz w:val="16"/>
                <w:szCs w:val="18"/>
              </w:rPr>
            </w:pPr>
            <w:r w:rsidRPr="0048714D">
              <w:rPr>
                <w:rFonts w:hint="eastAsia"/>
                <w:sz w:val="16"/>
              </w:rPr>
              <w:t>失效时间，精确到秒</w:t>
            </w:r>
            <w:r w:rsidRPr="0048714D">
              <w:rPr>
                <w:rFonts w:cs="Arial"/>
                <w:sz w:val="16"/>
                <w:szCs w:val="18"/>
              </w:rPr>
              <w:t>--</w:t>
            </w:r>
            <w:r w:rsidRPr="0048714D">
              <w:rPr>
                <w:rFonts w:ascii="宋体" w:hAnsi="宋体" w:cs="Arial" w:hint="eastAsia"/>
                <w:sz w:val="16"/>
                <w:szCs w:val="18"/>
              </w:rPr>
              <w:t>格式</w:t>
            </w:r>
            <w:r w:rsidRPr="0048714D">
              <w:rPr>
                <w:rFonts w:cs="Arial"/>
                <w:sz w:val="16"/>
                <w:szCs w:val="18"/>
              </w:rPr>
              <w:t>"yyyy-mm-dd hh24:mi:ss"</w:t>
            </w:r>
          </w:p>
        </w:tc>
      </w:tr>
    </w:tbl>
    <w:p w14:paraId="14489EC7" w14:textId="77777777" w:rsidR="00C34942" w:rsidRPr="0048714D" w:rsidRDefault="00C34942" w:rsidP="00C34942">
      <w:pPr>
        <w:ind w:firstLine="480"/>
        <w:rPr>
          <w:rFonts w:ascii="宋体" w:hAnsi="宋体"/>
        </w:rPr>
      </w:pPr>
      <w:r w:rsidRPr="0048714D">
        <w:rPr>
          <w:rFonts w:hint="eastAsia"/>
          <w:color w:val="FF0000"/>
        </w:rPr>
        <w:t>主键：</w:t>
      </w:r>
      <w:r w:rsidRPr="0048714D">
        <w:rPr>
          <w:color w:val="FF0000"/>
        </w:rPr>
        <w:t>SWCH_AREA_ID</w:t>
      </w:r>
      <w:r w:rsidRPr="0048714D">
        <w:rPr>
          <w:rFonts w:hint="eastAsia"/>
          <w:color w:val="FF0000"/>
        </w:rPr>
        <w:t>＋</w:t>
      </w:r>
      <w:r w:rsidRPr="0048714D">
        <w:rPr>
          <w:color w:val="FF0000"/>
        </w:rPr>
        <w:t>EFFC_TM</w:t>
      </w:r>
    </w:p>
    <w:p w14:paraId="40FFE879" w14:textId="27856B09" w:rsidR="00C34942" w:rsidRPr="0048714D" w:rsidRDefault="004B32D6" w:rsidP="00C34942">
      <w:pPr>
        <w:ind w:firstLine="482"/>
        <w:rPr>
          <w:rFonts w:ascii="宋体" w:hAnsi="宋体"/>
        </w:rPr>
      </w:pPr>
      <w:r w:rsidRPr="0048714D">
        <w:rPr>
          <w:rFonts w:ascii="宋体" w:hAnsi="宋体"/>
          <w:b/>
        </w:rPr>
        <w:t>2、</w:t>
      </w:r>
      <w:r w:rsidR="00C34942" w:rsidRPr="0048714D">
        <w:rPr>
          <w:rFonts w:ascii="宋体" w:hAnsi="宋体" w:hint="eastAsia"/>
          <w:b/>
        </w:rPr>
        <w:t>国内</w:t>
      </w:r>
      <w:r w:rsidR="00C34942" w:rsidRPr="0048714D">
        <w:rPr>
          <w:rFonts w:ascii="宋体" w:hAnsi="宋体"/>
          <w:b/>
        </w:rPr>
        <w:t>IMSI与长途区号对照表（IMSI_MSISDN_LD_CD_</w:t>
      </w:r>
      <w:r w:rsidR="00C34942" w:rsidRPr="0048714D">
        <w:rPr>
          <w:rFonts w:ascii="宋体" w:hAnsi="宋体"/>
          <w:b/>
          <w:i/>
        </w:rPr>
        <w:t>YYYYMMDD</w:t>
      </w:r>
      <w:r w:rsidR="00C34942" w:rsidRPr="0048714D">
        <w:rPr>
          <w:rFonts w:ascii="宋体" w:hAnsi="宋体"/>
          <w:b/>
        </w:rPr>
        <w:t>.txt</w:t>
      </w:r>
      <w:r w:rsidR="00C34942" w:rsidRPr="0048714D">
        <w:rPr>
          <w:rFonts w:ascii="宋体" w:hAnsi="宋体" w:hint="eastAsia"/>
          <w:b/>
        </w:rPr>
        <w:t>）</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2410"/>
        <w:gridCol w:w="1134"/>
        <w:gridCol w:w="4252"/>
      </w:tblGrid>
      <w:tr w:rsidR="00C34942" w:rsidRPr="0048714D" w14:paraId="589B094B" w14:textId="77777777" w:rsidTr="00C34942">
        <w:trPr>
          <w:jc w:val="center"/>
        </w:trPr>
        <w:tc>
          <w:tcPr>
            <w:tcW w:w="846" w:type="dxa"/>
            <w:vAlign w:val="center"/>
          </w:tcPr>
          <w:p w14:paraId="533F89F0" w14:textId="68493452" w:rsidR="00C34942" w:rsidRPr="0048714D" w:rsidRDefault="00C34942" w:rsidP="006214CB">
            <w:pPr>
              <w:spacing w:before="156"/>
              <w:ind w:firstLineChars="0" w:firstLine="0"/>
              <w:rPr>
                <w:rFonts w:hAnsi="宋体" w:cs="Arial"/>
                <w:b/>
                <w:caps/>
                <w:sz w:val="16"/>
              </w:rPr>
            </w:pPr>
            <w:r w:rsidRPr="0048714D">
              <w:rPr>
                <w:rFonts w:ascii="宋体" w:hAnsi="宋体" w:hint="eastAsia"/>
                <w:b/>
                <w:caps/>
                <w:color w:val="000000"/>
                <w:sz w:val="16"/>
              </w:rPr>
              <w:t>序号</w:t>
            </w:r>
          </w:p>
        </w:tc>
        <w:tc>
          <w:tcPr>
            <w:tcW w:w="2410" w:type="dxa"/>
            <w:vAlign w:val="center"/>
          </w:tcPr>
          <w:p w14:paraId="34863BEE" w14:textId="2A4EEBC9" w:rsidR="00C34942" w:rsidRPr="0048714D" w:rsidRDefault="00C34942" w:rsidP="00C34942">
            <w:pPr>
              <w:spacing w:before="156"/>
              <w:ind w:firstLine="321"/>
              <w:jc w:val="center"/>
              <w:rPr>
                <w:rFonts w:hAnsi="宋体" w:cs="Arial"/>
                <w:b/>
                <w:caps/>
                <w:sz w:val="16"/>
              </w:rPr>
            </w:pPr>
            <w:r w:rsidRPr="0048714D">
              <w:rPr>
                <w:rFonts w:hAnsi="宋体" w:cs="Arial"/>
                <w:b/>
                <w:caps/>
                <w:sz w:val="16"/>
              </w:rPr>
              <w:t>字段名</w:t>
            </w:r>
          </w:p>
        </w:tc>
        <w:tc>
          <w:tcPr>
            <w:tcW w:w="1134" w:type="dxa"/>
          </w:tcPr>
          <w:p w14:paraId="1CB5E85D" w14:textId="77777777" w:rsidR="00C34942" w:rsidRPr="0048714D" w:rsidRDefault="00C34942" w:rsidP="006214CB">
            <w:pPr>
              <w:spacing w:before="156"/>
              <w:ind w:firstLineChars="0" w:firstLine="0"/>
              <w:rPr>
                <w:rFonts w:ascii="宋体" w:hAnsi="宋体"/>
                <w:b/>
                <w:caps/>
                <w:sz w:val="16"/>
              </w:rPr>
            </w:pPr>
            <w:r w:rsidRPr="0048714D">
              <w:rPr>
                <w:rFonts w:ascii="宋体" w:hAnsi="宋体" w:hint="eastAsia"/>
                <w:b/>
                <w:caps/>
                <w:sz w:val="16"/>
              </w:rPr>
              <w:t>最大长度</w:t>
            </w:r>
          </w:p>
        </w:tc>
        <w:tc>
          <w:tcPr>
            <w:tcW w:w="4252" w:type="dxa"/>
            <w:vAlign w:val="center"/>
          </w:tcPr>
          <w:p w14:paraId="099FF588" w14:textId="77777777" w:rsidR="00C34942" w:rsidRPr="0048714D" w:rsidRDefault="00C34942" w:rsidP="00C34942">
            <w:pPr>
              <w:spacing w:before="156"/>
              <w:ind w:firstLine="321"/>
              <w:jc w:val="center"/>
              <w:rPr>
                <w:rFonts w:ascii="宋体" w:hAnsi="宋体"/>
                <w:b/>
                <w:caps/>
                <w:sz w:val="16"/>
              </w:rPr>
            </w:pPr>
            <w:r w:rsidRPr="0048714D">
              <w:rPr>
                <w:rFonts w:ascii="宋体" w:hAnsi="宋体" w:hint="eastAsia"/>
                <w:b/>
                <w:caps/>
                <w:sz w:val="16"/>
              </w:rPr>
              <w:t>填写说明</w:t>
            </w:r>
          </w:p>
        </w:tc>
      </w:tr>
      <w:tr w:rsidR="00C34942" w:rsidRPr="0048714D" w14:paraId="6071C436" w14:textId="77777777" w:rsidTr="00C34942">
        <w:trPr>
          <w:jc w:val="center"/>
        </w:trPr>
        <w:tc>
          <w:tcPr>
            <w:tcW w:w="846" w:type="dxa"/>
          </w:tcPr>
          <w:p w14:paraId="3A8351ED" w14:textId="5B692AC5" w:rsidR="00C34942" w:rsidRPr="0048714D" w:rsidRDefault="00C34942" w:rsidP="00C34942">
            <w:pPr>
              <w:ind w:firstLine="320"/>
              <w:rPr>
                <w:rFonts w:cs="Arial"/>
                <w:color w:val="000000"/>
                <w:sz w:val="16"/>
                <w:szCs w:val="18"/>
              </w:rPr>
            </w:pPr>
            <w:r w:rsidRPr="0048714D">
              <w:rPr>
                <w:color w:val="000000"/>
                <w:sz w:val="16"/>
              </w:rPr>
              <w:t>1</w:t>
            </w:r>
          </w:p>
        </w:tc>
        <w:tc>
          <w:tcPr>
            <w:tcW w:w="2410" w:type="dxa"/>
            <w:vAlign w:val="bottom"/>
          </w:tcPr>
          <w:p w14:paraId="4EC06680" w14:textId="29BF13BA" w:rsidR="00C34942" w:rsidRPr="0048714D" w:rsidRDefault="00C34942" w:rsidP="00C34942">
            <w:pPr>
              <w:ind w:firstLine="320"/>
              <w:rPr>
                <w:rFonts w:cs="Arial"/>
                <w:color w:val="000000"/>
                <w:sz w:val="16"/>
                <w:szCs w:val="18"/>
              </w:rPr>
            </w:pPr>
            <w:r w:rsidRPr="0048714D">
              <w:rPr>
                <w:rFonts w:cs="Arial"/>
                <w:color w:val="000000"/>
                <w:sz w:val="16"/>
                <w:szCs w:val="18"/>
              </w:rPr>
              <w:t>IMSI_CD</w:t>
            </w:r>
          </w:p>
        </w:tc>
        <w:tc>
          <w:tcPr>
            <w:tcW w:w="1134" w:type="dxa"/>
          </w:tcPr>
          <w:p w14:paraId="462917B0" w14:textId="77777777" w:rsidR="00C34942" w:rsidRPr="0048714D" w:rsidRDefault="00C34942" w:rsidP="00C34942">
            <w:pPr>
              <w:ind w:firstLine="320"/>
              <w:rPr>
                <w:color w:val="000000"/>
                <w:sz w:val="16"/>
              </w:rPr>
            </w:pPr>
            <w:r w:rsidRPr="0048714D">
              <w:rPr>
                <w:color w:val="000000"/>
                <w:sz w:val="16"/>
              </w:rPr>
              <w:t>7</w:t>
            </w:r>
          </w:p>
        </w:tc>
        <w:tc>
          <w:tcPr>
            <w:tcW w:w="4252" w:type="dxa"/>
            <w:vAlign w:val="bottom"/>
          </w:tcPr>
          <w:p w14:paraId="317E96F3" w14:textId="77777777" w:rsidR="00C34942" w:rsidRPr="0048714D" w:rsidRDefault="00C34942" w:rsidP="00C34942">
            <w:pPr>
              <w:ind w:firstLine="320"/>
              <w:rPr>
                <w:rFonts w:cs="Arial"/>
                <w:color w:val="000000"/>
                <w:sz w:val="16"/>
                <w:szCs w:val="18"/>
              </w:rPr>
            </w:pPr>
            <w:r w:rsidRPr="0048714D">
              <w:rPr>
                <w:color w:val="000000"/>
                <w:sz w:val="16"/>
              </w:rPr>
              <w:t>IMSI</w:t>
            </w:r>
            <w:r w:rsidRPr="0048714D">
              <w:rPr>
                <w:rFonts w:hint="eastAsia"/>
                <w:color w:val="000000"/>
                <w:sz w:val="16"/>
              </w:rPr>
              <w:t>号段</w:t>
            </w:r>
          </w:p>
        </w:tc>
      </w:tr>
      <w:tr w:rsidR="00C34942" w:rsidRPr="0048714D" w14:paraId="7EA56985" w14:textId="77777777" w:rsidTr="00C34942">
        <w:trPr>
          <w:jc w:val="center"/>
        </w:trPr>
        <w:tc>
          <w:tcPr>
            <w:tcW w:w="846" w:type="dxa"/>
          </w:tcPr>
          <w:p w14:paraId="7BAC140A" w14:textId="6C9AA081" w:rsidR="00C34942" w:rsidRPr="0048714D" w:rsidRDefault="00C34942" w:rsidP="00C34942">
            <w:pPr>
              <w:ind w:firstLine="320"/>
              <w:rPr>
                <w:rFonts w:cs="Arial"/>
                <w:color w:val="000000"/>
                <w:sz w:val="16"/>
                <w:szCs w:val="18"/>
              </w:rPr>
            </w:pPr>
            <w:r w:rsidRPr="0048714D">
              <w:rPr>
                <w:color w:val="000000"/>
                <w:sz w:val="16"/>
              </w:rPr>
              <w:t>2</w:t>
            </w:r>
          </w:p>
        </w:tc>
        <w:tc>
          <w:tcPr>
            <w:tcW w:w="2410" w:type="dxa"/>
            <w:vAlign w:val="bottom"/>
          </w:tcPr>
          <w:p w14:paraId="078146F4" w14:textId="06DE2B2D" w:rsidR="00C34942" w:rsidRPr="0048714D" w:rsidRDefault="00C34942" w:rsidP="00C34942">
            <w:pPr>
              <w:ind w:firstLine="320"/>
              <w:rPr>
                <w:rFonts w:cs="Arial"/>
                <w:color w:val="000000"/>
                <w:sz w:val="16"/>
                <w:szCs w:val="18"/>
              </w:rPr>
            </w:pPr>
            <w:r w:rsidRPr="0048714D">
              <w:rPr>
                <w:rFonts w:cs="Arial"/>
                <w:color w:val="000000"/>
                <w:sz w:val="16"/>
                <w:szCs w:val="18"/>
              </w:rPr>
              <w:t>LD_AREA_CD</w:t>
            </w:r>
          </w:p>
        </w:tc>
        <w:tc>
          <w:tcPr>
            <w:tcW w:w="1134" w:type="dxa"/>
          </w:tcPr>
          <w:p w14:paraId="058BB15F" w14:textId="77777777" w:rsidR="00C34942" w:rsidRPr="0048714D" w:rsidRDefault="00C34942" w:rsidP="00C34942">
            <w:pPr>
              <w:ind w:firstLine="320"/>
              <w:rPr>
                <w:color w:val="000000"/>
                <w:sz w:val="16"/>
              </w:rPr>
            </w:pPr>
            <w:r w:rsidRPr="0048714D">
              <w:rPr>
                <w:color w:val="000000"/>
                <w:sz w:val="16"/>
              </w:rPr>
              <w:t>5</w:t>
            </w:r>
          </w:p>
        </w:tc>
        <w:tc>
          <w:tcPr>
            <w:tcW w:w="4252" w:type="dxa"/>
            <w:vAlign w:val="bottom"/>
          </w:tcPr>
          <w:p w14:paraId="5B203BDD" w14:textId="77777777" w:rsidR="00C34942" w:rsidRPr="0048714D" w:rsidRDefault="00C34942" w:rsidP="00C34942">
            <w:pPr>
              <w:ind w:firstLine="320"/>
              <w:rPr>
                <w:rFonts w:cs="Arial"/>
                <w:color w:val="000000"/>
                <w:sz w:val="16"/>
                <w:szCs w:val="18"/>
              </w:rPr>
            </w:pPr>
            <w:r w:rsidRPr="0048714D">
              <w:rPr>
                <w:rFonts w:hint="eastAsia"/>
                <w:color w:val="000000"/>
                <w:sz w:val="16"/>
              </w:rPr>
              <w:t>国内长途区号</w:t>
            </w:r>
          </w:p>
        </w:tc>
      </w:tr>
      <w:tr w:rsidR="00C34942" w:rsidRPr="0048714D" w14:paraId="36831F6A" w14:textId="77777777" w:rsidTr="00C34942">
        <w:trPr>
          <w:jc w:val="center"/>
        </w:trPr>
        <w:tc>
          <w:tcPr>
            <w:tcW w:w="846" w:type="dxa"/>
          </w:tcPr>
          <w:p w14:paraId="24F4740B" w14:textId="030C6602" w:rsidR="00C34942" w:rsidRPr="0048714D" w:rsidRDefault="00C34942" w:rsidP="00C34942">
            <w:pPr>
              <w:ind w:firstLine="320"/>
              <w:rPr>
                <w:rFonts w:cs="Arial"/>
                <w:color w:val="000000"/>
                <w:sz w:val="16"/>
                <w:szCs w:val="18"/>
              </w:rPr>
            </w:pPr>
            <w:r w:rsidRPr="0048714D">
              <w:rPr>
                <w:color w:val="000000"/>
                <w:sz w:val="16"/>
              </w:rPr>
              <w:t>3</w:t>
            </w:r>
          </w:p>
        </w:tc>
        <w:tc>
          <w:tcPr>
            <w:tcW w:w="2410" w:type="dxa"/>
            <w:vAlign w:val="bottom"/>
          </w:tcPr>
          <w:p w14:paraId="2ACE0429" w14:textId="5556479F" w:rsidR="00C34942" w:rsidRPr="0048714D" w:rsidRDefault="00C34942" w:rsidP="00C34942">
            <w:pPr>
              <w:ind w:firstLine="320"/>
              <w:rPr>
                <w:rFonts w:cs="Arial"/>
                <w:color w:val="000000"/>
                <w:sz w:val="16"/>
                <w:szCs w:val="18"/>
              </w:rPr>
            </w:pPr>
            <w:r w:rsidRPr="0048714D">
              <w:rPr>
                <w:rFonts w:cs="Arial"/>
                <w:color w:val="000000"/>
                <w:sz w:val="16"/>
                <w:szCs w:val="18"/>
              </w:rPr>
              <w:t xml:space="preserve">MSISDN_AREA_ID </w:t>
            </w:r>
          </w:p>
        </w:tc>
        <w:tc>
          <w:tcPr>
            <w:tcW w:w="1134" w:type="dxa"/>
          </w:tcPr>
          <w:p w14:paraId="3C8261A7" w14:textId="77777777" w:rsidR="00C34942" w:rsidRPr="0048714D" w:rsidRDefault="00C34942" w:rsidP="00C34942">
            <w:pPr>
              <w:ind w:firstLine="320"/>
              <w:rPr>
                <w:color w:val="000000"/>
                <w:sz w:val="16"/>
              </w:rPr>
            </w:pPr>
            <w:r w:rsidRPr="0048714D">
              <w:rPr>
                <w:color w:val="000000"/>
                <w:sz w:val="16"/>
              </w:rPr>
              <w:t>7</w:t>
            </w:r>
          </w:p>
        </w:tc>
        <w:tc>
          <w:tcPr>
            <w:tcW w:w="4252" w:type="dxa"/>
            <w:vAlign w:val="bottom"/>
          </w:tcPr>
          <w:p w14:paraId="70E90574" w14:textId="77777777" w:rsidR="00C34942" w:rsidRPr="0048714D" w:rsidRDefault="00C34942" w:rsidP="00C34942">
            <w:pPr>
              <w:ind w:firstLine="320"/>
              <w:rPr>
                <w:rFonts w:cs="Arial"/>
                <w:color w:val="000000"/>
                <w:sz w:val="16"/>
                <w:szCs w:val="18"/>
              </w:rPr>
            </w:pPr>
            <w:r w:rsidRPr="0048714D">
              <w:rPr>
                <w:color w:val="000000"/>
                <w:sz w:val="16"/>
              </w:rPr>
              <w:t>MSISDN</w:t>
            </w:r>
            <w:r w:rsidRPr="0048714D">
              <w:rPr>
                <w:rFonts w:hint="eastAsia"/>
                <w:color w:val="000000"/>
                <w:sz w:val="16"/>
              </w:rPr>
              <w:t>号段</w:t>
            </w:r>
          </w:p>
        </w:tc>
      </w:tr>
      <w:tr w:rsidR="00C34942" w:rsidRPr="0048714D" w14:paraId="624629AA" w14:textId="77777777" w:rsidTr="00C34942">
        <w:trPr>
          <w:jc w:val="center"/>
        </w:trPr>
        <w:tc>
          <w:tcPr>
            <w:tcW w:w="846" w:type="dxa"/>
          </w:tcPr>
          <w:p w14:paraId="1D125A9E" w14:textId="0DB218FF" w:rsidR="00C34942" w:rsidRPr="0048714D" w:rsidRDefault="00C34942" w:rsidP="00C34942">
            <w:pPr>
              <w:ind w:firstLine="320"/>
              <w:rPr>
                <w:rFonts w:cs="Arial"/>
                <w:color w:val="000000"/>
                <w:sz w:val="16"/>
                <w:szCs w:val="18"/>
              </w:rPr>
            </w:pPr>
            <w:r w:rsidRPr="0048714D">
              <w:rPr>
                <w:color w:val="000000"/>
                <w:sz w:val="16"/>
              </w:rPr>
              <w:t>4</w:t>
            </w:r>
          </w:p>
        </w:tc>
        <w:tc>
          <w:tcPr>
            <w:tcW w:w="2410" w:type="dxa"/>
            <w:vAlign w:val="bottom"/>
          </w:tcPr>
          <w:p w14:paraId="5F58EB1D" w14:textId="18023E74" w:rsidR="00C34942" w:rsidRPr="0048714D" w:rsidRDefault="00C34942" w:rsidP="00C34942">
            <w:pPr>
              <w:ind w:firstLine="320"/>
              <w:rPr>
                <w:rFonts w:cs="Arial"/>
                <w:color w:val="000000"/>
                <w:sz w:val="16"/>
                <w:szCs w:val="18"/>
              </w:rPr>
            </w:pPr>
            <w:r w:rsidRPr="0048714D">
              <w:rPr>
                <w:rFonts w:cs="Arial"/>
                <w:color w:val="000000"/>
                <w:sz w:val="16"/>
                <w:szCs w:val="18"/>
              </w:rPr>
              <w:t xml:space="preserve">IMSI_TYPE        </w:t>
            </w:r>
          </w:p>
        </w:tc>
        <w:tc>
          <w:tcPr>
            <w:tcW w:w="1134" w:type="dxa"/>
          </w:tcPr>
          <w:p w14:paraId="7140ADEB" w14:textId="77777777" w:rsidR="00C34942" w:rsidRPr="0048714D" w:rsidRDefault="00C34942" w:rsidP="00C34942">
            <w:pPr>
              <w:ind w:firstLine="320"/>
              <w:rPr>
                <w:color w:val="000000"/>
                <w:sz w:val="16"/>
              </w:rPr>
            </w:pPr>
            <w:r w:rsidRPr="0048714D">
              <w:rPr>
                <w:color w:val="000000"/>
                <w:sz w:val="16"/>
              </w:rPr>
              <w:t>4</w:t>
            </w:r>
          </w:p>
        </w:tc>
        <w:tc>
          <w:tcPr>
            <w:tcW w:w="4252" w:type="dxa"/>
            <w:vAlign w:val="bottom"/>
          </w:tcPr>
          <w:p w14:paraId="595D1046" w14:textId="77777777" w:rsidR="00C34942" w:rsidRPr="0048714D" w:rsidRDefault="00C34942" w:rsidP="00C34942">
            <w:pPr>
              <w:ind w:firstLine="320"/>
              <w:rPr>
                <w:rFonts w:cs="Arial"/>
                <w:color w:val="000000"/>
                <w:sz w:val="16"/>
                <w:szCs w:val="18"/>
              </w:rPr>
            </w:pPr>
            <w:r w:rsidRPr="0048714D">
              <w:rPr>
                <w:color w:val="000000"/>
                <w:sz w:val="16"/>
              </w:rPr>
              <w:t>IMSI</w:t>
            </w:r>
            <w:r w:rsidRPr="0048714D">
              <w:rPr>
                <w:rFonts w:hint="eastAsia"/>
                <w:color w:val="000000"/>
                <w:sz w:val="16"/>
              </w:rPr>
              <w:t>类别：</w:t>
            </w:r>
            <w:r w:rsidRPr="0048714D">
              <w:rPr>
                <w:color w:val="000000"/>
                <w:sz w:val="16"/>
              </w:rPr>
              <w:t>1</w:t>
            </w:r>
            <w:r w:rsidRPr="0048714D">
              <w:rPr>
                <w:rFonts w:hint="eastAsia"/>
                <w:color w:val="000000"/>
                <w:sz w:val="16"/>
              </w:rPr>
              <w:t>：全球通；</w:t>
            </w:r>
            <w:r w:rsidRPr="0048714D">
              <w:rPr>
                <w:color w:val="000000"/>
                <w:sz w:val="16"/>
              </w:rPr>
              <w:t>2</w:t>
            </w:r>
            <w:r w:rsidRPr="0048714D">
              <w:rPr>
                <w:rFonts w:hint="eastAsia"/>
                <w:color w:val="000000"/>
                <w:sz w:val="16"/>
              </w:rPr>
              <w:t>：神州行；</w:t>
            </w:r>
          </w:p>
        </w:tc>
      </w:tr>
      <w:tr w:rsidR="00C34942" w:rsidRPr="0048714D" w14:paraId="6CA20CD6" w14:textId="77777777" w:rsidTr="00C34942">
        <w:trPr>
          <w:jc w:val="center"/>
        </w:trPr>
        <w:tc>
          <w:tcPr>
            <w:tcW w:w="846" w:type="dxa"/>
          </w:tcPr>
          <w:p w14:paraId="67BB9C4A" w14:textId="04759FF2" w:rsidR="00C34942" w:rsidRPr="0048714D" w:rsidRDefault="00C34942" w:rsidP="00C34942">
            <w:pPr>
              <w:ind w:firstLine="320"/>
              <w:rPr>
                <w:rFonts w:cs="Arial"/>
                <w:color w:val="000000"/>
                <w:sz w:val="16"/>
                <w:szCs w:val="18"/>
              </w:rPr>
            </w:pPr>
            <w:r w:rsidRPr="0048714D">
              <w:rPr>
                <w:color w:val="000000"/>
                <w:sz w:val="16"/>
              </w:rPr>
              <w:t>5</w:t>
            </w:r>
          </w:p>
        </w:tc>
        <w:tc>
          <w:tcPr>
            <w:tcW w:w="2410" w:type="dxa"/>
            <w:vAlign w:val="bottom"/>
          </w:tcPr>
          <w:p w14:paraId="38B94F9A" w14:textId="304B677A" w:rsidR="00C34942" w:rsidRPr="0048714D" w:rsidRDefault="00C34942" w:rsidP="00C34942">
            <w:pPr>
              <w:ind w:firstLine="320"/>
              <w:rPr>
                <w:rFonts w:cs="Arial"/>
                <w:color w:val="000000"/>
                <w:sz w:val="16"/>
                <w:szCs w:val="18"/>
              </w:rPr>
            </w:pPr>
            <w:r w:rsidRPr="0048714D">
              <w:rPr>
                <w:rFonts w:cs="Arial"/>
                <w:color w:val="000000"/>
                <w:sz w:val="16"/>
                <w:szCs w:val="18"/>
              </w:rPr>
              <w:t>EFFC_TM</w:t>
            </w:r>
          </w:p>
        </w:tc>
        <w:tc>
          <w:tcPr>
            <w:tcW w:w="1134" w:type="dxa"/>
          </w:tcPr>
          <w:p w14:paraId="382F8F8D" w14:textId="77777777" w:rsidR="00C34942" w:rsidRPr="0048714D" w:rsidRDefault="00C34942" w:rsidP="00C34942">
            <w:pPr>
              <w:ind w:firstLine="320"/>
              <w:rPr>
                <w:color w:val="000000"/>
                <w:sz w:val="16"/>
              </w:rPr>
            </w:pPr>
            <w:r w:rsidRPr="0048714D">
              <w:rPr>
                <w:color w:val="000000"/>
                <w:sz w:val="16"/>
              </w:rPr>
              <w:t>19</w:t>
            </w:r>
          </w:p>
        </w:tc>
        <w:tc>
          <w:tcPr>
            <w:tcW w:w="4252" w:type="dxa"/>
            <w:vAlign w:val="bottom"/>
          </w:tcPr>
          <w:p w14:paraId="13A2EE70" w14:textId="77777777" w:rsidR="00C34942" w:rsidRPr="0048714D" w:rsidRDefault="00C34942" w:rsidP="00C34942">
            <w:pPr>
              <w:ind w:firstLine="320"/>
              <w:rPr>
                <w:rFonts w:cs="Arial"/>
                <w:color w:val="000000"/>
                <w:sz w:val="16"/>
                <w:szCs w:val="18"/>
              </w:rPr>
            </w:pPr>
            <w:r w:rsidRPr="0048714D">
              <w:rPr>
                <w:rFonts w:hint="eastAsia"/>
                <w:color w:val="000000"/>
                <w:sz w:val="16"/>
              </w:rPr>
              <w:t>生效时间，精确到秒</w:t>
            </w:r>
            <w:r w:rsidRPr="0048714D">
              <w:rPr>
                <w:rFonts w:cs="Arial"/>
                <w:color w:val="000000"/>
                <w:sz w:val="16"/>
                <w:szCs w:val="18"/>
              </w:rPr>
              <w:t>--</w:t>
            </w:r>
            <w:r w:rsidRPr="0048714D">
              <w:rPr>
                <w:rFonts w:ascii="宋体" w:hAnsi="宋体" w:cs="Arial" w:hint="eastAsia"/>
                <w:color w:val="000000"/>
                <w:sz w:val="16"/>
                <w:szCs w:val="18"/>
              </w:rPr>
              <w:t>格式</w:t>
            </w:r>
            <w:r w:rsidRPr="0048714D">
              <w:rPr>
                <w:rFonts w:cs="Arial"/>
                <w:color w:val="000000"/>
                <w:sz w:val="16"/>
                <w:szCs w:val="18"/>
              </w:rPr>
              <w:t>"yyyy-mm-dd hh24:mi:ss"</w:t>
            </w:r>
          </w:p>
        </w:tc>
      </w:tr>
      <w:tr w:rsidR="00C34942" w:rsidRPr="0048714D" w14:paraId="57723C21" w14:textId="77777777" w:rsidTr="00C34942">
        <w:trPr>
          <w:jc w:val="center"/>
        </w:trPr>
        <w:tc>
          <w:tcPr>
            <w:tcW w:w="846" w:type="dxa"/>
          </w:tcPr>
          <w:p w14:paraId="5BC5B66B" w14:textId="02521E98" w:rsidR="00C34942" w:rsidRPr="0048714D" w:rsidRDefault="00C34942" w:rsidP="00C34942">
            <w:pPr>
              <w:ind w:firstLine="320"/>
              <w:rPr>
                <w:rFonts w:cs="Arial"/>
                <w:color w:val="000000"/>
                <w:sz w:val="16"/>
                <w:szCs w:val="18"/>
              </w:rPr>
            </w:pPr>
            <w:r w:rsidRPr="0048714D">
              <w:rPr>
                <w:rFonts w:cs="Arial"/>
                <w:color w:val="000000"/>
                <w:sz w:val="16"/>
                <w:szCs w:val="18"/>
              </w:rPr>
              <w:t>6</w:t>
            </w:r>
          </w:p>
        </w:tc>
        <w:tc>
          <w:tcPr>
            <w:tcW w:w="2410" w:type="dxa"/>
            <w:vAlign w:val="bottom"/>
          </w:tcPr>
          <w:p w14:paraId="1FD358E4" w14:textId="00DBB008" w:rsidR="00C34942" w:rsidRPr="0048714D" w:rsidRDefault="00C34942" w:rsidP="00C34942">
            <w:pPr>
              <w:ind w:firstLine="320"/>
              <w:rPr>
                <w:rFonts w:cs="Arial"/>
                <w:color w:val="000000"/>
                <w:sz w:val="16"/>
                <w:szCs w:val="18"/>
              </w:rPr>
            </w:pPr>
            <w:r w:rsidRPr="0048714D">
              <w:rPr>
                <w:rFonts w:cs="Arial"/>
                <w:color w:val="000000"/>
                <w:sz w:val="16"/>
                <w:szCs w:val="18"/>
              </w:rPr>
              <w:t>EXPIRED_TM</w:t>
            </w:r>
          </w:p>
        </w:tc>
        <w:tc>
          <w:tcPr>
            <w:tcW w:w="1134" w:type="dxa"/>
          </w:tcPr>
          <w:p w14:paraId="0A05F314" w14:textId="77777777" w:rsidR="00C34942" w:rsidRPr="0048714D" w:rsidRDefault="00C34942" w:rsidP="00C34942">
            <w:pPr>
              <w:ind w:firstLine="320"/>
              <w:rPr>
                <w:color w:val="000000"/>
                <w:sz w:val="16"/>
              </w:rPr>
            </w:pPr>
            <w:r w:rsidRPr="0048714D">
              <w:rPr>
                <w:color w:val="000000"/>
                <w:sz w:val="16"/>
              </w:rPr>
              <w:t>19</w:t>
            </w:r>
          </w:p>
        </w:tc>
        <w:tc>
          <w:tcPr>
            <w:tcW w:w="4252" w:type="dxa"/>
            <w:vAlign w:val="bottom"/>
          </w:tcPr>
          <w:p w14:paraId="214B0E59" w14:textId="77777777" w:rsidR="00C34942" w:rsidRPr="0048714D" w:rsidRDefault="00C34942" w:rsidP="00C34942">
            <w:pPr>
              <w:ind w:firstLine="320"/>
              <w:rPr>
                <w:color w:val="000000"/>
                <w:sz w:val="16"/>
              </w:rPr>
            </w:pPr>
            <w:r w:rsidRPr="0048714D">
              <w:rPr>
                <w:rFonts w:hint="eastAsia"/>
                <w:color w:val="000000"/>
                <w:sz w:val="16"/>
              </w:rPr>
              <w:t>失效时间，精确到秒</w:t>
            </w:r>
            <w:r w:rsidRPr="0048714D">
              <w:rPr>
                <w:rFonts w:cs="Arial"/>
                <w:color w:val="000000"/>
                <w:sz w:val="16"/>
                <w:szCs w:val="18"/>
              </w:rPr>
              <w:t>--</w:t>
            </w:r>
            <w:r w:rsidRPr="0048714D">
              <w:rPr>
                <w:rFonts w:ascii="宋体" w:hAnsi="宋体" w:cs="Arial" w:hint="eastAsia"/>
                <w:color w:val="000000"/>
                <w:sz w:val="16"/>
                <w:szCs w:val="18"/>
              </w:rPr>
              <w:t>格式</w:t>
            </w:r>
            <w:r w:rsidRPr="0048714D">
              <w:rPr>
                <w:rFonts w:cs="Arial"/>
                <w:color w:val="000000"/>
                <w:sz w:val="16"/>
                <w:szCs w:val="18"/>
              </w:rPr>
              <w:t>"yyyy-mm-dd hh24:mi:ss"</w:t>
            </w:r>
          </w:p>
        </w:tc>
      </w:tr>
      <w:tr w:rsidR="00C34942" w:rsidRPr="0048714D" w14:paraId="022A912E" w14:textId="77777777" w:rsidTr="00C34942">
        <w:trPr>
          <w:jc w:val="center"/>
        </w:trPr>
        <w:tc>
          <w:tcPr>
            <w:tcW w:w="846" w:type="dxa"/>
          </w:tcPr>
          <w:p w14:paraId="0DF1761C" w14:textId="236C5A67" w:rsidR="00C34942" w:rsidRPr="0048714D" w:rsidRDefault="00C34942" w:rsidP="00C34942">
            <w:pPr>
              <w:ind w:firstLine="320"/>
              <w:rPr>
                <w:sz w:val="16"/>
              </w:rPr>
            </w:pPr>
            <w:r w:rsidRPr="0048714D">
              <w:rPr>
                <w:sz w:val="16"/>
              </w:rPr>
              <w:t>7</w:t>
            </w:r>
          </w:p>
        </w:tc>
        <w:tc>
          <w:tcPr>
            <w:tcW w:w="2410" w:type="dxa"/>
            <w:vAlign w:val="bottom"/>
          </w:tcPr>
          <w:p w14:paraId="5479A8FC" w14:textId="2C716282" w:rsidR="00C34942" w:rsidRPr="0048714D" w:rsidRDefault="00C34942" w:rsidP="00C34942">
            <w:pPr>
              <w:ind w:firstLine="320"/>
              <w:rPr>
                <w:rFonts w:cs="Arial"/>
                <w:color w:val="000000"/>
                <w:sz w:val="16"/>
                <w:szCs w:val="18"/>
              </w:rPr>
            </w:pPr>
            <w:r w:rsidRPr="0048714D">
              <w:rPr>
                <w:sz w:val="16"/>
              </w:rPr>
              <w:t>LD_NAME_CD</w:t>
            </w:r>
          </w:p>
        </w:tc>
        <w:tc>
          <w:tcPr>
            <w:tcW w:w="1134" w:type="dxa"/>
          </w:tcPr>
          <w:p w14:paraId="5A54B412" w14:textId="77777777" w:rsidR="00C34942" w:rsidRPr="0048714D" w:rsidRDefault="00C34942" w:rsidP="00C34942">
            <w:pPr>
              <w:ind w:firstLine="320"/>
              <w:rPr>
                <w:color w:val="000000"/>
                <w:sz w:val="16"/>
              </w:rPr>
            </w:pPr>
            <w:r w:rsidRPr="0048714D">
              <w:rPr>
                <w:color w:val="000000"/>
                <w:sz w:val="16"/>
              </w:rPr>
              <w:t>8</w:t>
            </w:r>
          </w:p>
        </w:tc>
        <w:tc>
          <w:tcPr>
            <w:tcW w:w="4252" w:type="dxa"/>
            <w:vAlign w:val="bottom"/>
          </w:tcPr>
          <w:p w14:paraId="7E8CFF49" w14:textId="77777777" w:rsidR="00C34942" w:rsidRPr="0048714D" w:rsidRDefault="00C34942" w:rsidP="00C34942">
            <w:pPr>
              <w:ind w:firstLine="320"/>
              <w:rPr>
                <w:color w:val="000000"/>
                <w:sz w:val="16"/>
              </w:rPr>
            </w:pPr>
            <w:r w:rsidRPr="0048714D">
              <w:rPr>
                <w:rFonts w:hint="eastAsia"/>
                <w:color w:val="000000"/>
                <w:sz w:val="16"/>
              </w:rPr>
              <w:t>地区名称</w:t>
            </w:r>
          </w:p>
        </w:tc>
      </w:tr>
    </w:tbl>
    <w:p w14:paraId="3610365A" w14:textId="77777777" w:rsidR="00C34942" w:rsidRPr="0048714D" w:rsidRDefault="00C34942" w:rsidP="00C34942">
      <w:pPr>
        <w:ind w:firstLine="480"/>
        <w:rPr>
          <w:color w:val="FF0000"/>
        </w:rPr>
      </w:pPr>
      <w:r w:rsidRPr="0048714D">
        <w:rPr>
          <w:rFonts w:hint="eastAsia"/>
          <w:color w:val="FF0000"/>
        </w:rPr>
        <w:t>主键：</w:t>
      </w:r>
      <w:r w:rsidRPr="0048714D">
        <w:rPr>
          <w:color w:val="FF0000"/>
        </w:rPr>
        <w:t>MSISDN_AREA_ID</w:t>
      </w:r>
      <w:r w:rsidRPr="0048714D">
        <w:rPr>
          <w:rFonts w:hint="eastAsia"/>
          <w:color w:val="FF0000"/>
        </w:rPr>
        <w:t>＋</w:t>
      </w:r>
      <w:r w:rsidRPr="0048714D">
        <w:rPr>
          <w:color w:val="FF0000"/>
        </w:rPr>
        <w:t>EFFC_TM</w:t>
      </w:r>
    </w:p>
    <w:p w14:paraId="2701EDB8" w14:textId="66779A42" w:rsidR="00C34942" w:rsidRPr="0048714D" w:rsidRDefault="004B32D6" w:rsidP="00C34942">
      <w:pPr>
        <w:ind w:firstLine="482"/>
        <w:rPr>
          <w:rFonts w:ascii="宋体" w:hAnsi="宋体"/>
        </w:rPr>
      </w:pPr>
      <w:r w:rsidRPr="0048714D">
        <w:rPr>
          <w:rFonts w:ascii="宋体" w:hAnsi="宋体"/>
          <w:b/>
        </w:rPr>
        <w:t>3、</w:t>
      </w:r>
      <w:r w:rsidR="00C34942" w:rsidRPr="0048714D">
        <w:rPr>
          <w:rFonts w:ascii="宋体" w:hAnsi="宋体" w:hint="eastAsia"/>
          <w:b/>
        </w:rPr>
        <w:t>其他运营商</w:t>
      </w:r>
      <w:r w:rsidR="00C34942" w:rsidRPr="0048714D">
        <w:rPr>
          <w:rFonts w:ascii="宋体" w:hAnsi="宋体"/>
          <w:b/>
        </w:rPr>
        <w:t>MSISDN与长途区号对照表（OPERATOR_MSISDN_ID_</w:t>
      </w:r>
      <w:r w:rsidR="00C34942" w:rsidRPr="0048714D">
        <w:rPr>
          <w:rFonts w:ascii="宋体" w:hAnsi="宋体"/>
          <w:b/>
          <w:i/>
        </w:rPr>
        <w:t>YYYYMMDD</w:t>
      </w:r>
      <w:r w:rsidR="00C34942" w:rsidRPr="0048714D">
        <w:rPr>
          <w:rFonts w:ascii="宋体" w:hAnsi="宋体"/>
          <w:b/>
        </w:rPr>
        <w:t>.txt</w:t>
      </w:r>
      <w:r w:rsidR="00C34942" w:rsidRPr="0048714D">
        <w:rPr>
          <w:rFonts w:ascii="宋体" w:hAnsi="宋体" w:hint="eastAsia"/>
          <w:b/>
        </w:rPr>
        <w:t>）</w:t>
      </w:r>
    </w:p>
    <w:tbl>
      <w:tblPr>
        <w:tblW w:w="8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2149"/>
        <w:gridCol w:w="1253"/>
        <w:gridCol w:w="4298"/>
      </w:tblGrid>
      <w:tr w:rsidR="00C34942" w:rsidRPr="0048714D" w14:paraId="5B2227D8" w14:textId="77777777" w:rsidTr="006214CB">
        <w:trPr>
          <w:jc w:val="center"/>
        </w:trPr>
        <w:tc>
          <w:tcPr>
            <w:tcW w:w="959" w:type="dxa"/>
            <w:vAlign w:val="center"/>
          </w:tcPr>
          <w:p w14:paraId="10098037" w14:textId="77777777" w:rsidR="00C34942" w:rsidRPr="0048714D" w:rsidRDefault="00C34942" w:rsidP="003746D6">
            <w:pPr>
              <w:spacing w:before="156"/>
              <w:ind w:firstLine="321"/>
              <w:jc w:val="center"/>
              <w:rPr>
                <w:rFonts w:ascii="宋体" w:hAnsi="宋体"/>
                <w:b/>
                <w:caps/>
                <w:color w:val="000000"/>
                <w:sz w:val="16"/>
              </w:rPr>
            </w:pPr>
            <w:r w:rsidRPr="0048714D">
              <w:rPr>
                <w:rFonts w:ascii="宋体" w:hAnsi="宋体" w:hint="eastAsia"/>
                <w:b/>
                <w:caps/>
                <w:color w:val="000000"/>
                <w:sz w:val="16"/>
              </w:rPr>
              <w:t>序号</w:t>
            </w:r>
          </w:p>
        </w:tc>
        <w:tc>
          <w:tcPr>
            <w:tcW w:w="2149" w:type="dxa"/>
            <w:vAlign w:val="center"/>
          </w:tcPr>
          <w:p w14:paraId="578885B0" w14:textId="77777777" w:rsidR="00C34942" w:rsidRPr="0048714D" w:rsidRDefault="00C34942" w:rsidP="003746D6">
            <w:pPr>
              <w:spacing w:before="156"/>
              <w:ind w:firstLine="321"/>
              <w:jc w:val="center"/>
              <w:rPr>
                <w:rFonts w:hAnsi="宋体" w:cs="Arial"/>
                <w:b/>
                <w:caps/>
                <w:color w:val="000000"/>
                <w:sz w:val="16"/>
              </w:rPr>
            </w:pPr>
            <w:r w:rsidRPr="0048714D">
              <w:rPr>
                <w:rFonts w:hAnsi="宋体" w:cs="Arial"/>
                <w:b/>
                <w:caps/>
                <w:color w:val="000000"/>
                <w:sz w:val="16"/>
              </w:rPr>
              <w:t>字段名</w:t>
            </w:r>
          </w:p>
        </w:tc>
        <w:tc>
          <w:tcPr>
            <w:tcW w:w="1253" w:type="dxa"/>
          </w:tcPr>
          <w:p w14:paraId="2B7D8442" w14:textId="77777777" w:rsidR="00C34942" w:rsidRPr="0048714D" w:rsidRDefault="00C34942" w:rsidP="003746D6">
            <w:pPr>
              <w:spacing w:before="156"/>
              <w:ind w:firstLine="321"/>
              <w:jc w:val="center"/>
              <w:rPr>
                <w:rFonts w:ascii="宋体" w:hAnsi="宋体"/>
                <w:b/>
                <w:caps/>
                <w:color w:val="000000"/>
                <w:sz w:val="16"/>
              </w:rPr>
            </w:pPr>
            <w:r w:rsidRPr="0048714D">
              <w:rPr>
                <w:rFonts w:ascii="宋体" w:hAnsi="宋体" w:hint="eastAsia"/>
                <w:b/>
                <w:caps/>
                <w:color w:val="000000"/>
                <w:sz w:val="16"/>
              </w:rPr>
              <w:t>最大长度</w:t>
            </w:r>
          </w:p>
        </w:tc>
        <w:tc>
          <w:tcPr>
            <w:tcW w:w="4298" w:type="dxa"/>
            <w:vAlign w:val="center"/>
          </w:tcPr>
          <w:p w14:paraId="1E6671A2" w14:textId="77777777" w:rsidR="00C34942" w:rsidRPr="0048714D" w:rsidRDefault="00C34942" w:rsidP="003746D6">
            <w:pPr>
              <w:spacing w:before="156"/>
              <w:ind w:firstLine="321"/>
              <w:jc w:val="center"/>
              <w:rPr>
                <w:rFonts w:ascii="宋体" w:hAnsi="宋体"/>
                <w:b/>
                <w:caps/>
                <w:color w:val="000000"/>
                <w:sz w:val="16"/>
              </w:rPr>
            </w:pPr>
            <w:r w:rsidRPr="0048714D">
              <w:rPr>
                <w:rFonts w:ascii="宋体" w:hAnsi="宋体" w:hint="eastAsia"/>
                <w:b/>
                <w:caps/>
                <w:color w:val="000000"/>
                <w:sz w:val="16"/>
              </w:rPr>
              <w:t>填写说明</w:t>
            </w:r>
          </w:p>
        </w:tc>
      </w:tr>
      <w:tr w:rsidR="00C34942" w:rsidRPr="0048714D" w14:paraId="1FEBC27C" w14:textId="77777777" w:rsidTr="006214CB">
        <w:trPr>
          <w:jc w:val="center"/>
        </w:trPr>
        <w:tc>
          <w:tcPr>
            <w:tcW w:w="959" w:type="dxa"/>
          </w:tcPr>
          <w:p w14:paraId="485F7B0F" w14:textId="77777777" w:rsidR="00C34942" w:rsidRPr="0048714D" w:rsidRDefault="00C34942" w:rsidP="003746D6">
            <w:pPr>
              <w:ind w:firstLine="320"/>
              <w:rPr>
                <w:color w:val="000000"/>
                <w:sz w:val="16"/>
              </w:rPr>
            </w:pPr>
            <w:r w:rsidRPr="0048714D">
              <w:rPr>
                <w:color w:val="000000"/>
                <w:sz w:val="16"/>
              </w:rPr>
              <w:t>1</w:t>
            </w:r>
          </w:p>
        </w:tc>
        <w:tc>
          <w:tcPr>
            <w:tcW w:w="2149" w:type="dxa"/>
            <w:vAlign w:val="bottom"/>
          </w:tcPr>
          <w:p w14:paraId="1200D661" w14:textId="77777777" w:rsidR="00C34942" w:rsidRPr="0048714D" w:rsidRDefault="00C34942" w:rsidP="003746D6">
            <w:pPr>
              <w:ind w:firstLine="320"/>
              <w:rPr>
                <w:rFonts w:cs="Arial"/>
                <w:color w:val="000000"/>
                <w:sz w:val="16"/>
                <w:szCs w:val="18"/>
              </w:rPr>
            </w:pPr>
            <w:r w:rsidRPr="0048714D">
              <w:rPr>
                <w:rFonts w:cs="Arial"/>
                <w:color w:val="000000"/>
                <w:sz w:val="16"/>
                <w:szCs w:val="18"/>
              </w:rPr>
              <w:t xml:space="preserve">LD_AREA_CD     </w:t>
            </w:r>
          </w:p>
        </w:tc>
        <w:tc>
          <w:tcPr>
            <w:tcW w:w="1253" w:type="dxa"/>
          </w:tcPr>
          <w:p w14:paraId="452CF83E" w14:textId="77777777" w:rsidR="00C34942" w:rsidRPr="0048714D" w:rsidRDefault="00C34942" w:rsidP="003746D6">
            <w:pPr>
              <w:ind w:firstLine="320"/>
              <w:rPr>
                <w:color w:val="000000"/>
                <w:sz w:val="16"/>
              </w:rPr>
            </w:pPr>
            <w:r w:rsidRPr="0048714D">
              <w:rPr>
                <w:color w:val="000000"/>
                <w:sz w:val="16"/>
              </w:rPr>
              <w:t>5</w:t>
            </w:r>
          </w:p>
        </w:tc>
        <w:tc>
          <w:tcPr>
            <w:tcW w:w="4298" w:type="dxa"/>
            <w:vAlign w:val="bottom"/>
          </w:tcPr>
          <w:p w14:paraId="45B3DB2A" w14:textId="77777777" w:rsidR="00C34942" w:rsidRPr="0048714D" w:rsidRDefault="00C34942" w:rsidP="003746D6">
            <w:pPr>
              <w:ind w:firstLine="320"/>
              <w:rPr>
                <w:rFonts w:cs="Arial"/>
                <w:sz w:val="16"/>
                <w:szCs w:val="18"/>
              </w:rPr>
            </w:pPr>
            <w:r w:rsidRPr="0048714D">
              <w:rPr>
                <w:rFonts w:hint="eastAsia"/>
                <w:sz w:val="16"/>
              </w:rPr>
              <w:t>国内长途区号</w:t>
            </w:r>
          </w:p>
        </w:tc>
      </w:tr>
      <w:tr w:rsidR="00C34942" w:rsidRPr="0048714D" w14:paraId="18B90C58" w14:textId="77777777" w:rsidTr="006214CB">
        <w:trPr>
          <w:jc w:val="center"/>
        </w:trPr>
        <w:tc>
          <w:tcPr>
            <w:tcW w:w="959" w:type="dxa"/>
          </w:tcPr>
          <w:p w14:paraId="3290DBED" w14:textId="77777777" w:rsidR="00C34942" w:rsidRPr="0048714D" w:rsidRDefault="00C34942" w:rsidP="003746D6">
            <w:pPr>
              <w:ind w:firstLine="320"/>
              <w:rPr>
                <w:color w:val="000000"/>
                <w:sz w:val="16"/>
              </w:rPr>
            </w:pPr>
            <w:r w:rsidRPr="0048714D">
              <w:rPr>
                <w:color w:val="000000"/>
                <w:sz w:val="16"/>
              </w:rPr>
              <w:t>2</w:t>
            </w:r>
          </w:p>
        </w:tc>
        <w:tc>
          <w:tcPr>
            <w:tcW w:w="2149" w:type="dxa"/>
            <w:vAlign w:val="bottom"/>
          </w:tcPr>
          <w:p w14:paraId="7A51D482" w14:textId="77777777" w:rsidR="00C34942" w:rsidRPr="0048714D" w:rsidRDefault="00C34942" w:rsidP="003746D6">
            <w:pPr>
              <w:ind w:firstLine="320"/>
              <w:rPr>
                <w:rFonts w:cs="Arial"/>
                <w:color w:val="000000"/>
                <w:sz w:val="16"/>
                <w:szCs w:val="18"/>
              </w:rPr>
            </w:pPr>
            <w:r w:rsidRPr="0048714D">
              <w:rPr>
                <w:rFonts w:cs="Arial"/>
                <w:color w:val="000000"/>
                <w:sz w:val="16"/>
                <w:szCs w:val="18"/>
              </w:rPr>
              <w:t>MSISDN_AREA_ID</w:t>
            </w:r>
          </w:p>
        </w:tc>
        <w:tc>
          <w:tcPr>
            <w:tcW w:w="1253" w:type="dxa"/>
          </w:tcPr>
          <w:p w14:paraId="30526F05" w14:textId="77777777" w:rsidR="00C34942" w:rsidRPr="0048714D" w:rsidRDefault="00C34942" w:rsidP="003746D6">
            <w:pPr>
              <w:ind w:firstLine="320"/>
              <w:rPr>
                <w:color w:val="000000"/>
                <w:sz w:val="16"/>
              </w:rPr>
            </w:pPr>
            <w:r w:rsidRPr="0048714D">
              <w:rPr>
                <w:color w:val="000000"/>
                <w:sz w:val="16"/>
              </w:rPr>
              <w:t>8</w:t>
            </w:r>
          </w:p>
        </w:tc>
        <w:tc>
          <w:tcPr>
            <w:tcW w:w="4298" w:type="dxa"/>
            <w:vAlign w:val="bottom"/>
          </w:tcPr>
          <w:p w14:paraId="11843A30" w14:textId="77777777" w:rsidR="00C34942" w:rsidRPr="0048714D" w:rsidRDefault="00C34942" w:rsidP="003746D6">
            <w:pPr>
              <w:ind w:firstLine="320"/>
              <w:rPr>
                <w:rFonts w:cs="Arial"/>
                <w:sz w:val="16"/>
                <w:szCs w:val="18"/>
              </w:rPr>
            </w:pPr>
            <w:r w:rsidRPr="0048714D">
              <w:rPr>
                <w:sz w:val="16"/>
              </w:rPr>
              <w:t>MSISDN</w:t>
            </w:r>
            <w:r w:rsidRPr="0048714D">
              <w:rPr>
                <w:rFonts w:hint="eastAsia"/>
                <w:sz w:val="16"/>
              </w:rPr>
              <w:t>号段</w:t>
            </w:r>
          </w:p>
        </w:tc>
      </w:tr>
      <w:tr w:rsidR="00C34942" w:rsidRPr="0048714D" w14:paraId="1F44D125" w14:textId="77777777" w:rsidTr="006214CB">
        <w:trPr>
          <w:jc w:val="center"/>
        </w:trPr>
        <w:tc>
          <w:tcPr>
            <w:tcW w:w="959" w:type="dxa"/>
          </w:tcPr>
          <w:p w14:paraId="0E1B5BB2" w14:textId="77777777" w:rsidR="00C34942" w:rsidRPr="0048714D" w:rsidRDefault="00C34942" w:rsidP="003746D6">
            <w:pPr>
              <w:ind w:firstLine="320"/>
              <w:rPr>
                <w:color w:val="000000"/>
                <w:sz w:val="16"/>
              </w:rPr>
            </w:pPr>
            <w:r w:rsidRPr="0048714D">
              <w:rPr>
                <w:color w:val="000000"/>
                <w:sz w:val="16"/>
              </w:rPr>
              <w:lastRenderedPageBreak/>
              <w:t>3</w:t>
            </w:r>
          </w:p>
        </w:tc>
        <w:tc>
          <w:tcPr>
            <w:tcW w:w="2149" w:type="dxa"/>
            <w:vAlign w:val="bottom"/>
          </w:tcPr>
          <w:p w14:paraId="4A997954" w14:textId="77777777" w:rsidR="00C34942" w:rsidRPr="0048714D" w:rsidRDefault="00C34942" w:rsidP="003746D6">
            <w:pPr>
              <w:ind w:firstLine="320"/>
              <w:rPr>
                <w:rFonts w:cs="Arial"/>
                <w:color w:val="000000"/>
                <w:sz w:val="16"/>
                <w:szCs w:val="18"/>
              </w:rPr>
            </w:pPr>
            <w:r w:rsidRPr="0048714D">
              <w:rPr>
                <w:rFonts w:cs="Arial"/>
                <w:color w:val="000000"/>
                <w:sz w:val="16"/>
                <w:szCs w:val="18"/>
              </w:rPr>
              <w:t>CARRIER_TYPE</w:t>
            </w:r>
          </w:p>
        </w:tc>
        <w:tc>
          <w:tcPr>
            <w:tcW w:w="1253" w:type="dxa"/>
          </w:tcPr>
          <w:p w14:paraId="7CD07829" w14:textId="77777777" w:rsidR="00C34942" w:rsidRPr="0048714D" w:rsidRDefault="00C34942" w:rsidP="003746D6">
            <w:pPr>
              <w:ind w:firstLine="320"/>
              <w:rPr>
                <w:color w:val="000000"/>
                <w:sz w:val="16"/>
              </w:rPr>
            </w:pPr>
            <w:r w:rsidRPr="0048714D">
              <w:rPr>
                <w:color w:val="000000"/>
                <w:sz w:val="16"/>
              </w:rPr>
              <w:t>2</w:t>
            </w:r>
          </w:p>
        </w:tc>
        <w:tc>
          <w:tcPr>
            <w:tcW w:w="4298" w:type="dxa"/>
            <w:vAlign w:val="bottom"/>
          </w:tcPr>
          <w:p w14:paraId="353722F5" w14:textId="77777777" w:rsidR="00C34942" w:rsidRPr="0048714D" w:rsidRDefault="00C34942" w:rsidP="003746D6">
            <w:pPr>
              <w:ind w:firstLine="320"/>
              <w:rPr>
                <w:sz w:val="16"/>
              </w:rPr>
            </w:pPr>
            <w:r w:rsidRPr="0048714D">
              <w:rPr>
                <w:rFonts w:hint="eastAsia"/>
                <w:sz w:val="16"/>
              </w:rPr>
              <w:t>运营商类型：</w:t>
            </w:r>
            <w:r w:rsidRPr="0048714D">
              <w:rPr>
                <w:sz w:val="16"/>
              </w:rPr>
              <w:t>01</w:t>
            </w:r>
            <w:r w:rsidRPr="0048714D">
              <w:rPr>
                <w:rFonts w:hint="eastAsia"/>
                <w:sz w:val="16"/>
              </w:rPr>
              <w:t>：中国联通：</w:t>
            </w:r>
            <w:r w:rsidRPr="0048714D">
              <w:rPr>
                <w:sz w:val="16"/>
              </w:rPr>
              <w:t>02</w:t>
            </w:r>
            <w:r w:rsidRPr="0048714D">
              <w:rPr>
                <w:rFonts w:hint="eastAsia"/>
                <w:sz w:val="16"/>
              </w:rPr>
              <w:t>：中国电信</w:t>
            </w:r>
          </w:p>
        </w:tc>
      </w:tr>
      <w:tr w:rsidR="00C34942" w:rsidRPr="0048714D" w14:paraId="600E6C40" w14:textId="77777777" w:rsidTr="006214CB">
        <w:trPr>
          <w:jc w:val="center"/>
        </w:trPr>
        <w:tc>
          <w:tcPr>
            <w:tcW w:w="959" w:type="dxa"/>
          </w:tcPr>
          <w:p w14:paraId="2E183E80" w14:textId="77777777" w:rsidR="00C34942" w:rsidRPr="0048714D" w:rsidRDefault="00C34942" w:rsidP="003746D6">
            <w:pPr>
              <w:ind w:firstLine="320"/>
              <w:rPr>
                <w:color w:val="000000"/>
                <w:sz w:val="16"/>
              </w:rPr>
            </w:pPr>
            <w:r w:rsidRPr="0048714D">
              <w:rPr>
                <w:color w:val="000000"/>
                <w:sz w:val="16"/>
              </w:rPr>
              <w:t>4</w:t>
            </w:r>
          </w:p>
        </w:tc>
        <w:tc>
          <w:tcPr>
            <w:tcW w:w="2149" w:type="dxa"/>
            <w:vAlign w:val="bottom"/>
          </w:tcPr>
          <w:p w14:paraId="732287F8" w14:textId="77777777" w:rsidR="00C34942" w:rsidRPr="0048714D" w:rsidRDefault="00C34942" w:rsidP="003746D6">
            <w:pPr>
              <w:ind w:firstLine="320"/>
              <w:rPr>
                <w:rFonts w:cs="Arial"/>
                <w:color w:val="000000"/>
                <w:sz w:val="16"/>
                <w:szCs w:val="18"/>
              </w:rPr>
            </w:pPr>
            <w:r w:rsidRPr="0048714D">
              <w:rPr>
                <w:rFonts w:cs="Arial"/>
                <w:color w:val="000000"/>
                <w:sz w:val="16"/>
                <w:szCs w:val="18"/>
              </w:rPr>
              <w:t xml:space="preserve">EFFC_TM        </w:t>
            </w:r>
          </w:p>
        </w:tc>
        <w:tc>
          <w:tcPr>
            <w:tcW w:w="1253" w:type="dxa"/>
          </w:tcPr>
          <w:p w14:paraId="0EC71C46" w14:textId="77777777" w:rsidR="00C34942" w:rsidRPr="0048714D" w:rsidRDefault="00C34942" w:rsidP="003746D6">
            <w:pPr>
              <w:ind w:firstLine="320"/>
              <w:rPr>
                <w:color w:val="000000"/>
                <w:sz w:val="16"/>
              </w:rPr>
            </w:pPr>
            <w:r w:rsidRPr="0048714D">
              <w:rPr>
                <w:color w:val="000000"/>
                <w:sz w:val="16"/>
              </w:rPr>
              <w:t>19</w:t>
            </w:r>
          </w:p>
        </w:tc>
        <w:tc>
          <w:tcPr>
            <w:tcW w:w="4298" w:type="dxa"/>
            <w:vAlign w:val="bottom"/>
          </w:tcPr>
          <w:p w14:paraId="626F39EF" w14:textId="77777777" w:rsidR="00C34942" w:rsidRPr="0048714D" w:rsidRDefault="00C34942" w:rsidP="003746D6">
            <w:pPr>
              <w:ind w:firstLine="320"/>
              <w:rPr>
                <w:rFonts w:cs="Arial"/>
                <w:sz w:val="16"/>
                <w:szCs w:val="18"/>
              </w:rPr>
            </w:pPr>
            <w:r w:rsidRPr="0048714D">
              <w:rPr>
                <w:rFonts w:hint="eastAsia"/>
                <w:sz w:val="16"/>
              </w:rPr>
              <w:t>生效时间，精确到秒</w:t>
            </w:r>
            <w:r w:rsidRPr="0048714D">
              <w:rPr>
                <w:rFonts w:cs="Arial"/>
                <w:sz w:val="16"/>
                <w:szCs w:val="18"/>
              </w:rPr>
              <w:t>--</w:t>
            </w:r>
            <w:r w:rsidRPr="0048714D">
              <w:rPr>
                <w:rFonts w:ascii="宋体" w:hAnsi="宋体" w:cs="Arial" w:hint="eastAsia"/>
                <w:sz w:val="16"/>
                <w:szCs w:val="18"/>
              </w:rPr>
              <w:t>格式</w:t>
            </w:r>
            <w:r w:rsidRPr="0048714D">
              <w:rPr>
                <w:rFonts w:cs="Arial"/>
                <w:sz w:val="16"/>
                <w:szCs w:val="18"/>
              </w:rPr>
              <w:t>"yyyy-mm-dd hh24:mi:ss"</w:t>
            </w:r>
          </w:p>
        </w:tc>
      </w:tr>
      <w:tr w:rsidR="00C34942" w:rsidRPr="0048714D" w14:paraId="2BE779AB" w14:textId="77777777" w:rsidTr="006214CB">
        <w:trPr>
          <w:jc w:val="center"/>
        </w:trPr>
        <w:tc>
          <w:tcPr>
            <w:tcW w:w="959" w:type="dxa"/>
          </w:tcPr>
          <w:p w14:paraId="245BB8B4" w14:textId="77777777" w:rsidR="00C34942" w:rsidRPr="0048714D" w:rsidRDefault="00C34942" w:rsidP="003746D6">
            <w:pPr>
              <w:ind w:firstLine="320"/>
              <w:rPr>
                <w:color w:val="000000"/>
                <w:sz w:val="16"/>
              </w:rPr>
            </w:pPr>
            <w:r w:rsidRPr="0048714D">
              <w:rPr>
                <w:color w:val="000000"/>
                <w:sz w:val="16"/>
              </w:rPr>
              <w:t>5</w:t>
            </w:r>
          </w:p>
        </w:tc>
        <w:tc>
          <w:tcPr>
            <w:tcW w:w="2149" w:type="dxa"/>
            <w:vAlign w:val="bottom"/>
          </w:tcPr>
          <w:p w14:paraId="6DC9A8FB" w14:textId="77777777" w:rsidR="00C34942" w:rsidRPr="0048714D" w:rsidRDefault="00C34942" w:rsidP="003746D6">
            <w:pPr>
              <w:ind w:firstLine="320"/>
              <w:rPr>
                <w:rFonts w:cs="Arial"/>
                <w:color w:val="000000"/>
                <w:sz w:val="16"/>
                <w:szCs w:val="18"/>
              </w:rPr>
            </w:pPr>
            <w:r w:rsidRPr="0048714D">
              <w:rPr>
                <w:rFonts w:cs="Arial"/>
                <w:color w:val="000000"/>
                <w:sz w:val="16"/>
                <w:szCs w:val="18"/>
              </w:rPr>
              <w:t xml:space="preserve">EXPIRED_TM     </w:t>
            </w:r>
          </w:p>
        </w:tc>
        <w:tc>
          <w:tcPr>
            <w:tcW w:w="1253" w:type="dxa"/>
          </w:tcPr>
          <w:p w14:paraId="6C648BFC" w14:textId="77777777" w:rsidR="00C34942" w:rsidRPr="0048714D" w:rsidRDefault="00C34942" w:rsidP="003746D6">
            <w:pPr>
              <w:ind w:firstLine="320"/>
              <w:rPr>
                <w:color w:val="000000"/>
                <w:sz w:val="16"/>
              </w:rPr>
            </w:pPr>
            <w:r w:rsidRPr="0048714D">
              <w:rPr>
                <w:color w:val="000000"/>
                <w:sz w:val="16"/>
              </w:rPr>
              <w:t>19</w:t>
            </w:r>
          </w:p>
        </w:tc>
        <w:tc>
          <w:tcPr>
            <w:tcW w:w="4298" w:type="dxa"/>
            <w:vAlign w:val="bottom"/>
          </w:tcPr>
          <w:p w14:paraId="0B9345BF" w14:textId="77777777" w:rsidR="00C34942" w:rsidRPr="0048714D" w:rsidRDefault="00C34942" w:rsidP="003746D6">
            <w:pPr>
              <w:ind w:firstLine="320"/>
              <w:rPr>
                <w:rFonts w:cs="Arial"/>
                <w:sz w:val="16"/>
                <w:szCs w:val="18"/>
              </w:rPr>
            </w:pPr>
            <w:r w:rsidRPr="0048714D">
              <w:rPr>
                <w:rFonts w:hint="eastAsia"/>
                <w:sz w:val="16"/>
              </w:rPr>
              <w:t>失效时间，精确到秒</w:t>
            </w:r>
            <w:r w:rsidRPr="0048714D">
              <w:rPr>
                <w:rFonts w:cs="Arial"/>
                <w:sz w:val="16"/>
                <w:szCs w:val="18"/>
              </w:rPr>
              <w:t>--</w:t>
            </w:r>
            <w:r w:rsidRPr="0048714D">
              <w:rPr>
                <w:rFonts w:ascii="宋体" w:hAnsi="宋体" w:cs="Arial" w:hint="eastAsia"/>
                <w:sz w:val="16"/>
                <w:szCs w:val="18"/>
              </w:rPr>
              <w:t>格式</w:t>
            </w:r>
            <w:r w:rsidRPr="0048714D">
              <w:rPr>
                <w:rFonts w:cs="Arial"/>
                <w:sz w:val="16"/>
                <w:szCs w:val="18"/>
              </w:rPr>
              <w:t>"yyyy-mm-dd hh24:mi:ss"</w:t>
            </w:r>
          </w:p>
        </w:tc>
      </w:tr>
    </w:tbl>
    <w:p w14:paraId="6A336152" w14:textId="77777777" w:rsidR="00C34942" w:rsidRPr="0048714D" w:rsidRDefault="00C34942" w:rsidP="00C34942">
      <w:pPr>
        <w:ind w:firstLine="480"/>
        <w:rPr>
          <w:color w:val="FF0000"/>
        </w:rPr>
      </w:pPr>
      <w:r w:rsidRPr="0048714D">
        <w:rPr>
          <w:rFonts w:hint="eastAsia"/>
          <w:color w:val="FF0000"/>
        </w:rPr>
        <w:t>主键：</w:t>
      </w:r>
      <w:r w:rsidRPr="0048714D">
        <w:rPr>
          <w:color w:val="FF0000"/>
        </w:rPr>
        <w:t>MSISDN_AREA_ID</w:t>
      </w:r>
      <w:r w:rsidRPr="0048714D">
        <w:rPr>
          <w:rFonts w:hint="eastAsia"/>
          <w:color w:val="FF0000"/>
        </w:rPr>
        <w:t>＋</w:t>
      </w:r>
      <w:r w:rsidRPr="0048714D">
        <w:rPr>
          <w:color w:val="FF0000"/>
        </w:rPr>
        <w:t>EFFC_TM</w:t>
      </w:r>
    </w:p>
    <w:p w14:paraId="5E33BE1A" w14:textId="236596FE" w:rsidR="009F0CF4" w:rsidRPr="0048714D" w:rsidRDefault="009F0CF4" w:rsidP="009F0CF4">
      <w:pPr>
        <w:ind w:firstLine="482"/>
        <w:rPr>
          <w:rFonts w:ascii="宋体" w:hAnsi="宋体"/>
          <w:b/>
        </w:rPr>
      </w:pPr>
      <w:r w:rsidRPr="0048714D">
        <w:rPr>
          <w:rFonts w:ascii="宋体" w:hAnsi="宋体"/>
          <w:b/>
        </w:rPr>
        <w:t>4、国内长途区号表（DOM_LD_AREA_CD_PROV_</w:t>
      </w:r>
      <w:r w:rsidRPr="0048714D">
        <w:rPr>
          <w:rFonts w:ascii="宋体" w:hAnsi="宋体"/>
          <w:b/>
          <w:i/>
        </w:rPr>
        <w:t>YYYYMMDD</w:t>
      </w:r>
      <w:r w:rsidRPr="0048714D">
        <w:rPr>
          <w:rFonts w:ascii="宋体" w:hAnsi="宋体"/>
          <w:b/>
        </w:rPr>
        <w:t>.txt</w:t>
      </w:r>
      <w:r w:rsidRPr="0048714D">
        <w:rPr>
          <w:rFonts w:ascii="宋体" w:hAnsi="宋体" w:hint="eastAsia"/>
          <w:b/>
        </w:rPr>
        <w:t>）</w:t>
      </w:r>
    </w:p>
    <w:tbl>
      <w:tblPr>
        <w:tblStyle w:val="11"/>
        <w:tblW w:w="8642" w:type="dxa"/>
        <w:jc w:val="center"/>
        <w:tblLook w:val="01E0" w:firstRow="1" w:lastRow="1" w:firstColumn="1" w:lastColumn="1" w:noHBand="0" w:noVBand="0"/>
      </w:tblPr>
      <w:tblGrid>
        <w:gridCol w:w="708"/>
        <w:gridCol w:w="1414"/>
        <w:gridCol w:w="992"/>
        <w:gridCol w:w="1276"/>
        <w:gridCol w:w="4252"/>
      </w:tblGrid>
      <w:tr w:rsidR="0058579C" w:rsidRPr="0048714D" w14:paraId="6F244750" w14:textId="77777777" w:rsidTr="006214CB">
        <w:trPr>
          <w:jc w:val="center"/>
        </w:trPr>
        <w:tc>
          <w:tcPr>
            <w:tcW w:w="708" w:type="dxa"/>
            <w:vAlign w:val="center"/>
          </w:tcPr>
          <w:p w14:paraId="21DDD201" w14:textId="77777777" w:rsidR="0058579C" w:rsidRPr="0048714D" w:rsidRDefault="0058579C" w:rsidP="0058579C">
            <w:pPr>
              <w:widowControl/>
              <w:spacing w:before="156"/>
              <w:ind w:firstLineChars="0" w:firstLine="0"/>
              <w:jc w:val="center"/>
              <w:rPr>
                <w:rFonts w:ascii="宋体" w:hAnsi="宋体"/>
                <w:b/>
                <w:caps/>
                <w:kern w:val="0"/>
                <w:sz w:val="16"/>
                <w:szCs w:val="16"/>
                <w:lang w:eastAsia="en-US"/>
              </w:rPr>
            </w:pPr>
            <w:r w:rsidRPr="0048714D">
              <w:rPr>
                <w:rFonts w:ascii="宋体" w:hAnsi="宋体" w:hint="eastAsia"/>
                <w:b/>
                <w:caps/>
                <w:kern w:val="0"/>
                <w:sz w:val="16"/>
                <w:szCs w:val="16"/>
                <w:lang w:eastAsia="en-US"/>
              </w:rPr>
              <w:t>序号</w:t>
            </w:r>
          </w:p>
        </w:tc>
        <w:tc>
          <w:tcPr>
            <w:tcW w:w="1414" w:type="dxa"/>
            <w:vAlign w:val="center"/>
          </w:tcPr>
          <w:p w14:paraId="55CE28EF" w14:textId="77777777" w:rsidR="0058579C" w:rsidRPr="0048714D" w:rsidRDefault="0058579C" w:rsidP="0058579C">
            <w:pPr>
              <w:widowControl/>
              <w:spacing w:before="156"/>
              <w:ind w:firstLineChars="0" w:firstLine="0"/>
              <w:jc w:val="center"/>
              <w:rPr>
                <w:rFonts w:ascii="Arial" w:hAnsi="宋体" w:cs="Arial"/>
                <w:b/>
                <w:caps/>
                <w:kern w:val="0"/>
                <w:sz w:val="16"/>
                <w:szCs w:val="16"/>
                <w:lang w:eastAsia="en-US"/>
              </w:rPr>
            </w:pPr>
            <w:r w:rsidRPr="0048714D">
              <w:rPr>
                <w:rFonts w:ascii="Arial" w:hAnsi="宋体" w:cs="Arial"/>
                <w:b/>
                <w:caps/>
                <w:kern w:val="0"/>
                <w:sz w:val="16"/>
                <w:szCs w:val="16"/>
                <w:lang w:eastAsia="en-US"/>
              </w:rPr>
              <w:t>字段名</w:t>
            </w:r>
          </w:p>
        </w:tc>
        <w:tc>
          <w:tcPr>
            <w:tcW w:w="992" w:type="dxa"/>
          </w:tcPr>
          <w:p w14:paraId="610537FB" w14:textId="77777777" w:rsidR="0058579C" w:rsidRPr="0048714D" w:rsidRDefault="0058579C" w:rsidP="0058579C">
            <w:pPr>
              <w:widowControl/>
              <w:spacing w:before="156"/>
              <w:ind w:firstLineChars="0" w:firstLine="0"/>
              <w:jc w:val="center"/>
              <w:rPr>
                <w:rFonts w:ascii="宋体" w:hAnsi="宋体"/>
                <w:b/>
                <w:caps/>
                <w:kern w:val="0"/>
                <w:sz w:val="16"/>
                <w:szCs w:val="16"/>
              </w:rPr>
            </w:pPr>
            <w:r w:rsidRPr="0048714D">
              <w:rPr>
                <w:rFonts w:ascii="宋体" w:hAnsi="宋体" w:hint="eastAsia"/>
                <w:b/>
                <w:caps/>
                <w:kern w:val="0"/>
                <w:sz w:val="16"/>
                <w:szCs w:val="16"/>
              </w:rPr>
              <w:t>最大长度</w:t>
            </w:r>
          </w:p>
        </w:tc>
        <w:tc>
          <w:tcPr>
            <w:tcW w:w="1276" w:type="dxa"/>
            <w:vAlign w:val="center"/>
          </w:tcPr>
          <w:p w14:paraId="20418C40" w14:textId="77777777" w:rsidR="0058579C" w:rsidRPr="0048714D" w:rsidRDefault="0058579C" w:rsidP="0058579C">
            <w:pPr>
              <w:widowControl/>
              <w:spacing w:before="156"/>
              <w:ind w:firstLineChars="0" w:firstLine="0"/>
              <w:jc w:val="center"/>
              <w:rPr>
                <w:rFonts w:ascii="宋体" w:hAnsi="宋体"/>
                <w:b/>
                <w:caps/>
                <w:kern w:val="0"/>
                <w:sz w:val="16"/>
                <w:szCs w:val="16"/>
                <w:lang w:eastAsia="en-US"/>
              </w:rPr>
            </w:pPr>
            <w:r w:rsidRPr="0048714D">
              <w:rPr>
                <w:rFonts w:ascii="宋体" w:hAnsi="宋体" w:hint="eastAsia"/>
                <w:b/>
                <w:caps/>
                <w:kern w:val="0"/>
                <w:sz w:val="16"/>
                <w:szCs w:val="16"/>
                <w:lang w:eastAsia="en-US"/>
              </w:rPr>
              <w:t>含义</w:t>
            </w:r>
          </w:p>
        </w:tc>
        <w:tc>
          <w:tcPr>
            <w:tcW w:w="4252" w:type="dxa"/>
            <w:vAlign w:val="center"/>
          </w:tcPr>
          <w:p w14:paraId="0DAE3497" w14:textId="77777777" w:rsidR="0058579C" w:rsidRPr="0048714D" w:rsidRDefault="0058579C" w:rsidP="0058579C">
            <w:pPr>
              <w:widowControl/>
              <w:spacing w:before="156"/>
              <w:ind w:firstLineChars="0" w:firstLine="0"/>
              <w:jc w:val="center"/>
              <w:rPr>
                <w:rFonts w:ascii="宋体" w:hAnsi="宋体"/>
                <w:b/>
                <w:caps/>
                <w:kern w:val="0"/>
                <w:sz w:val="16"/>
                <w:szCs w:val="16"/>
                <w:lang w:eastAsia="en-US"/>
              </w:rPr>
            </w:pPr>
            <w:r w:rsidRPr="0048714D">
              <w:rPr>
                <w:rFonts w:ascii="宋体" w:hAnsi="宋体" w:hint="eastAsia"/>
                <w:b/>
                <w:caps/>
                <w:kern w:val="0"/>
                <w:sz w:val="16"/>
                <w:szCs w:val="16"/>
                <w:lang w:eastAsia="en-US"/>
              </w:rPr>
              <w:t>填写说明</w:t>
            </w:r>
          </w:p>
        </w:tc>
      </w:tr>
      <w:tr w:rsidR="0058579C" w:rsidRPr="0048714D" w14:paraId="29C2662D" w14:textId="77777777" w:rsidTr="006214CB">
        <w:trPr>
          <w:jc w:val="center"/>
        </w:trPr>
        <w:tc>
          <w:tcPr>
            <w:tcW w:w="708" w:type="dxa"/>
          </w:tcPr>
          <w:p w14:paraId="5DD0CCAF"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w:t>
            </w:r>
          </w:p>
        </w:tc>
        <w:tc>
          <w:tcPr>
            <w:tcW w:w="1414" w:type="dxa"/>
            <w:vAlign w:val="bottom"/>
          </w:tcPr>
          <w:p w14:paraId="2E4942E5"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LD_AREA_CD</w:t>
            </w:r>
          </w:p>
        </w:tc>
        <w:tc>
          <w:tcPr>
            <w:tcW w:w="992" w:type="dxa"/>
          </w:tcPr>
          <w:p w14:paraId="4B98258E"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5</w:t>
            </w:r>
          </w:p>
        </w:tc>
        <w:tc>
          <w:tcPr>
            <w:tcW w:w="1276" w:type="dxa"/>
            <w:vAlign w:val="bottom"/>
          </w:tcPr>
          <w:p w14:paraId="26E594AD"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hint="eastAsia"/>
                <w:kern w:val="0"/>
                <w:sz w:val="16"/>
                <w:szCs w:val="16"/>
                <w:lang w:eastAsia="en-US"/>
              </w:rPr>
              <w:t>国内长途区号</w:t>
            </w:r>
          </w:p>
        </w:tc>
        <w:tc>
          <w:tcPr>
            <w:tcW w:w="4252" w:type="dxa"/>
            <w:vAlign w:val="bottom"/>
          </w:tcPr>
          <w:p w14:paraId="50856D64"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010</w:t>
            </w:r>
          </w:p>
        </w:tc>
      </w:tr>
      <w:tr w:rsidR="0058579C" w:rsidRPr="0048714D" w14:paraId="0DBFC0EA" w14:textId="77777777" w:rsidTr="006214CB">
        <w:trPr>
          <w:jc w:val="center"/>
        </w:trPr>
        <w:tc>
          <w:tcPr>
            <w:tcW w:w="708" w:type="dxa"/>
          </w:tcPr>
          <w:p w14:paraId="21D6A5D0"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2</w:t>
            </w:r>
          </w:p>
        </w:tc>
        <w:tc>
          <w:tcPr>
            <w:tcW w:w="1414" w:type="dxa"/>
            <w:vAlign w:val="bottom"/>
          </w:tcPr>
          <w:p w14:paraId="42A3F1C2"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PROV_CD</w:t>
            </w:r>
          </w:p>
        </w:tc>
        <w:tc>
          <w:tcPr>
            <w:tcW w:w="992" w:type="dxa"/>
          </w:tcPr>
          <w:p w14:paraId="267E671C"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3</w:t>
            </w:r>
          </w:p>
        </w:tc>
        <w:tc>
          <w:tcPr>
            <w:tcW w:w="1276" w:type="dxa"/>
            <w:vAlign w:val="bottom"/>
          </w:tcPr>
          <w:p w14:paraId="5A466986"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hint="eastAsia"/>
                <w:kern w:val="0"/>
                <w:sz w:val="16"/>
                <w:szCs w:val="16"/>
                <w:lang w:eastAsia="en-US"/>
              </w:rPr>
              <w:t>省代码</w:t>
            </w:r>
          </w:p>
        </w:tc>
        <w:tc>
          <w:tcPr>
            <w:tcW w:w="4252" w:type="dxa"/>
            <w:vAlign w:val="bottom"/>
          </w:tcPr>
          <w:p w14:paraId="5A4B170A"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100</w:t>
            </w:r>
          </w:p>
        </w:tc>
      </w:tr>
      <w:tr w:rsidR="0058579C" w:rsidRPr="0048714D" w14:paraId="448271A6" w14:textId="77777777" w:rsidTr="006214CB">
        <w:trPr>
          <w:jc w:val="center"/>
        </w:trPr>
        <w:tc>
          <w:tcPr>
            <w:tcW w:w="708" w:type="dxa"/>
          </w:tcPr>
          <w:p w14:paraId="1058822A"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3</w:t>
            </w:r>
          </w:p>
        </w:tc>
        <w:tc>
          <w:tcPr>
            <w:tcW w:w="1414" w:type="dxa"/>
            <w:vAlign w:val="bottom"/>
          </w:tcPr>
          <w:p w14:paraId="2E863EBB"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LD_AREA_NM</w:t>
            </w:r>
          </w:p>
        </w:tc>
        <w:tc>
          <w:tcPr>
            <w:tcW w:w="992" w:type="dxa"/>
          </w:tcPr>
          <w:p w14:paraId="6F214B9F"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16</w:t>
            </w:r>
          </w:p>
        </w:tc>
        <w:tc>
          <w:tcPr>
            <w:tcW w:w="1276" w:type="dxa"/>
            <w:vAlign w:val="bottom"/>
          </w:tcPr>
          <w:p w14:paraId="6B5EFBBC"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hint="eastAsia"/>
                <w:kern w:val="0"/>
                <w:sz w:val="16"/>
                <w:szCs w:val="16"/>
                <w:lang w:eastAsia="en-US"/>
              </w:rPr>
              <w:t>国内城市名称</w:t>
            </w:r>
          </w:p>
        </w:tc>
        <w:tc>
          <w:tcPr>
            <w:tcW w:w="4252" w:type="dxa"/>
            <w:vAlign w:val="bottom"/>
          </w:tcPr>
          <w:p w14:paraId="35EC4792" w14:textId="77777777" w:rsidR="0058579C" w:rsidRPr="0048714D" w:rsidRDefault="0058579C" w:rsidP="0058579C">
            <w:pPr>
              <w:widowControl/>
              <w:ind w:firstLineChars="0" w:firstLine="0"/>
              <w:jc w:val="left"/>
              <w:rPr>
                <w:rFonts w:ascii="宋体" w:hAnsi="宋体" w:cs="宋体"/>
                <w:kern w:val="0"/>
                <w:sz w:val="16"/>
                <w:szCs w:val="16"/>
                <w:lang w:eastAsia="en-US"/>
              </w:rPr>
            </w:pPr>
            <w:r w:rsidRPr="0048714D">
              <w:rPr>
                <w:rFonts w:ascii="Arial" w:hAnsi="Arial" w:hint="eastAsia"/>
                <w:kern w:val="0"/>
                <w:sz w:val="16"/>
                <w:szCs w:val="16"/>
                <w:lang w:eastAsia="en-US"/>
              </w:rPr>
              <w:t>北京</w:t>
            </w:r>
          </w:p>
        </w:tc>
      </w:tr>
      <w:tr w:rsidR="0058579C" w:rsidRPr="0048714D" w14:paraId="4FE8154C" w14:textId="77777777" w:rsidTr="006214CB">
        <w:trPr>
          <w:jc w:val="center"/>
        </w:trPr>
        <w:tc>
          <w:tcPr>
            <w:tcW w:w="708" w:type="dxa"/>
          </w:tcPr>
          <w:p w14:paraId="5B4EBD54"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4</w:t>
            </w:r>
          </w:p>
        </w:tc>
        <w:tc>
          <w:tcPr>
            <w:tcW w:w="1414" w:type="dxa"/>
            <w:vAlign w:val="bottom"/>
          </w:tcPr>
          <w:p w14:paraId="76C2190D"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EFFC_TM</w:t>
            </w:r>
          </w:p>
        </w:tc>
        <w:tc>
          <w:tcPr>
            <w:tcW w:w="992" w:type="dxa"/>
          </w:tcPr>
          <w:p w14:paraId="0F480A40"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19</w:t>
            </w:r>
          </w:p>
        </w:tc>
        <w:tc>
          <w:tcPr>
            <w:tcW w:w="1276" w:type="dxa"/>
            <w:vAlign w:val="bottom"/>
          </w:tcPr>
          <w:p w14:paraId="59BDFCE9"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lang w:eastAsia="en-US"/>
              </w:rPr>
              <w:t>生效时间，</w:t>
            </w:r>
          </w:p>
        </w:tc>
        <w:tc>
          <w:tcPr>
            <w:tcW w:w="4252" w:type="dxa"/>
            <w:vAlign w:val="bottom"/>
          </w:tcPr>
          <w:p w14:paraId="689C514E"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lang w:eastAsia="en-US"/>
              </w:rPr>
              <w:t>精确到秒</w:t>
            </w:r>
            <w:r w:rsidRPr="0048714D">
              <w:rPr>
                <w:rFonts w:ascii="Arial" w:hAnsi="Arial" w:cs="Arial"/>
                <w:kern w:val="0"/>
                <w:sz w:val="16"/>
                <w:szCs w:val="16"/>
                <w:lang w:eastAsia="en-US"/>
              </w:rPr>
              <w:t>--</w:t>
            </w:r>
            <w:r w:rsidRPr="0048714D">
              <w:rPr>
                <w:rFonts w:ascii="宋体" w:hAnsi="宋体" w:cs="Arial" w:hint="eastAsia"/>
                <w:kern w:val="0"/>
                <w:sz w:val="16"/>
                <w:szCs w:val="16"/>
                <w:lang w:eastAsia="en-US"/>
              </w:rPr>
              <w:t>格式</w:t>
            </w:r>
            <w:r w:rsidRPr="0048714D">
              <w:rPr>
                <w:rFonts w:ascii="Arial" w:hAnsi="Arial" w:cs="Arial"/>
                <w:kern w:val="0"/>
                <w:sz w:val="16"/>
                <w:szCs w:val="16"/>
                <w:lang w:eastAsia="en-US"/>
              </w:rPr>
              <w:t>"yyyy-mm-dd hh24:mi:ss"</w:t>
            </w:r>
          </w:p>
        </w:tc>
      </w:tr>
      <w:tr w:rsidR="0058579C" w:rsidRPr="0048714D" w14:paraId="7F4579BA" w14:textId="77777777" w:rsidTr="006214CB">
        <w:trPr>
          <w:jc w:val="center"/>
        </w:trPr>
        <w:tc>
          <w:tcPr>
            <w:tcW w:w="708" w:type="dxa"/>
          </w:tcPr>
          <w:p w14:paraId="1585D709"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5</w:t>
            </w:r>
          </w:p>
        </w:tc>
        <w:tc>
          <w:tcPr>
            <w:tcW w:w="1414" w:type="dxa"/>
            <w:vAlign w:val="bottom"/>
          </w:tcPr>
          <w:p w14:paraId="4A972041"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EXPIRED_TM</w:t>
            </w:r>
          </w:p>
        </w:tc>
        <w:tc>
          <w:tcPr>
            <w:tcW w:w="992" w:type="dxa"/>
          </w:tcPr>
          <w:p w14:paraId="22BD28FE" w14:textId="77777777" w:rsidR="0058579C" w:rsidRPr="0048714D" w:rsidRDefault="0058579C" w:rsidP="0058579C">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19</w:t>
            </w:r>
          </w:p>
        </w:tc>
        <w:tc>
          <w:tcPr>
            <w:tcW w:w="1276" w:type="dxa"/>
            <w:vAlign w:val="bottom"/>
          </w:tcPr>
          <w:p w14:paraId="4DDA67C6"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lang w:eastAsia="en-US"/>
              </w:rPr>
              <w:t>失效时间，</w:t>
            </w:r>
          </w:p>
        </w:tc>
        <w:tc>
          <w:tcPr>
            <w:tcW w:w="4252" w:type="dxa"/>
            <w:vAlign w:val="bottom"/>
          </w:tcPr>
          <w:p w14:paraId="4ECBE60E" w14:textId="77777777" w:rsidR="0058579C" w:rsidRPr="0048714D" w:rsidRDefault="0058579C" w:rsidP="0058579C">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lang w:eastAsia="en-US"/>
              </w:rPr>
              <w:t>精确到秒</w:t>
            </w:r>
            <w:r w:rsidRPr="0048714D">
              <w:rPr>
                <w:rFonts w:ascii="Arial" w:hAnsi="Arial" w:cs="Arial"/>
                <w:kern w:val="0"/>
                <w:sz w:val="16"/>
                <w:szCs w:val="16"/>
                <w:lang w:eastAsia="en-US"/>
              </w:rPr>
              <w:t>--</w:t>
            </w:r>
            <w:r w:rsidRPr="0048714D">
              <w:rPr>
                <w:rFonts w:ascii="宋体" w:hAnsi="宋体" w:cs="Arial" w:hint="eastAsia"/>
                <w:kern w:val="0"/>
                <w:sz w:val="16"/>
                <w:szCs w:val="16"/>
                <w:lang w:eastAsia="en-US"/>
              </w:rPr>
              <w:t>格式</w:t>
            </w:r>
            <w:r w:rsidRPr="0048714D">
              <w:rPr>
                <w:rFonts w:ascii="Arial" w:hAnsi="Arial" w:cs="Arial"/>
                <w:kern w:val="0"/>
                <w:sz w:val="16"/>
                <w:szCs w:val="16"/>
                <w:lang w:eastAsia="en-US"/>
              </w:rPr>
              <w:t>"yyyy-mm-dd hh24:mi:ss"</w:t>
            </w:r>
          </w:p>
        </w:tc>
      </w:tr>
    </w:tbl>
    <w:p w14:paraId="1D5DD964" w14:textId="06761DC2" w:rsidR="009F0CF4" w:rsidRPr="0048714D" w:rsidRDefault="009F0CF4" w:rsidP="009F0CF4">
      <w:pPr>
        <w:ind w:firstLine="480"/>
        <w:rPr>
          <w:color w:val="FF0000"/>
        </w:rPr>
      </w:pPr>
      <w:r w:rsidRPr="0048714D">
        <w:rPr>
          <w:rFonts w:hint="eastAsia"/>
          <w:color w:val="FF0000"/>
        </w:rPr>
        <w:t>主键：</w:t>
      </w:r>
      <w:r w:rsidR="0058579C" w:rsidRPr="0048714D">
        <w:rPr>
          <w:color w:val="FF0000"/>
        </w:rPr>
        <w:t>LD_AREA_CD</w:t>
      </w:r>
      <w:r w:rsidRPr="0048714D">
        <w:rPr>
          <w:color w:val="FF0000"/>
        </w:rPr>
        <w:t xml:space="preserve"> + effc_tm</w:t>
      </w:r>
    </w:p>
    <w:p w14:paraId="50297C93" w14:textId="4E9D0A11" w:rsidR="00C34942" w:rsidRPr="0048714D" w:rsidRDefault="009F0CF4" w:rsidP="00C34942">
      <w:pPr>
        <w:ind w:firstLine="482"/>
        <w:rPr>
          <w:rFonts w:ascii="宋体" w:hAnsi="宋体"/>
        </w:rPr>
      </w:pPr>
      <w:r w:rsidRPr="0048714D">
        <w:rPr>
          <w:rFonts w:ascii="宋体" w:hAnsi="宋体"/>
          <w:b/>
        </w:rPr>
        <w:t>5</w:t>
      </w:r>
      <w:r w:rsidR="004B32D6" w:rsidRPr="0048714D">
        <w:rPr>
          <w:rFonts w:ascii="宋体" w:hAnsi="宋体" w:hint="eastAsia"/>
          <w:b/>
        </w:rPr>
        <w:t>、</w:t>
      </w:r>
      <w:r w:rsidR="00C34942" w:rsidRPr="0048714D">
        <w:rPr>
          <w:rFonts w:ascii="宋体" w:hAnsi="宋体" w:hint="eastAsia"/>
          <w:b/>
        </w:rPr>
        <w:t>国际长途区号表（</w:t>
      </w:r>
      <w:r w:rsidR="00C34942" w:rsidRPr="0048714D">
        <w:rPr>
          <w:rFonts w:ascii="宋体" w:hAnsi="宋体"/>
          <w:b/>
        </w:rPr>
        <w:t>IDD_CD_</w:t>
      </w:r>
      <w:r w:rsidR="00C34942" w:rsidRPr="0048714D">
        <w:rPr>
          <w:rFonts w:ascii="宋体" w:hAnsi="宋体"/>
          <w:b/>
          <w:i/>
        </w:rPr>
        <w:t>YYYYMMDD</w:t>
      </w:r>
      <w:r w:rsidR="00C34942" w:rsidRPr="0048714D">
        <w:rPr>
          <w:rFonts w:ascii="宋体" w:hAnsi="宋体"/>
          <w:b/>
        </w:rPr>
        <w:t>.txt</w:t>
      </w:r>
      <w:r w:rsidR="00C34942" w:rsidRPr="0048714D">
        <w:rPr>
          <w:rFonts w:ascii="宋体" w:hAnsi="宋体" w:hint="eastAsia"/>
          <w:b/>
        </w:rPr>
        <w:t>）</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2120"/>
        <w:gridCol w:w="1282"/>
        <w:gridCol w:w="4252"/>
      </w:tblGrid>
      <w:tr w:rsidR="00C34942" w:rsidRPr="0048714D" w14:paraId="73414194" w14:textId="77777777" w:rsidTr="006214CB">
        <w:trPr>
          <w:jc w:val="center"/>
        </w:trPr>
        <w:tc>
          <w:tcPr>
            <w:tcW w:w="988" w:type="dxa"/>
            <w:vAlign w:val="center"/>
          </w:tcPr>
          <w:p w14:paraId="629D01EB" w14:textId="77777777" w:rsidR="00C34942" w:rsidRPr="0048714D" w:rsidRDefault="00C34942" w:rsidP="006214CB">
            <w:pPr>
              <w:ind w:firstLine="321"/>
              <w:rPr>
                <w:rFonts w:cs="Arial"/>
                <w:b/>
                <w:color w:val="000000"/>
                <w:sz w:val="16"/>
                <w:szCs w:val="18"/>
              </w:rPr>
            </w:pPr>
            <w:r w:rsidRPr="0048714D">
              <w:rPr>
                <w:rFonts w:cs="Arial" w:hint="eastAsia"/>
                <w:b/>
                <w:color w:val="000000"/>
                <w:sz w:val="16"/>
                <w:szCs w:val="18"/>
              </w:rPr>
              <w:t>序号</w:t>
            </w:r>
          </w:p>
        </w:tc>
        <w:tc>
          <w:tcPr>
            <w:tcW w:w="2120" w:type="dxa"/>
            <w:vAlign w:val="center"/>
          </w:tcPr>
          <w:p w14:paraId="3C5F9180" w14:textId="77777777" w:rsidR="00C34942" w:rsidRPr="0048714D" w:rsidRDefault="00C34942" w:rsidP="006214CB">
            <w:pPr>
              <w:ind w:firstLine="321"/>
              <w:rPr>
                <w:rFonts w:cs="Arial"/>
                <w:b/>
                <w:color w:val="000000"/>
                <w:sz w:val="16"/>
                <w:szCs w:val="18"/>
              </w:rPr>
            </w:pPr>
            <w:r w:rsidRPr="0048714D">
              <w:rPr>
                <w:rFonts w:cs="Arial" w:hint="eastAsia"/>
                <w:b/>
                <w:color w:val="000000"/>
                <w:sz w:val="16"/>
                <w:szCs w:val="18"/>
              </w:rPr>
              <w:t>字段名</w:t>
            </w:r>
          </w:p>
        </w:tc>
        <w:tc>
          <w:tcPr>
            <w:tcW w:w="1282" w:type="dxa"/>
          </w:tcPr>
          <w:p w14:paraId="395DC261" w14:textId="77777777" w:rsidR="00C34942" w:rsidRPr="0048714D" w:rsidRDefault="00C34942" w:rsidP="006214CB">
            <w:pPr>
              <w:ind w:firstLine="321"/>
              <w:rPr>
                <w:rFonts w:cs="Arial"/>
                <w:b/>
                <w:color w:val="000000"/>
                <w:sz w:val="16"/>
                <w:szCs w:val="18"/>
              </w:rPr>
            </w:pPr>
            <w:r w:rsidRPr="0048714D">
              <w:rPr>
                <w:rFonts w:cs="Arial" w:hint="eastAsia"/>
                <w:b/>
                <w:color w:val="000000"/>
                <w:sz w:val="16"/>
                <w:szCs w:val="18"/>
              </w:rPr>
              <w:t>最大长度</w:t>
            </w:r>
          </w:p>
        </w:tc>
        <w:tc>
          <w:tcPr>
            <w:tcW w:w="4252" w:type="dxa"/>
            <w:vAlign w:val="center"/>
          </w:tcPr>
          <w:p w14:paraId="020E2229" w14:textId="77777777" w:rsidR="00C34942" w:rsidRPr="0048714D" w:rsidRDefault="00C34942" w:rsidP="006214CB">
            <w:pPr>
              <w:ind w:firstLine="321"/>
              <w:rPr>
                <w:rFonts w:cs="Arial"/>
                <w:b/>
                <w:color w:val="000000"/>
                <w:sz w:val="16"/>
                <w:szCs w:val="18"/>
              </w:rPr>
            </w:pPr>
            <w:r w:rsidRPr="0048714D">
              <w:rPr>
                <w:rFonts w:cs="Arial" w:hint="eastAsia"/>
                <w:b/>
                <w:color w:val="000000"/>
                <w:sz w:val="16"/>
                <w:szCs w:val="18"/>
              </w:rPr>
              <w:t>填写说明</w:t>
            </w:r>
          </w:p>
        </w:tc>
      </w:tr>
      <w:tr w:rsidR="00C34942" w:rsidRPr="0048714D" w14:paraId="51CFC929" w14:textId="77777777" w:rsidTr="006214CB">
        <w:trPr>
          <w:jc w:val="center"/>
        </w:trPr>
        <w:tc>
          <w:tcPr>
            <w:tcW w:w="988" w:type="dxa"/>
          </w:tcPr>
          <w:p w14:paraId="297DBDEF" w14:textId="77777777" w:rsidR="00C34942" w:rsidRPr="0048714D" w:rsidRDefault="00C34942" w:rsidP="006214CB">
            <w:pPr>
              <w:ind w:firstLine="320"/>
              <w:rPr>
                <w:rFonts w:cs="Arial"/>
                <w:color w:val="000000"/>
                <w:sz w:val="16"/>
                <w:szCs w:val="18"/>
              </w:rPr>
            </w:pPr>
            <w:r w:rsidRPr="0048714D">
              <w:rPr>
                <w:rFonts w:cs="Arial"/>
                <w:color w:val="000000"/>
                <w:sz w:val="16"/>
                <w:szCs w:val="18"/>
              </w:rPr>
              <w:t>1</w:t>
            </w:r>
          </w:p>
        </w:tc>
        <w:tc>
          <w:tcPr>
            <w:tcW w:w="2120" w:type="dxa"/>
            <w:vAlign w:val="bottom"/>
          </w:tcPr>
          <w:p w14:paraId="57EC4B45" w14:textId="77777777" w:rsidR="00C34942" w:rsidRPr="0048714D" w:rsidRDefault="00C34942" w:rsidP="006214CB">
            <w:pPr>
              <w:ind w:firstLine="320"/>
              <w:rPr>
                <w:rFonts w:cs="Arial"/>
                <w:color w:val="000000"/>
                <w:sz w:val="16"/>
                <w:szCs w:val="18"/>
              </w:rPr>
            </w:pPr>
            <w:r w:rsidRPr="0048714D">
              <w:rPr>
                <w:rFonts w:cs="Arial"/>
                <w:color w:val="000000"/>
                <w:sz w:val="16"/>
                <w:szCs w:val="18"/>
              </w:rPr>
              <w:t>IDD_CD</w:t>
            </w:r>
          </w:p>
        </w:tc>
        <w:tc>
          <w:tcPr>
            <w:tcW w:w="1282" w:type="dxa"/>
          </w:tcPr>
          <w:p w14:paraId="1F1080EB" w14:textId="77777777" w:rsidR="00C34942" w:rsidRPr="0048714D" w:rsidRDefault="00C34942" w:rsidP="006214CB">
            <w:pPr>
              <w:ind w:firstLine="320"/>
              <w:rPr>
                <w:rFonts w:cs="Arial"/>
                <w:color w:val="000000"/>
                <w:sz w:val="16"/>
                <w:szCs w:val="18"/>
              </w:rPr>
            </w:pPr>
            <w:r w:rsidRPr="0048714D">
              <w:rPr>
                <w:rFonts w:cs="Arial"/>
                <w:color w:val="000000"/>
                <w:sz w:val="16"/>
                <w:szCs w:val="18"/>
              </w:rPr>
              <w:t>15</w:t>
            </w:r>
          </w:p>
        </w:tc>
        <w:tc>
          <w:tcPr>
            <w:tcW w:w="4252" w:type="dxa"/>
            <w:vAlign w:val="bottom"/>
          </w:tcPr>
          <w:p w14:paraId="2AE29736" w14:textId="77777777" w:rsidR="00C34942" w:rsidRPr="0048714D" w:rsidRDefault="00C34942" w:rsidP="006214CB">
            <w:pPr>
              <w:ind w:firstLine="320"/>
              <w:rPr>
                <w:rFonts w:cs="Arial"/>
                <w:color w:val="000000"/>
                <w:sz w:val="16"/>
                <w:szCs w:val="18"/>
              </w:rPr>
            </w:pPr>
            <w:r w:rsidRPr="0048714D">
              <w:rPr>
                <w:rFonts w:cs="Arial"/>
                <w:color w:val="000000"/>
                <w:sz w:val="16"/>
                <w:szCs w:val="18"/>
              </w:rPr>
              <w:t>00381</w:t>
            </w:r>
          </w:p>
        </w:tc>
      </w:tr>
      <w:tr w:rsidR="00C34942" w:rsidRPr="0048714D" w14:paraId="4C7508E0" w14:textId="77777777" w:rsidTr="006214CB">
        <w:trPr>
          <w:jc w:val="center"/>
        </w:trPr>
        <w:tc>
          <w:tcPr>
            <w:tcW w:w="988" w:type="dxa"/>
          </w:tcPr>
          <w:p w14:paraId="2B64FBDE" w14:textId="77777777" w:rsidR="00C34942" w:rsidRPr="0048714D" w:rsidRDefault="00C34942" w:rsidP="006214CB">
            <w:pPr>
              <w:ind w:firstLine="320"/>
              <w:rPr>
                <w:rFonts w:cs="Arial"/>
                <w:color w:val="000000"/>
                <w:sz w:val="16"/>
                <w:szCs w:val="18"/>
              </w:rPr>
            </w:pPr>
            <w:r w:rsidRPr="0048714D">
              <w:rPr>
                <w:rFonts w:cs="Arial"/>
                <w:color w:val="000000"/>
                <w:sz w:val="16"/>
                <w:szCs w:val="18"/>
              </w:rPr>
              <w:t>2</w:t>
            </w:r>
          </w:p>
        </w:tc>
        <w:tc>
          <w:tcPr>
            <w:tcW w:w="2120" w:type="dxa"/>
            <w:vAlign w:val="bottom"/>
          </w:tcPr>
          <w:p w14:paraId="5C1F428C" w14:textId="77777777" w:rsidR="00C34942" w:rsidRPr="0048714D" w:rsidRDefault="00C34942" w:rsidP="006214CB">
            <w:pPr>
              <w:ind w:firstLine="320"/>
              <w:rPr>
                <w:rFonts w:cs="Arial"/>
                <w:color w:val="000000"/>
                <w:sz w:val="16"/>
                <w:szCs w:val="18"/>
              </w:rPr>
            </w:pPr>
            <w:r w:rsidRPr="0048714D">
              <w:rPr>
                <w:rFonts w:cs="Arial"/>
                <w:color w:val="000000"/>
                <w:sz w:val="16"/>
                <w:szCs w:val="18"/>
              </w:rPr>
              <w:t>cntry_chn_nm</w:t>
            </w:r>
          </w:p>
        </w:tc>
        <w:tc>
          <w:tcPr>
            <w:tcW w:w="1282" w:type="dxa"/>
          </w:tcPr>
          <w:p w14:paraId="3648D8F7" w14:textId="77777777" w:rsidR="00C34942" w:rsidRPr="0048714D" w:rsidRDefault="00C34942" w:rsidP="006214CB">
            <w:pPr>
              <w:ind w:firstLine="320"/>
              <w:rPr>
                <w:rFonts w:cs="Arial"/>
                <w:color w:val="000000"/>
                <w:sz w:val="16"/>
                <w:szCs w:val="18"/>
              </w:rPr>
            </w:pPr>
            <w:r w:rsidRPr="0048714D">
              <w:rPr>
                <w:rFonts w:cs="Arial"/>
                <w:color w:val="000000"/>
                <w:sz w:val="16"/>
                <w:szCs w:val="18"/>
              </w:rPr>
              <w:t>40</w:t>
            </w:r>
          </w:p>
        </w:tc>
        <w:tc>
          <w:tcPr>
            <w:tcW w:w="4252" w:type="dxa"/>
            <w:vAlign w:val="bottom"/>
          </w:tcPr>
          <w:p w14:paraId="6FD4A96F" w14:textId="77777777" w:rsidR="00C34942" w:rsidRPr="0048714D" w:rsidRDefault="00C34942" w:rsidP="006214CB">
            <w:pPr>
              <w:ind w:firstLine="320"/>
              <w:rPr>
                <w:rFonts w:cs="Arial"/>
                <w:color w:val="000000"/>
                <w:sz w:val="16"/>
                <w:szCs w:val="18"/>
              </w:rPr>
            </w:pPr>
            <w:r w:rsidRPr="0048714D">
              <w:rPr>
                <w:rFonts w:cs="Arial" w:hint="eastAsia"/>
                <w:color w:val="000000"/>
                <w:sz w:val="16"/>
                <w:szCs w:val="18"/>
              </w:rPr>
              <w:t>塞尔维亚</w:t>
            </w:r>
          </w:p>
        </w:tc>
      </w:tr>
      <w:tr w:rsidR="00C34942" w:rsidRPr="0048714D" w14:paraId="2662F9EF" w14:textId="77777777" w:rsidTr="006214CB">
        <w:trPr>
          <w:jc w:val="center"/>
        </w:trPr>
        <w:tc>
          <w:tcPr>
            <w:tcW w:w="988" w:type="dxa"/>
          </w:tcPr>
          <w:p w14:paraId="40E25576" w14:textId="77777777" w:rsidR="00C34942" w:rsidRPr="0048714D" w:rsidRDefault="00C34942" w:rsidP="006214CB">
            <w:pPr>
              <w:ind w:firstLine="320"/>
              <w:rPr>
                <w:rFonts w:cs="Arial"/>
                <w:color w:val="000000"/>
                <w:sz w:val="16"/>
                <w:szCs w:val="18"/>
              </w:rPr>
            </w:pPr>
            <w:r w:rsidRPr="0048714D">
              <w:rPr>
                <w:rFonts w:cs="Arial"/>
                <w:color w:val="000000"/>
                <w:sz w:val="16"/>
                <w:szCs w:val="18"/>
              </w:rPr>
              <w:t>3</w:t>
            </w:r>
          </w:p>
        </w:tc>
        <w:tc>
          <w:tcPr>
            <w:tcW w:w="2120" w:type="dxa"/>
            <w:vAlign w:val="bottom"/>
          </w:tcPr>
          <w:p w14:paraId="45F572C6" w14:textId="77777777" w:rsidR="00C34942" w:rsidRPr="0048714D" w:rsidRDefault="00C34942" w:rsidP="006214CB">
            <w:pPr>
              <w:ind w:firstLine="320"/>
              <w:rPr>
                <w:rFonts w:cs="Arial"/>
                <w:color w:val="000000"/>
                <w:sz w:val="16"/>
                <w:szCs w:val="18"/>
              </w:rPr>
            </w:pPr>
            <w:r w:rsidRPr="0048714D">
              <w:rPr>
                <w:rFonts w:cs="Arial"/>
                <w:color w:val="000000"/>
                <w:sz w:val="16"/>
                <w:szCs w:val="18"/>
              </w:rPr>
              <w:t>cntry_eng_nm</w:t>
            </w:r>
          </w:p>
        </w:tc>
        <w:tc>
          <w:tcPr>
            <w:tcW w:w="1282" w:type="dxa"/>
          </w:tcPr>
          <w:p w14:paraId="7440E6C6" w14:textId="77777777" w:rsidR="00C34942" w:rsidRPr="0048714D" w:rsidRDefault="00C34942" w:rsidP="006214CB">
            <w:pPr>
              <w:ind w:firstLine="320"/>
              <w:rPr>
                <w:rFonts w:cs="Arial"/>
                <w:color w:val="000000"/>
                <w:sz w:val="16"/>
                <w:szCs w:val="18"/>
              </w:rPr>
            </w:pPr>
            <w:r w:rsidRPr="0048714D">
              <w:rPr>
                <w:rFonts w:cs="Arial"/>
                <w:color w:val="000000"/>
                <w:sz w:val="16"/>
                <w:szCs w:val="18"/>
              </w:rPr>
              <w:t>150</w:t>
            </w:r>
          </w:p>
        </w:tc>
        <w:tc>
          <w:tcPr>
            <w:tcW w:w="4252" w:type="dxa"/>
            <w:vAlign w:val="bottom"/>
          </w:tcPr>
          <w:p w14:paraId="19CE9CD3" w14:textId="77777777" w:rsidR="00C34942" w:rsidRPr="0048714D" w:rsidRDefault="00C34942" w:rsidP="006214CB">
            <w:pPr>
              <w:ind w:firstLine="320"/>
              <w:rPr>
                <w:rFonts w:cs="Arial"/>
                <w:color w:val="000000"/>
                <w:sz w:val="16"/>
                <w:szCs w:val="18"/>
              </w:rPr>
            </w:pPr>
            <w:r w:rsidRPr="0048714D">
              <w:rPr>
                <w:rFonts w:cs="Arial"/>
                <w:color w:val="000000"/>
                <w:sz w:val="16"/>
                <w:szCs w:val="18"/>
              </w:rPr>
              <w:t>Serbia (Republic of)</w:t>
            </w:r>
          </w:p>
        </w:tc>
      </w:tr>
      <w:tr w:rsidR="00C34942" w:rsidRPr="0048714D" w14:paraId="4093A0D2" w14:textId="77777777" w:rsidTr="006214CB">
        <w:trPr>
          <w:jc w:val="center"/>
        </w:trPr>
        <w:tc>
          <w:tcPr>
            <w:tcW w:w="988" w:type="dxa"/>
          </w:tcPr>
          <w:p w14:paraId="3E1B10E7" w14:textId="77777777" w:rsidR="00C34942" w:rsidRPr="0048714D" w:rsidRDefault="00C34942" w:rsidP="006214CB">
            <w:pPr>
              <w:ind w:firstLine="320"/>
              <w:rPr>
                <w:rFonts w:cs="Arial"/>
                <w:color w:val="000000"/>
                <w:sz w:val="16"/>
                <w:szCs w:val="18"/>
              </w:rPr>
            </w:pPr>
            <w:r w:rsidRPr="0048714D">
              <w:rPr>
                <w:rFonts w:cs="Arial"/>
                <w:color w:val="000000"/>
                <w:sz w:val="16"/>
                <w:szCs w:val="18"/>
              </w:rPr>
              <w:t>4</w:t>
            </w:r>
          </w:p>
        </w:tc>
        <w:tc>
          <w:tcPr>
            <w:tcW w:w="2120" w:type="dxa"/>
            <w:vAlign w:val="bottom"/>
          </w:tcPr>
          <w:p w14:paraId="2F6447E8" w14:textId="77777777" w:rsidR="00C34942" w:rsidRPr="0048714D" w:rsidRDefault="00C34942" w:rsidP="006214CB">
            <w:pPr>
              <w:ind w:firstLine="320"/>
              <w:rPr>
                <w:rFonts w:cs="Arial"/>
                <w:color w:val="000000"/>
                <w:sz w:val="16"/>
                <w:szCs w:val="18"/>
              </w:rPr>
            </w:pPr>
            <w:r w:rsidRPr="0048714D">
              <w:rPr>
                <w:rFonts w:cs="Arial"/>
                <w:color w:val="000000"/>
                <w:sz w:val="16"/>
                <w:szCs w:val="18"/>
              </w:rPr>
              <w:t>country_code</w:t>
            </w:r>
          </w:p>
        </w:tc>
        <w:tc>
          <w:tcPr>
            <w:tcW w:w="1282" w:type="dxa"/>
          </w:tcPr>
          <w:p w14:paraId="35276EE4" w14:textId="77777777" w:rsidR="00C34942" w:rsidRPr="0048714D" w:rsidRDefault="00C34942" w:rsidP="006214CB">
            <w:pPr>
              <w:ind w:firstLine="320"/>
              <w:rPr>
                <w:rFonts w:cs="Arial"/>
                <w:color w:val="000000"/>
                <w:sz w:val="16"/>
                <w:szCs w:val="18"/>
              </w:rPr>
            </w:pPr>
            <w:r w:rsidRPr="0048714D">
              <w:rPr>
                <w:rFonts w:cs="Arial"/>
                <w:color w:val="000000"/>
                <w:sz w:val="16"/>
                <w:szCs w:val="18"/>
              </w:rPr>
              <w:t>3</w:t>
            </w:r>
          </w:p>
        </w:tc>
        <w:tc>
          <w:tcPr>
            <w:tcW w:w="4252" w:type="dxa"/>
            <w:vAlign w:val="bottom"/>
          </w:tcPr>
          <w:p w14:paraId="5EB0D2CB" w14:textId="77777777" w:rsidR="00C34942" w:rsidRPr="0048714D" w:rsidRDefault="00C34942" w:rsidP="006214CB">
            <w:pPr>
              <w:ind w:firstLine="320"/>
              <w:rPr>
                <w:rFonts w:cs="Arial"/>
                <w:color w:val="000000"/>
                <w:sz w:val="16"/>
                <w:szCs w:val="18"/>
              </w:rPr>
            </w:pPr>
            <w:r w:rsidRPr="0048714D">
              <w:rPr>
                <w:rFonts w:cs="Arial"/>
                <w:color w:val="000000"/>
                <w:sz w:val="16"/>
                <w:szCs w:val="18"/>
              </w:rPr>
              <w:t>SCG</w:t>
            </w:r>
          </w:p>
        </w:tc>
      </w:tr>
      <w:tr w:rsidR="00C34942" w:rsidRPr="0048714D" w14:paraId="17C4E1B3" w14:textId="77777777" w:rsidTr="006214CB">
        <w:trPr>
          <w:jc w:val="center"/>
        </w:trPr>
        <w:tc>
          <w:tcPr>
            <w:tcW w:w="988" w:type="dxa"/>
          </w:tcPr>
          <w:p w14:paraId="7A8D616A" w14:textId="77777777" w:rsidR="00C34942" w:rsidRPr="0048714D" w:rsidRDefault="00C34942" w:rsidP="006214CB">
            <w:pPr>
              <w:ind w:firstLine="320"/>
              <w:rPr>
                <w:rFonts w:cs="Arial"/>
                <w:color w:val="000000"/>
                <w:sz w:val="16"/>
                <w:szCs w:val="18"/>
              </w:rPr>
            </w:pPr>
            <w:r w:rsidRPr="0048714D">
              <w:rPr>
                <w:rFonts w:cs="Arial"/>
                <w:color w:val="000000"/>
                <w:sz w:val="16"/>
                <w:szCs w:val="18"/>
              </w:rPr>
              <w:t>5</w:t>
            </w:r>
          </w:p>
        </w:tc>
        <w:tc>
          <w:tcPr>
            <w:tcW w:w="2120" w:type="dxa"/>
            <w:vAlign w:val="bottom"/>
          </w:tcPr>
          <w:p w14:paraId="1CDF2A81" w14:textId="77777777" w:rsidR="00C34942" w:rsidRPr="0048714D" w:rsidRDefault="00C34942" w:rsidP="006214CB">
            <w:pPr>
              <w:ind w:firstLine="320"/>
              <w:rPr>
                <w:rFonts w:cs="Arial"/>
                <w:color w:val="000000"/>
                <w:sz w:val="16"/>
                <w:szCs w:val="18"/>
              </w:rPr>
            </w:pPr>
            <w:r w:rsidRPr="0048714D">
              <w:rPr>
                <w:rFonts w:cs="Arial"/>
                <w:color w:val="000000"/>
                <w:sz w:val="16"/>
                <w:szCs w:val="18"/>
              </w:rPr>
              <w:t>EFFC_TM</w:t>
            </w:r>
          </w:p>
        </w:tc>
        <w:tc>
          <w:tcPr>
            <w:tcW w:w="1282" w:type="dxa"/>
          </w:tcPr>
          <w:p w14:paraId="386E483E" w14:textId="77777777" w:rsidR="00C34942" w:rsidRPr="0048714D" w:rsidRDefault="00C34942" w:rsidP="006214CB">
            <w:pPr>
              <w:ind w:firstLine="320"/>
              <w:rPr>
                <w:rFonts w:cs="Arial"/>
                <w:color w:val="000000"/>
                <w:sz w:val="16"/>
                <w:szCs w:val="18"/>
              </w:rPr>
            </w:pPr>
            <w:r w:rsidRPr="0048714D">
              <w:rPr>
                <w:rFonts w:cs="Arial"/>
                <w:color w:val="000000"/>
                <w:sz w:val="16"/>
                <w:szCs w:val="18"/>
              </w:rPr>
              <w:t>19</w:t>
            </w:r>
          </w:p>
        </w:tc>
        <w:tc>
          <w:tcPr>
            <w:tcW w:w="4252" w:type="dxa"/>
            <w:vAlign w:val="bottom"/>
          </w:tcPr>
          <w:p w14:paraId="2B84913F" w14:textId="77777777" w:rsidR="00C34942" w:rsidRPr="0048714D" w:rsidRDefault="00C34942" w:rsidP="006214CB">
            <w:pPr>
              <w:ind w:firstLine="320"/>
              <w:rPr>
                <w:rFonts w:cs="Arial"/>
                <w:color w:val="000000"/>
                <w:sz w:val="16"/>
                <w:szCs w:val="18"/>
              </w:rPr>
            </w:pPr>
            <w:r w:rsidRPr="0048714D">
              <w:rPr>
                <w:rFonts w:cs="Arial"/>
                <w:color w:val="000000"/>
                <w:sz w:val="16"/>
                <w:szCs w:val="18"/>
              </w:rPr>
              <w:t>2006-06-01 00:00:00</w:t>
            </w:r>
          </w:p>
        </w:tc>
      </w:tr>
      <w:tr w:rsidR="00C34942" w:rsidRPr="0048714D" w14:paraId="1C6FFC48" w14:textId="77777777" w:rsidTr="006214CB">
        <w:trPr>
          <w:jc w:val="center"/>
        </w:trPr>
        <w:tc>
          <w:tcPr>
            <w:tcW w:w="988" w:type="dxa"/>
          </w:tcPr>
          <w:p w14:paraId="77135243" w14:textId="77777777" w:rsidR="00C34942" w:rsidRPr="0048714D" w:rsidRDefault="00C34942" w:rsidP="006214CB">
            <w:pPr>
              <w:ind w:firstLine="320"/>
              <w:rPr>
                <w:rFonts w:cs="Arial"/>
                <w:color w:val="000000"/>
                <w:sz w:val="16"/>
                <w:szCs w:val="18"/>
              </w:rPr>
            </w:pPr>
            <w:r w:rsidRPr="0048714D">
              <w:rPr>
                <w:rFonts w:cs="Arial"/>
                <w:color w:val="000000"/>
                <w:sz w:val="16"/>
                <w:szCs w:val="18"/>
              </w:rPr>
              <w:t>6</w:t>
            </w:r>
          </w:p>
        </w:tc>
        <w:tc>
          <w:tcPr>
            <w:tcW w:w="2120" w:type="dxa"/>
            <w:vAlign w:val="bottom"/>
          </w:tcPr>
          <w:p w14:paraId="3B47C40F" w14:textId="77777777" w:rsidR="00C34942" w:rsidRPr="0048714D" w:rsidRDefault="00C34942" w:rsidP="006214CB">
            <w:pPr>
              <w:ind w:firstLine="320"/>
              <w:rPr>
                <w:rFonts w:cs="Arial"/>
                <w:color w:val="000000"/>
                <w:sz w:val="16"/>
                <w:szCs w:val="18"/>
              </w:rPr>
            </w:pPr>
            <w:r w:rsidRPr="0048714D">
              <w:rPr>
                <w:rFonts w:cs="Arial"/>
                <w:color w:val="000000"/>
                <w:sz w:val="16"/>
                <w:szCs w:val="18"/>
              </w:rPr>
              <w:t>EXPIRED_TM</w:t>
            </w:r>
          </w:p>
        </w:tc>
        <w:tc>
          <w:tcPr>
            <w:tcW w:w="1282" w:type="dxa"/>
          </w:tcPr>
          <w:p w14:paraId="4B3946B2" w14:textId="77777777" w:rsidR="00C34942" w:rsidRPr="0048714D" w:rsidRDefault="00C34942" w:rsidP="006214CB">
            <w:pPr>
              <w:ind w:firstLine="320"/>
              <w:rPr>
                <w:rFonts w:cs="Arial"/>
                <w:color w:val="000000"/>
                <w:sz w:val="16"/>
                <w:szCs w:val="18"/>
              </w:rPr>
            </w:pPr>
            <w:r w:rsidRPr="0048714D">
              <w:rPr>
                <w:rFonts w:cs="Arial"/>
                <w:color w:val="000000"/>
                <w:sz w:val="16"/>
                <w:szCs w:val="18"/>
              </w:rPr>
              <w:t>19</w:t>
            </w:r>
          </w:p>
        </w:tc>
        <w:tc>
          <w:tcPr>
            <w:tcW w:w="4252" w:type="dxa"/>
            <w:vAlign w:val="bottom"/>
          </w:tcPr>
          <w:p w14:paraId="67E37798" w14:textId="77777777" w:rsidR="00C34942" w:rsidRPr="0048714D" w:rsidRDefault="00C34942" w:rsidP="006214CB">
            <w:pPr>
              <w:ind w:firstLine="320"/>
              <w:rPr>
                <w:rFonts w:cs="Arial"/>
                <w:color w:val="000000"/>
                <w:sz w:val="16"/>
                <w:szCs w:val="18"/>
              </w:rPr>
            </w:pPr>
            <w:r w:rsidRPr="0048714D">
              <w:rPr>
                <w:rFonts w:cs="Arial"/>
                <w:color w:val="000000"/>
                <w:sz w:val="16"/>
                <w:szCs w:val="18"/>
              </w:rPr>
              <w:t>2100-01-01 00:00:00</w:t>
            </w:r>
          </w:p>
        </w:tc>
      </w:tr>
    </w:tbl>
    <w:p w14:paraId="0F2E0584" w14:textId="77777777" w:rsidR="00C34942" w:rsidRPr="0048714D" w:rsidRDefault="00C34942" w:rsidP="00C34942">
      <w:pPr>
        <w:ind w:firstLine="480"/>
        <w:rPr>
          <w:color w:val="FF0000"/>
        </w:rPr>
      </w:pPr>
      <w:r w:rsidRPr="0048714D">
        <w:rPr>
          <w:rFonts w:hint="eastAsia"/>
          <w:color w:val="FF0000"/>
        </w:rPr>
        <w:t>主键：</w:t>
      </w:r>
      <w:r w:rsidRPr="0048714D">
        <w:rPr>
          <w:color w:val="FF0000"/>
        </w:rPr>
        <w:t>idd_cd + effc_tm</w:t>
      </w:r>
    </w:p>
    <w:p w14:paraId="760A9F2F" w14:textId="7AFF220F" w:rsidR="003746D6" w:rsidRPr="0048714D" w:rsidRDefault="003746D6" w:rsidP="003746D6">
      <w:pPr>
        <w:ind w:firstLine="480"/>
        <w:rPr>
          <w:rFonts w:ascii="宋体" w:hAnsi="宋体"/>
          <w:b/>
        </w:rPr>
      </w:pPr>
      <w:r w:rsidRPr="0048714D">
        <w:t>6</w:t>
      </w:r>
      <w:r w:rsidRPr="0048714D">
        <w:rPr>
          <w:rFonts w:hint="eastAsia"/>
        </w:rPr>
        <w:t>、</w:t>
      </w:r>
      <w:r w:rsidRPr="0048714D">
        <w:rPr>
          <w:rFonts w:ascii="宋体" w:hAnsi="宋体" w:hint="eastAsia"/>
          <w:b/>
        </w:rPr>
        <w:t>国内号段前缀配置表（</w:t>
      </w:r>
      <w:r w:rsidRPr="0048714D">
        <w:rPr>
          <w:rFonts w:ascii="宋体" w:hAnsi="宋体"/>
          <w:b/>
        </w:rPr>
        <w:t>DOM_</w:t>
      </w:r>
      <w:r w:rsidRPr="0048714D">
        <w:t xml:space="preserve"> </w:t>
      </w:r>
      <w:r w:rsidRPr="0048714D">
        <w:rPr>
          <w:rFonts w:ascii="宋体" w:hAnsi="宋体"/>
          <w:b/>
        </w:rPr>
        <w:t>NUM_PREFIX_</w:t>
      </w:r>
      <w:r w:rsidRPr="0048714D">
        <w:rPr>
          <w:rFonts w:ascii="宋体" w:hAnsi="宋体"/>
          <w:b/>
          <w:i/>
        </w:rPr>
        <w:t>YYYYMMDD</w:t>
      </w:r>
      <w:r w:rsidRPr="0048714D">
        <w:rPr>
          <w:rFonts w:ascii="宋体" w:hAnsi="宋体"/>
          <w:b/>
        </w:rPr>
        <w:t>.txt</w:t>
      </w:r>
      <w:r w:rsidRPr="0048714D">
        <w:rPr>
          <w:rFonts w:ascii="宋体" w:hAnsi="宋体" w:hint="eastAsia"/>
          <w:b/>
        </w:rPr>
        <w:t>）</w:t>
      </w:r>
    </w:p>
    <w:tbl>
      <w:tblPr>
        <w:tblStyle w:val="11"/>
        <w:tblW w:w="8642" w:type="dxa"/>
        <w:jc w:val="center"/>
        <w:tblLook w:val="01E0" w:firstRow="1" w:lastRow="1" w:firstColumn="1" w:lastColumn="1" w:noHBand="0" w:noVBand="0"/>
      </w:tblPr>
      <w:tblGrid>
        <w:gridCol w:w="705"/>
        <w:gridCol w:w="1443"/>
        <w:gridCol w:w="989"/>
        <w:gridCol w:w="1272"/>
        <w:gridCol w:w="4233"/>
      </w:tblGrid>
      <w:tr w:rsidR="003746D6" w:rsidRPr="0048714D" w14:paraId="74D5BFFE" w14:textId="77777777" w:rsidTr="003746D6">
        <w:trPr>
          <w:jc w:val="center"/>
        </w:trPr>
        <w:tc>
          <w:tcPr>
            <w:tcW w:w="708" w:type="dxa"/>
            <w:vAlign w:val="center"/>
          </w:tcPr>
          <w:p w14:paraId="1089BCBF" w14:textId="77777777" w:rsidR="003746D6" w:rsidRPr="0048714D" w:rsidRDefault="003746D6" w:rsidP="003746D6">
            <w:pPr>
              <w:widowControl/>
              <w:spacing w:before="156"/>
              <w:ind w:firstLineChars="0" w:firstLine="0"/>
              <w:jc w:val="center"/>
              <w:rPr>
                <w:rFonts w:ascii="宋体" w:hAnsi="宋体"/>
                <w:b/>
                <w:caps/>
                <w:kern w:val="0"/>
                <w:sz w:val="16"/>
                <w:szCs w:val="16"/>
                <w:lang w:eastAsia="en-US"/>
              </w:rPr>
            </w:pPr>
            <w:r w:rsidRPr="0048714D">
              <w:rPr>
                <w:rFonts w:ascii="宋体" w:hAnsi="宋体" w:hint="eastAsia"/>
                <w:b/>
                <w:caps/>
                <w:kern w:val="0"/>
                <w:sz w:val="16"/>
                <w:szCs w:val="16"/>
                <w:lang w:eastAsia="en-US"/>
              </w:rPr>
              <w:t>序号</w:t>
            </w:r>
          </w:p>
        </w:tc>
        <w:tc>
          <w:tcPr>
            <w:tcW w:w="1414" w:type="dxa"/>
            <w:vAlign w:val="center"/>
          </w:tcPr>
          <w:p w14:paraId="0F1AA9CE" w14:textId="77777777" w:rsidR="003746D6" w:rsidRPr="0048714D" w:rsidRDefault="003746D6" w:rsidP="003746D6">
            <w:pPr>
              <w:widowControl/>
              <w:spacing w:before="156"/>
              <w:ind w:firstLineChars="0" w:firstLine="0"/>
              <w:jc w:val="center"/>
              <w:rPr>
                <w:rFonts w:ascii="Arial" w:hAnsi="宋体" w:cs="Arial"/>
                <w:b/>
                <w:caps/>
                <w:kern w:val="0"/>
                <w:sz w:val="16"/>
                <w:szCs w:val="16"/>
                <w:lang w:eastAsia="en-US"/>
              </w:rPr>
            </w:pPr>
            <w:r w:rsidRPr="0048714D">
              <w:rPr>
                <w:rFonts w:ascii="Arial" w:hAnsi="宋体" w:cs="Arial"/>
                <w:b/>
                <w:caps/>
                <w:kern w:val="0"/>
                <w:sz w:val="16"/>
                <w:szCs w:val="16"/>
                <w:lang w:eastAsia="en-US"/>
              </w:rPr>
              <w:t>字段名</w:t>
            </w:r>
          </w:p>
        </w:tc>
        <w:tc>
          <w:tcPr>
            <w:tcW w:w="992" w:type="dxa"/>
          </w:tcPr>
          <w:p w14:paraId="0CF10314" w14:textId="77777777" w:rsidR="003746D6" w:rsidRPr="0048714D" w:rsidRDefault="003746D6" w:rsidP="003746D6">
            <w:pPr>
              <w:widowControl/>
              <w:spacing w:before="156"/>
              <w:ind w:firstLineChars="0" w:firstLine="0"/>
              <w:jc w:val="center"/>
              <w:rPr>
                <w:rFonts w:ascii="宋体" w:hAnsi="宋体"/>
                <w:b/>
                <w:caps/>
                <w:kern w:val="0"/>
                <w:sz w:val="16"/>
                <w:szCs w:val="16"/>
              </w:rPr>
            </w:pPr>
            <w:r w:rsidRPr="0048714D">
              <w:rPr>
                <w:rFonts w:ascii="宋体" w:hAnsi="宋体" w:hint="eastAsia"/>
                <w:b/>
                <w:caps/>
                <w:kern w:val="0"/>
                <w:sz w:val="16"/>
                <w:szCs w:val="16"/>
              </w:rPr>
              <w:t>最大长度</w:t>
            </w:r>
          </w:p>
        </w:tc>
        <w:tc>
          <w:tcPr>
            <w:tcW w:w="1276" w:type="dxa"/>
            <w:vAlign w:val="center"/>
          </w:tcPr>
          <w:p w14:paraId="150FD56F" w14:textId="77777777" w:rsidR="003746D6" w:rsidRPr="0048714D" w:rsidRDefault="003746D6" w:rsidP="003746D6">
            <w:pPr>
              <w:widowControl/>
              <w:spacing w:before="156"/>
              <w:ind w:firstLineChars="0" w:firstLine="0"/>
              <w:jc w:val="center"/>
              <w:rPr>
                <w:rFonts w:ascii="宋体" w:hAnsi="宋体"/>
                <w:b/>
                <w:caps/>
                <w:kern w:val="0"/>
                <w:sz w:val="16"/>
                <w:szCs w:val="16"/>
                <w:lang w:eastAsia="en-US"/>
              </w:rPr>
            </w:pPr>
            <w:r w:rsidRPr="0048714D">
              <w:rPr>
                <w:rFonts w:ascii="宋体" w:hAnsi="宋体" w:hint="eastAsia"/>
                <w:b/>
                <w:caps/>
                <w:kern w:val="0"/>
                <w:sz w:val="16"/>
                <w:szCs w:val="16"/>
                <w:lang w:eastAsia="en-US"/>
              </w:rPr>
              <w:t>含义</w:t>
            </w:r>
          </w:p>
        </w:tc>
        <w:tc>
          <w:tcPr>
            <w:tcW w:w="4252" w:type="dxa"/>
            <w:vAlign w:val="center"/>
          </w:tcPr>
          <w:p w14:paraId="1B7BBB86" w14:textId="77777777" w:rsidR="003746D6" w:rsidRPr="0048714D" w:rsidRDefault="003746D6" w:rsidP="003746D6">
            <w:pPr>
              <w:widowControl/>
              <w:spacing w:before="156"/>
              <w:ind w:firstLineChars="0" w:firstLine="0"/>
              <w:jc w:val="center"/>
              <w:rPr>
                <w:rFonts w:ascii="宋体" w:hAnsi="宋体"/>
                <w:b/>
                <w:caps/>
                <w:kern w:val="0"/>
                <w:sz w:val="16"/>
                <w:szCs w:val="16"/>
                <w:lang w:eastAsia="en-US"/>
              </w:rPr>
            </w:pPr>
            <w:r w:rsidRPr="0048714D">
              <w:rPr>
                <w:rFonts w:ascii="宋体" w:hAnsi="宋体" w:hint="eastAsia"/>
                <w:b/>
                <w:caps/>
                <w:kern w:val="0"/>
                <w:sz w:val="16"/>
                <w:szCs w:val="16"/>
                <w:lang w:eastAsia="en-US"/>
              </w:rPr>
              <w:t>填写说明</w:t>
            </w:r>
          </w:p>
        </w:tc>
      </w:tr>
      <w:tr w:rsidR="003746D6" w:rsidRPr="0048714D" w14:paraId="7CDDDD3F" w14:textId="77777777" w:rsidTr="003746D6">
        <w:trPr>
          <w:jc w:val="center"/>
        </w:trPr>
        <w:tc>
          <w:tcPr>
            <w:tcW w:w="708" w:type="dxa"/>
          </w:tcPr>
          <w:p w14:paraId="47337BF1" w14:textId="77777777"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lastRenderedPageBreak/>
              <w:t>1</w:t>
            </w:r>
          </w:p>
        </w:tc>
        <w:tc>
          <w:tcPr>
            <w:tcW w:w="1414" w:type="dxa"/>
            <w:vAlign w:val="bottom"/>
          </w:tcPr>
          <w:p w14:paraId="1D26B261" w14:textId="32C4A973"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NUM_PREFIX</w:t>
            </w:r>
          </w:p>
        </w:tc>
        <w:tc>
          <w:tcPr>
            <w:tcW w:w="992" w:type="dxa"/>
          </w:tcPr>
          <w:p w14:paraId="7096074E" w14:textId="07636167"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4</w:t>
            </w:r>
          </w:p>
        </w:tc>
        <w:tc>
          <w:tcPr>
            <w:tcW w:w="1276" w:type="dxa"/>
            <w:vAlign w:val="bottom"/>
          </w:tcPr>
          <w:p w14:paraId="46A333E5" w14:textId="23F5F6D7" w:rsidR="003746D6" w:rsidRPr="0048714D" w:rsidRDefault="003746D6">
            <w:pPr>
              <w:widowControl/>
              <w:ind w:firstLineChars="0" w:firstLine="0"/>
              <w:jc w:val="left"/>
              <w:rPr>
                <w:rFonts w:ascii="Arial" w:hAnsi="Arial" w:cs="Arial"/>
                <w:kern w:val="0"/>
                <w:sz w:val="16"/>
                <w:szCs w:val="16"/>
              </w:rPr>
            </w:pPr>
            <w:r w:rsidRPr="0048714D">
              <w:rPr>
                <w:rFonts w:ascii="Arial" w:hAnsi="Arial" w:cs="Arial" w:hint="eastAsia"/>
                <w:kern w:val="0"/>
                <w:sz w:val="16"/>
                <w:szCs w:val="16"/>
              </w:rPr>
              <w:t>号段前缀</w:t>
            </w:r>
            <w:r w:rsidRPr="0048714D">
              <w:rPr>
                <w:rFonts w:ascii="Arial" w:hAnsi="Arial" w:cs="Arial"/>
                <w:kern w:val="0"/>
                <w:sz w:val="16"/>
                <w:szCs w:val="16"/>
              </w:rPr>
              <w:t xml:space="preserve">  </w:t>
            </w:r>
          </w:p>
        </w:tc>
        <w:tc>
          <w:tcPr>
            <w:tcW w:w="4252" w:type="dxa"/>
            <w:vAlign w:val="bottom"/>
          </w:tcPr>
          <w:p w14:paraId="7E0ABC11" w14:textId="393F92CB" w:rsidR="003746D6" w:rsidRPr="0048714D" w:rsidRDefault="003746D6" w:rsidP="003746D6">
            <w:pPr>
              <w:widowControl/>
              <w:ind w:firstLineChars="0" w:firstLine="0"/>
              <w:jc w:val="left"/>
              <w:rPr>
                <w:rFonts w:ascii="Arial" w:hAnsi="Arial" w:cs="Arial"/>
                <w:kern w:val="0"/>
                <w:sz w:val="16"/>
                <w:szCs w:val="16"/>
              </w:rPr>
            </w:pPr>
            <w:r w:rsidRPr="0048714D">
              <w:rPr>
                <w:rFonts w:ascii="Arial" w:hAnsi="Arial" w:cs="Arial" w:hint="eastAsia"/>
                <w:kern w:val="0"/>
                <w:sz w:val="16"/>
                <w:szCs w:val="16"/>
              </w:rPr>
              <w:t>前缀可以支持</w:t>
            </w:r>
            <w:r w:rsidRPr="0048714D">
              <w:rPr>
                <w:rFonts w:ascii="Arial" w:hAnsi="Arial" w:cs="Arial"/>
                <w:kern w:val="0"/>
                <w:sz w:val="16"/>
                <w:szCs w:val="16"/>
              </w:rPr>
              <w:t>3</w:t>
            </w:r>
            <w:r w:rsidRPr="0048714D">
              <w:rPr>
                <w:rFonts w:ascii="Arial" w:hAnsi="Arial" w:cs="Arial" w:hint="eastAsia"/>
                <w:kern w:val="0"/>
                <w:sz w:val="16"/>
                <w:szCs w:val="16"/>
              </w:rPr>
              <w:t>位或</w:t>
            </w:r>
            <w:r w:rsidRPr="0048714D">
              <w:rPr>
                <w:rFonts w:ascii="Arial" w:hAnsi="Arial" w:cs="Arial"/>
                <w:kern w:val="0"/>
                <w:sz w:val="16"/>
                <w:szCs w:val="16"/>
              </w:rPr>
              <w:t>4</w:t>
            </w:r>
            <w:r w:rsidRPr="0048714D">
              <w:rPr>
                <w:rFonts w:ascii="Arial" w:hAnsi="Arial" w:cs="Arial" w:hint="eastAsia"/>
                <w:kern w:val="0"/>
                <w:sz w:val="16"/>
                <w:szCs w:val="16"/>
              </w:rPr>
              <w:t>位，不包括短号码。</w:t>
            </w:r>
          </w:p>
        </w:tc>
      </w:tr>
      <w:tr w:rsidR="003746D6" w:rsidRPr="0048714D" w14:paraId="77236EE8" w14:textId="77777777" w:rsidTr="003746D6">
        <w:trPr>
          <w:jc w:val="center"/>
        </w:trPr>
        <w:tc>
          <w:tcPr>
            <w:tcW w:w="708" w:type="dxa"/>
          </w:tcPr>
          <w:p w14:paraId="667DAA80" w14:textId="77777777"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2</w:t>
            </w:r>
          </w:p>
        </w:tc>
        <w:tc>
          <w:tcPr>
            <w:tcW w:w="1414" w:type="dxa"/>
            <w:vAlign w:val="bottom"/>
          </w:tcPr>
          <w:p w14:paraId="7E02F100" w14:textId="6EB582EA"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CARRIER_TYPE</w:t>
            </w:r>
          </w:p>
        </w:tc>
        <w:tc>
          <w:tcPr>
            <w:tcW w:w="992" w:type="dxa"/>
          </w:tcPr>
          <w:p w14:paraId="51E47A8B" w14:textId="2C93404E"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2</w:t>
            </w:r>
          </w:p>
        </w:tc>
        <w:tc>
          <w:tcPr>
            <w:tcW w:w="1276" w:type="dxa"/>
            <w:vAlign w:val="bottom"/>
          </w:tcPr>
          <w:p w14:paraId="453E15EA" w14:textId="465DF03B"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hint="eastAsia"/>
                <w:kern w:val="0"/>
                <w:sz w:val="16"/>
                <w:szCs w:val="16"/>
                <w:lang w:eastAsia="en-US"/>
              </w:rPr>
              <w:t>运营商类型</w:t>
            </w:r>
          </w:p>
        </w:tc>
        <w:tc>
          <w:tcPr>
            <w:tcW w:w="4252" w:type="dxa"/>
            <w:vAlign w:val="bottom"/>
          </w:tcPr>
          <w:p w14:paraId="11D47DDE" w14:textId="77777777" w:rsidR="003746D6" w:rsidRPr="0048714D" w:rsidRDefault="003746D6" w:rsidP="003746D6">
            <w:pPr>
              <w:widowControl/>
              <w:ind w:firstLineChars="0" w:firstLine="0"/>
              <w:jc w:val="left"/>
              <w:rPr>
                <w:rFonts w:ascii="Arial" w:hAnsi="Arial" w:cs="Arial"/>
                <w:kern w:val="0"/>
                <w:sz w:val="16"/>
                <w:szCs w:val="16"/>
              </w:rPr>
            </w:pPr>
            <w:r w:rsidRPr="0048714D">
              <w:rPr>
                <w:rFonts w:ascii="Arial" w:hAnsi="Arial" w:cs="Arial"/>
                <w:kern w:val="0"/>
                <w:sz w:val="16"/>
                <w:szCs w:val="16"/>
              </w:rPr>
              <w:t>0</w:t>
            </w:r>
            <w:r w:rsidRPr="0048714D">
              <w:rPr>
                <w:rFonts w:ascii="Arial" w:hAnsi="Arial" w:cs="Arial" w:hint="eastAsia"/>
                <w:kern w:val="0"/>
                <w:sz w:val="16"/>
                <w:szCs w:val="16"/>
              </w:rPr>
              <w:t>：未知</w:t>
            </w:r>
          </w:p>
          <w:p w14:paraId="1FED7788" w14:textId="77777777" w:rsidR="003746D6" w:rsidRPr="0048714D" w:rsidRDefault="003746D6" w:rsidP="003746D6">
            <w:pPr>
              <w:widowControl/>
              <w:ind w:firstLineChars="0" w:firstLine="0"/>
              <w:jc w:val="left"/>
              <w:rPr>
                <w:rFonts w:ascii="Arial" w:hAnsi="Arial" w:cs="Arial"/>
                <w:kern w:val="0"/>
                <w:sz w:val="16"/>
                <w:szCs w:val="16"/>
              </w:rPr>
            </w:pPr>
            <w:r w:rsidRPr="0048714D">
              <w:rPr>
                <w:rFonts w:ascii="Arial" w:hAnsi="Arial" w:cs="Arial"/>
                <w:kern w:val="0"/>
                <w:sz w:val="16"/>
                <w:szCs w:val="16"/>
              </w:rPr>
              <w:t>1</w:t>
            </w:r>
            <w:r w:rsidRPr="0048714D">
              <w:rPr>
                <w:rFonts w:ascii="Arial" w:hAnsi="Arial" w:cs="Arial" w:hint="eastAsia"/>
                <w:kern w:val="0"/>
                <w:sz w:val="16"/>
                <w:szCs w:val="16"/>
              </w:rPr>
              <w:t>：中国移动</w:t>
            </w:r>
          </w:p>
          <w:p w14:paraId="740F53A0" w14:textId="77777777" w:rsidR="003746D6" w:rsidRPr="0048714D" w:rsidRDefault="003746D6" w:rsidP="003746D6">
            <w:pPr>
              <w:widowControl/>
              <w:ind w:firstLineChars="0" w:firstLine="0"/>
              <w:jc w:val="left"/>
              <w:rPr>
                <w:rFonts w:ascii="Arial" w:hAnsi="Arial" w:cs="Arial"/>
                <w:kern w:val="0"/>
                <w:sz w:val="16"/>
                <w:szCs w:val="16"/>
              </w:rPr>
            </w:pPr>
            <w:r w:rsidRPr="0048714D">
              <w:rPr>
                <w:rFonts w:ascii="Arial" w:hAnsi="Arial" w:cs="Arial"/>
                <w:kern w:val="0"/>
                <w:sz w:val="16"/>
                <w:szCs w:val="16"/>
              </w:rPr>
              <w:t>2</w:t>
            </w:r>
            <w:r w:rsidRPr="0048714D">
              <w:rPr>
                <w:rFonts w:ascii="Arial" w:hAnsi="Arial" w:cs="Arial" w:hint="eastAsia"/>
                <w:kern w:val="0"/>
                <w:sz w:val="16"/>
                <w:szCs w:val="16"/>
              </w:rPr>
              <w:t>：中国电信</w:t>
            </w:r>
          </w:p>
          <w:p w14:paraId="0B081C50" w14:textId="77777777" w:rsidR="003746D6" w:rsidRPr="0048714D" w:rsidRDefault="003746D6" w:rsidP="003746D6">
            <w:pPr>
              <w:widowControl/>
              <w:ind w:firstLineChars="0" w:firstLine="0"/>
              <w:jc w:val="left"/>
              <w:rPr>
                <w:rFonts w:ascii="Arial" w:hAnsi="Arial" w:cs="Arial"/>
                <w:kern w:val="0"/>
                <w:sz w:val="16"/>
                <w:szCs w:val="16"/>
              </w:rPr>
            </w:pPr>
            <w:r w:rsidRPr="0048714D">
              <w:rPr>
                <w:rFonts w:ascii="Arial" w:hAnsi="Arial" w:cs="Arial"/>
                <w:kern w:val="0"/>
                <w:sz w:val="16"/>
                <w:szCs w:val="16"/>
              </w:rPr>
              <w:t>3</w:t>
            </w:r>
            <w:r w:rsidRPr="0048714D">
              <w:rPr>
                <w:rFonts w:ascii="Arial" w:hAnsi="Arial" w:cs="Arial" w:hint="eastAsia"/>
                <w:kern w:val="0"/>
                <w:sz w:val="16"/>
                <w:szCs w:val="16"/>
              </w:rPr>
              <w:t>：中国网通</w:t>
            </w:r>
          </w:p>
          <w:p w14:paraId="5132CDDA" w14:textId="77777777" w:rsidR="003746D6" w:rsidRPr="0048714D" w:rsidRDefault="003746D6" w:rsidP="003746D6">
            <w:pPr>
              <w:widowControl/>
              <w:ind w:firstLineChars="0" w:firstLine="0"/>
              <w:jc w:val="left"/>
              <w:rPr>
                <w:rFonts w:ascii="Arial" w:hAnsi="Arial" w:cs="Arial"/>
                <w:kern w:val="0"/>
                <w:sz w:val="16"/>
                <w:szCs w:val="16"/>
              </w:rPr>
            </w:pPr>
            <w:r w:rsidRPr="0048714D">
              <w:rPr>
                <w:rFonts w:ascii="Arial" w:hAnsi="Arial" w:cs="Arial"/>
                <w:kern w:val="0"/>
                <w:sz w:val="16"/>
                <w:szCs w:val="16"/>
              </w:rPr>
              <w:t>4</w:t>
            </w:r>
            <w:r w:rsidRPr="0048714D">
              <w:rPr>
                <w:rFonts w:ascii="Arial" w:hAnsi="Arial" w:cs="Arial" w:hint="eastAsia"/>
                <w:kern w:val="0"/>
                <w:sz w:val="16"/>
                <w:szCs w:val="16"/>
              </w:rPr>
              <w:t>：中国联通</w:t>
            </w:r>
          </w:p>
          <w:p w14:paraId="79DB8FAA" w14:textId="25100528" w:rsidR="003746D6" w:rsidRPr="0048714D" w:rsidRDefault="003746D6" w:rsidP="003746D6">
            <w:pPr>
              <w:widowControl/>
              <w:ind w:firstLineChars="0" w:firstLine="0"/>
              <w:jc w:val="left"/>
              <w:rPr>
                <w:rFonts w:ascii="Arial" w:hAnsi="Arial" w:cs="Arial"/>
                <w:kern w:val="0"/>
                <w:sz w:val="16"/>
                <w:szCs w:val="16"/>
              </w:rPr>
            </w:pPr>
            <w:r w:rsidRPr="0048714D">
              <w:rPr>
                <w:rFonts w:ascii="Arial" w:hAnsi="Arial" w:cs="Arial"/>
                <w:kern w:val="0"/>
                <w:sz w:val="16"/>
                <w:szCs w:val="16"/>
              </w:rPr>
              <w:t>5</w:t>
            </w:r>
            <w:r w:rsidRPr="0048714D">
              <w:rPr>
                <w:rFonts w:ascii="Arial" w:hAnsi="Arial" w:cs="Arial" w:hint="eastAsia"/>
                <w:kern w:val="0"/>
                <w:sz w:val="16"/>
                <w:szCs w:val="16"/>
              </w:rPr>
              <w:t>：中国卫通</w:t>
            </w:r>
          </w:p>
        </w:tc>
      </w:tr>
      <w:tr w:rsidR="003746D6" w:rsidRPr="0048714D" w14:paraId="09C40A82" w14:textId="77777777" w:rsidTr="003746D6">
        <w:trPr>
          <w:jc w:val="center"/>
        </w:trPr>
        <w:tc>
          <w:tcPr>
            <w:tcW w:w="708" w:type="dxa"/>
          </w:tcPr>
          <w:p w14:paraId="2562A7C1" w14:textId="77777777"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3</w:t>
            </w:r>
          </w:p>
        </w:tc>
        <w:tc>
          <w:tcPr>
            <w:tcW w:w="1414" w:type="dxa"/>
            <w:vAlign w:val="bottom"/>
          </w:tcPr>
          <w:p w14:paraId="54CA5920" w14:textId="69034E8F"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IS_3G_NUM</w:t>
            </w:r>
          </w:p>
        </w:tc>
        <w:tc>
          <w:tcPr>
            <w:tcW w:w="992" w:type="dxa"/>
          </w:tcPr>
          <w:p w14:paraId="71C9FB6F" w14:textId="722B859C"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w:t>
            </w:r>
          </w:p>
        </w:tc>
        <w:tc>
          <w:tcPr>
            <w:tcW w:w="1276" w:type="dxa"/>
            <w:vAlign w:val="bottom"/>
          </w:tcPr>
          <w:p w14:paraId="6CBFD738" w14:textId="26FC27F1"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hint="eastAsia"/>
                <w:kern w:val="0"/>
                <w:sz w:val="16"/>
                <w:szCs w:val="16"/>
                <w:lang w:eastAsia="en-US"/>
              </w:rPr>
              <w:t>是否为</w:t>
            </w:r>
            <w:r w:rsidRPr="0048714D">
              <w:rPr>
                <w:rFonts w:ascii="Arial" w:hAnsi="Arial" w:cs="Arial"/>
                <w:kern w:val="0"/>
                <w:sz w:val="16"/>
                <w:szCs w:val="16"/>
                <w:lang w:eastAsia="en-US"/>
              </w:rPr>
              <w:t>3G</w:t>
            </w:r>
            <w:r w:rsidRPr="0048714D">
              <w:rPr>
                <w:rFonts w:ascii="Arial" w:hAnsi="Arial" w:cs="Arial" w:hint="eastAsia"/>
                <w:kern w:val="0"/>
                <w:sz w:val="16"/>
                <w:szCs w:val="16"/>
                <w:lang w:eastAsia="en-US"/>
              </w:rPr>
              <w:t>标识</w:t>
            </w:r>
          </w:p>
        </w:tc>
        <w:tc>
          <w:tcPr>
            <w:tcW w:w="4252" w:type="dxa"/>
            <w:vAlign w:val="bottom"/>
          </w:tcPr>
          <w:p w14:paraId="71BA5353" w14:textId="77777777" w:rsidR="003746D6" w:rsidRPr="0048714D" w:rsidRDefault="003746D6" w:rsidP="003746D6">
            <w:pPr>
              <w:widowControl/>
              <w:ind w:firstLineChars="0" w:firstLine="0"/>
              <w:jc w:val="left"/>
              <w:rPr>
                <w:rFonts w:ascii="Arial" w:hAnsi="Arial"/>
                <w:kern w:val="0"/>
                <w:sz w:val="16"/>
                <w:szCs w:val="16"/>
                <w:lang w:eastAsia="en-US"/>
              </w:rPr>
            </w:pPr>
            <w:r w:rsidRPr="0048714D">
              <w:rPr>
                <w:rFonts w:ascii="Arial" w:hAnsi="Arial"/>
                <w:kern w:val="0"/>
                <w:sz w:val="16"/>
                <w:szCs w:val="16"/>
                <w:lang w:eastAsia="en-US"/>
              </w:rPr>
              <w:t>0</w:t>
            </w:r>
            <w:r w:rsidRPr="0048714D">
              <w:rPr>
                <w:rFonts w:ascii="Arial" w:hAnsi="Arial" w:hint="eastAsia"/>
                <w:kern w:val="0"/>
                <w:sz w:val="16"/>
                <w:szCs w:val="16"/>
                <w:lang w:eastAsia="en-US"/>
              </w:rPr>
              <w:t>：</w:t>
            </w:r>
            <w:r w:rsidRPr="0048714D">
              <w:rPr>
                <w:rFonts w:ascii="Arial" w:hAnsi="Arial"/>
                <w:kern w:val="0"/>
                <w:sz w:val="16"/>
                <w:szCs w:val="16"/>
                <w:lang w:eastAsia="en-US"/>
              </w:rPr>
              <w:t>2G</w:t>
            </w:r>
          </w:p>
          <w:p w14:paraId="16B06FF7" w14:textId="141B9137" w:rsidR="003746D6" w:rsidRPr="0048714D" w:rsidRDefault="003746D6" w:rsidP="003746D6">
            <w:pPr>
              <w:widowControl/>
              <w:ind w:firstLineChars="0" w:firstLine="0"/>
              <w:jc w:val="left"/>
              <w:rPr>
                <w:rFonts w:ascii="宋体" w:hAnsi="宋体" w:cs="宋体"/>
                <w:kern w:val="0"/>
                <w:sz w:val="16"/>
                <w:szCs w:val="16"/>
                <w:lang w:eastAsia="en-US"/>
              </w:rPr>
            </w:pPr>
            <w:r w:rsidRPr="0048714D">
              <w:rPr>
                <w:rFonts w:ascii="Arial" w:hAnsi="Arial"/>
                <w:kern w:val="0"/>
                <w:sz w:val="16"/>
                <w:szCs w:val="16"/>
                <w:lang w:eastAsia="en-US"/>
              </w:rPr>
              <w:t>1</w:t>
            </w:r>
            <w:r w:rsidRPr="0048714D">
              <w:rPr>
                <w:rFonts w:ascii="Arial" w:hAnsi="Arial" w:hint="eastAsia"/>
                <w:kern w:val="0"/>
                <w:sz w:val="16"/>
                <w:szCs w:val="16"/>
                <w:lang w:eastAsia="en-US"/>
              </w:rPr>
              <w:t>：</w:t>
            </w:r>
            <w:r w:rsidRPr="0048714D">
              <w:rPr>
                <w:rFonts w:ascii="Arial" w:hAnsi="Arial"/>
                <w:kern w:val="0"/>
                <w:sz w:val="16"/>
                <w:szCs w:val="16"/>
                <w:lang w:eastAsia="en-US"/>
              </w:rPr>
              <w:t>3G</w:t>
            </w:r>
          </w:p>
        </w:tc>
      </w:tr>
      <w:tr w:rsidR="003746D6" w:rsidRPr="0048714D" w14:paraId="5E1F1830" w14:textId="77777777" w:rsidTr="003746D6">
        <w:trPr>
          <w:jc w:val="center"/>
        </w:trPr>
        <w:tc>
          <w:tcPr>
            <w:tcW w:w="708" w:type="dxa"/>
          </w:tcPr>
          <w:p w14:paraId="40D3E469" w14:textId="77777777"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4</w:t>
            </w:r>
          </w:p>
        </w:tc>
        <w:tc>
          <w:tcPr>
            <w:tcW w:w="1414" w:type="dxa"/>
            <w:vAlign w:val="bottom"/>
          </w:tcPr>
          <w:p w14:paraId="1BEE590D" w14:textId="2967DC67"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REMARK</w:t>
            </w:r>
          </w:p>
        </w:tc>
        <w:tc>
          <w:tcPr>
            <w:tcW w:w="992" w:type="dxa"/>
          </w:tcPr>
          <w:p w14:paraId="21DB1773" w14:textId="2D13F85B"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200</w:t>
            </w:r>
          </w:p>
        </w:tc>
        <w:tc>
          <w:tcPr>
            <w:tcW w:w="1276" w:type="dxa"/>
            <w:vAlign w:val="bottom"/>
          </w:tcPr>
          <w:p w14:paraId="6D1F5471" w14:textId="694A85FF"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lang w:eastAsia="en-US"/>
              </w:rPr>
              <w:t>备注，</w:t>
            </w:r>
          </w:p>
        </w:tc>
        <w:tc>
          <w:tcPr>
            <w:tcW w:w="4252" w:type="dxa"/>
            <w:vAlign w:val="bottom"/>
          </w:tcPr>
          <w:p w14:paraId="65F75FB2" w14:textId="220B81AB"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lang w:eastAsia="en-US"/>
              </w:rPr>
              <w:t>备注（支持中文）</w:t>
            </w:r>
          </w:p>
        </w:tc>
      </w:tr>
      <w:tr w:rsidR="003746D6" w:rsidRPr="0048714D" w14:paraId="0C7BE41F" w14:textId="77777777" w:rsidTr="003746D6">
        <w:trPr>
          <w:jc w:val="center"/>
        </w:trPr>
        <w:tc>
          <w:tcPr>
            <w:tcW w:w="708" w:type="dxa"/>
          </w:tcPr>
          <w:p w14:paraId="69EFD22F" w14:textId="77777777"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5</w:t>
            </w:r>
          </w:p>
        </w:tc>
        <w:tc>
          <w:tcPr>
            <w:tcW w:w="1414" w:type="dxa"/>
            <w:vAlign w:val="bottom"/>
          </w:tcPr>
          <w:p w14:paraId="305F52BB" w14:textId="752276ED"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EFFC_TM</w:t>
            </w:r>
          </w:p>
        </w:tc>
        <w:tc>
          <w:tcPr>
            <w:tcW w:w="992" w:type="dxa"/>
          </w:tcPr>
          <w:p w14:paraId="53F59ADC" w14:textId="77777777"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19</w:t>
            </w:r>
          </w:p>
        </w:tc>
        <w:tc>
          <w:tcPr>
            <w:tcW w:w="1276" w:type="dxa"/>
            <w:vAlign w:val="bottom"/>
          </w:tcPr>
          <w:p w14:paraId="1042DC57" w14:textId="155585BA"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rPr>
              <w:t>生效</w:t>
            </w:r>
            <w:r w:rsidRPr="0048714D">
              <w:rPr>
                <w:rFonts w:ascii="Arial" w:hAnsi="Arial" w:hint="eastAsia"/>
                <w:kern w:val="0"/>
                <w:sz w:val="16"/>
                <w:szCs w:val="16"/>
                <w:lang w:eastAsia="en-US"/>
              </w:rPr>
              <w:t>时间，</w:t>
            </w:r>
          </w:p>
        </w:tc>
        <w:tc>
          <w:tcPr>
            <w:tcW w:w="4252" w:type="dxa"/>
            <w:vAlign w:val="bottom"/>
          </w:tcPr>
          <w:p w14:paraId="700BB717" w14:textId="77777777"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lang w:eastAsia="en-US"/>
              </w:rPr>
              <w:t>精确到秒</w:t>
            </w:r>
            <w:r w:rsidRPr="0048714D">
              <w:rPr>
                <w:rFonts w:ascii="Arial" w:hAnsi="Arial" w:cs="Arial"/>
                <w:kern w:val="0"/>
                <w:sz w:val="16"/>
                <w:szCs w:val="16"/>
                <w:lang w:eastAsia="en-US"/>
              </w:rPr>
              <w:t>--</w:t>
            </w:r>
            <w:r w:rsidRPr="0048714D">
              <w:rPr>
                <w:rFonts w:ascii="宋体" w:hAnsi="宋体" w:cs="Arial" w:hint="eastAsia"/>
                <w:kern w:val="0"/>
                <w:sz w:val="16"/>
                <w:szCs w:val="16"/>
                <w:lang w:eastAsia="en-US"/>
              </w:rPr>
              <w:t>格式</w:t>
            </w:r>
            <w:r w:rsidRPr="0048714D">
              <w:rPr>
                <w:rFonts w:ascii="Arial" w:hAnsi="Arial" w:cs="Arial"/>
                <w:kern w:val="0"/>
                <w:sz w:val="16"/>
                <w:szCs w:val="16"/>
                <w:lang w:eastAsia="en-US"/>
              </w:rPr>
              <w:t>"yyyy-mm-dd hh24:mi:ss"</w:t>
            </w:r>
          </w:p>
        </w:tc>
      </w:tr>
      <w:tr w:rsidR="003746D6" w:rsidRPr="0048714D" w14:paraId="13B49BC9" w14:textId="77777777" w:rsidTr="003746D6">
        <w:trPr>
          <w:jc w:val="center"/>
        </w:trPr>
        <w:tc>
          <w:tcPr>
            <w:tcW w:w="708" w:type="dxa"/>
          </w:tcPr>
          <w:p w14:paraId="1813EFBE" w14:textId="600B8D03"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6</w:t>
            </w:r>
          </w:p>
        </w:tc>
        <w:tc>
          <w:tcPr>
            <w:tcW w:w="1414" w:type="dxa"/>
            <w:vAlign w:val="bottom"/>
          </w:tcPr>
          <w:p w14:paraId="4FE10E09" w14:textId="6CBC76B4"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EXPIRED_TM</w:t>
            </w:r>
          </w:p>
        </w:tc>
        <w:tc>
          <w:tcPr>
            <w:tcW w:w="992" w:type="dxa"/>
          </w:tcPr>
          <w:p w14:paraId="07E44A16" w14:textId="22200A60" w:rsidR="003746D6" w:rsidRPr="0048714D" w:rsidRDefault="001167A8"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19</w:t>
            </w:r>
          </w:p>
        </w:tc>
        <w:tc>
          <w:tcPr>
            <w:tcW w:w="1276" w:type="dxa"/>
            <w:vAlign w:val="bottom"/>
          </w:tcPr>
          <w:p w14:paraId="5BFAE729" w14:textId="309957EE" w:rsidR="003746D6" w:rsidRPr="0048714D" w:rsidRDefault="001167A8" w:rsidP="003746D6">
            <w:pPr>
              <w:widowControl/>
              <w:ind w:firstLineChars="0" w:firstLine="0"/>
              <w:jc w:val="left"/>
              <w:rPr>
                <w:rFonts w:ascii="Arial" w:hAnsi="Arial"/>
                <w:kern w:val="0"/>
                <w:sz w:val="16"/>
                <w:szCs w:val="16"/>
              </w:rPr>
            </w:pPr>
            <w:r w:rsidRPr="0048714D">
              <w:rPr>
                <w:rFonts w:ascii="Arial" w:hAnsi="Arial" w:hint="eastAsia"/>
                <w:kern w:val="0"/>
                <w:sz w:val="16"/>
                <w:szCs w:val="16"/>
              </w:rPr>
              <w:t>失效时间</w:t>
            </w:r>
          </w:p>
        </w:tc>
        <w:tc>
          <w:tcPr>
            <w:tcW w:w="4252" w:type="dxa"/>
            <w:vAlign w:val="bottom"/>
          </w:tcPr>
          <w:p w14:paraId="43830070" w14:textId="330B55AB" w:rsidR="003746D6" w:rsidRPr="0048714D" w:rsidRDefault="003746D6" w:rsidP="003746D6">
            <w:pPr>
              <w:widowControl/>
              <w:ind w:firstLineChars="0" w:firstLine="0"/>
              <w:jc w:val="left"/>
              <w:rPr>
                <w:rFonts w:ascii="Arial" w:hAnsi="Arial"/>
                <w:kern w:val="0"/>
                <w:sz w:val="16"/>
                <w:szCs w:val="16"/>
                <w:lang w:eastAsia="en-US"/>
              </w:rPr>
            </w:pPr>
            <w:r w:rsidRPr="0048714D">
              <w:rPr>
                <w:rFonts w:ascii="Arial" w:hAnsi="Arial" w:hint="eastAsia"/>
                <w:kern w:val="0"/>
                <w:sz w:val="16"/>
                <w:szCs w:val="16"/>
                <w:lang w:eastAsia="en-US"/>
              </w:rPr>
              <w:t>精确到秒</w:t>
            </w:r>
            <w:r w:rsidRPr="0048714D">
              <w:rPr>
                <w:rFonts w:ascii="Arial" w:hAnsi="Arial" w:cs="Arial"/>
                <w:kern w:val="0"/>
                <w:sz w:val="16"/>
                <w:szCs w:val="16"/>
                <w:lang w:eastAsia="en-US"/>
              </w:rPr>
              <w:t>--</w:t>
            </w:r>
            <w:r w:rsidRPr="0048714D">
              <w:rPr>
                <w:rFonts w:ascii="宋体" w:hAnsi="宋体" w:cs="Arial" w:hint="eastAsia"/>
                <w:kern w:val="0"/>
                <w:sz w:val="16"/>
                <w:szCs w:val="16"/>
                <w:lang w:eastAsia="en-US"/>
              </w:rPr>
              <w:t>格式</w:t>
            </w:r>
            <w:r w:rsidRPr="0048714D">
              <w:rPr>
                <w:rFonts w:ascii="Arial" w:hAnsi="Arial" w:cs="Arial"/>
                <w:kern w:val="0"/>
                <w:sz w:val="16"/>
                <w:szCs w:val="16"/>
                <w:lang w:eastAsia="en-US"/>
              </w:rPr>
              <w:t>"yyyy-mm-dd hh24:mi:ss"</w:t>
            </w:r>
          </w:p>
        </w:tc>
      </w:tr>
      <w:tr w:rsidR="003746D6" w:rsidRPr="0048714D" w14:paraId="178B8F77" w14:textId="77777777" w:rsidTr="003746D6">
        <w:trPr>
          <w:jc w:val="center"/>
        </w:trPr>
        <w:tc>
          <w:tcPr>
            <w:tcW w:w="708" w:type="dxa"/>
          </w:tcPr>
          <w:p w14:paraId="1B5EE967" w14:textId="362DA28D"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7</w:t>
            </w:r>
          </w:p>
        </w:tc>
        <w:tc>
          <w:tcPr>
            <w:tcW w:w="1414" w:type="dxa"/>
            <w:vAlign w:val="bottom"/>
          </w:tcPr>
          <w:p w14:paraId="232CCA4B" w14:textId="58B6175C"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CREATED_TM</w:t>
            </w:r>
          </w:p>
        </w:tc>
        <w:tc>
          <w:tcPr>
            <w:tcW w:w="992" w:type="dxa"/>
          </w:tcPr>
          <w:p w14:paraId="085969BB" w14:textId="423AC1A4" w:rsidR="003746D6" w:rsidRPr="0048714D" w:rsidRDefault="001167A8"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19</w:t>
            </w:r>
          </w:p>
        </w:tc>
        <w:tc>
          <w:tcPr>
            <w:tcW w:w="1276" w:type="dxa"/>
            <w:vAlign w:val="bottom"/>
          </w:tcPr>
          <w:p w14:paraId="6939CD2C" w14:textId="5A3CD541" w:rsidR="003746D6" w:rsidRPr="0048714D" w:rsidRDefault="001167A8" w:rsidP="003746D6">
            <w:pPr>
              <w:widowControl/>
              <w:ind w:firstLineChars="0" w:firstLine="0"/>
              <w:jc w:val="left"/>
              <w:rPr>
                <w:rFonts w:ascii="Arial" w:hAnsi="Arial"/>
                <w:kern w:val="0"/>
                <w:sz w:val="16"/>
                <w:szCs w:val="16"/>
              </w:rPr>
            </w:pPr>
            <w:r w:rsidRPr="0048714D">
              <w:rPr>
                <w:rFonts w:ascii="Arial" w:hAnsi="Arial" w:hint="eastAsia"/>
                <w:kern w:val="0"/>
                <w:sz w:val="16"/>
                <w:szCs w:val="16"/>
              </w:rPr>
              <w:t>创建时间</w:t>
            </w:r>
          </w:p>
        </w:tc>
        <w:tc>
          <w:tcPr>
            <w:tcW w:w="4252" w:type="dxa"/>
            <w:vAlign w:val="bottom"/>
          </w:tcPr>
          <w:p w14:paraId="6981118F" w14:textId="54E261C7" w:rsidR="003746D6" w:rsidRPr="0048714D" w:rsidRDefault="003746D6" w:rsidP="003746D6">
            <w:pPr>
              <w:widowControl/>
              <w:ind w:firstLineChars="0" w:firstLine="0"/>
              <w:jc w:val="left"/>
              <w:rPr>
                <w:rFonts w:ascii="Arial" w:hAnsi="Arial"/>
                <w:kern w:val="0"/>
                <w:sz w:val="16"/>
                <w:szCs w:val="16"/>
                <w:lang w:eastAsia="en-US"/>
              </w:rPr>
            </w:pPr>
            <w:r w:rsidRPr="0048714D">
              <w:rPr>
                <w:rFonts w:ascii="Arial" w:hAnsi="Arial" w:hint="eastAsia"/>
                <w:kern w:val="0"/>
                <w:sz w:val="16"/>
                <w:szCs w:val="16"/>
                <w:lang w:eastAsia="en-US"/>
              </w:rPr>
              <w:t>精确到秒</w:t>
            </w:r>
            <w:r w:rsidRPr="0048714D">
              <w:rPr>
                <w:rFonts w:ascii="Arial" w:hAnsi="Arial" w:cs="Arial"/>
                <w:kern w:val="0"/>
                <w:sz w:val="16"/>
                <w:szCs w:val="16"/>
                <w:lang w:eastAsia="en-US"/>
              </w:rPr>
              <w:t>--</w:t>
            </w:r>
            <w:r w:rsidRPr="0048714D">
              <w:rPr>
                <w:rFonts w:ascii="宋体" w:hAnsi="宋体" w:cs="Arial" w:hint="eastAsia"/>
                <w:kern w:val="0"/>
                <w:sz w:val="16"/>
                <w:szCs w:val="16"/>
                <w:lang w:eastAsia="en-US"/>
              </w:rPr>
              <w:t>格式</w:t>
            </w:r>
            <w:r w:rsidRPr="0048714D">
              <w:rPr>
                <w:rFonts w:ascii="Arial" w:hAnsi="Arial" w:cs="Arial"/>
                <w:kern w:val="0"/>
                <w:sz w:val="16"/>
                <w:szCs w:val="16"/>
                <w:lang w:eastAsia="en-US"/>
              </w:rPr>
              <w:t>"yyyy-mm-dd hh24:mi:ss"</w:t>
            </w:r>
          </w:p>
        </w:tc>
      </w:tr>
      <w:tr w:rsidR="003746D6" w:rsidRPr="0048714D" w14:paraId="1E3A46A5" w14:textId="77777777" w:rsidTr="003746D6">
        <w:trPr>
          <w:jc w:val="center"/>
        </w:trPr>
        <w:tc>
          <w:tcPr>
            <w:tcW w:w="708" w:type="dxa"/>
          </w:tcPr>
          <w:p w14:paraId="253500D3" w14:textId="77473A12" w:rsidR="003746D6" w:rsidRPr="0048714D" w:rsidRDefault="003746D6"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8</w:t>
            </w:r>
          </w:p>
        </w:tc>
        <w:tc>
          <w:tcPr>
            <w:tcW w:w="1414" w:type="dxa"/>
            <w:vAlign w:val="bottom"/>
          </w:tcPr>
          <w:p w14:paraId="7D6D6E26" w14:textId="62A6BA5A" w:rsidR="003746D6" w:rsidRPr="0048714D" w:rsidRDefault="003746D6" w:rsidP="003746D6">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MODIFIED_TM</w:t>
            </w:r>
          </w:p>
        </w:tc>
        <w:tc>
          <w:tcPr>
            <w:tcW w:w="992" w:type="dxa"/>
          </w:tcPr>
          <w:p w14:paraId="6A279D4A" w14:textId="63239654" w:rsidR="003746D6" w:rsidRPr="0048714D" w:rsidRDefault="001167A8" w:rsidP="003746D6">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19</w:t>
            </w:r>
          </w:p>
        </w:tc>
        <w:tc>
          <w:tcPr>
            <w:tcW w:w="1276" w:type="dxa"/>
            <w:vAlign w:val="bottom"/>
          </w:tcPr>
          <w:p w14:paraId="0CCA18E5" w14:textId="0C0572AA" w:rsidR="003746D6" w:rsidRPr="0048714D" w:rsidRDefault="001167A8" w:rsidP="003746D6">
            <w:pPr>
              <w:widowControl/>
              <w:ind w:firstLineChars="0" w:firstLine="0"/>
              <w:jc w:val="left"/>
              <w:rPr>
                <w:rFonts w:ascii="Arial" w:hAnsi="Arial"/>
                <w:kern w:val="0"/>
                <w:sz w:val="16"/>
                <w:szCs w:val="16"/>
              </w:rPr>
            </w:pPr>
            <w:r w:rsidRPr="0048714D">
              <w:rPr>
                <w:rFonts w:ascii="Arial" w:hAnsi="Arial" w:hint="eastAsia"/>
                <w:kern w:val="0"/>
                <w:sz w:val="16"/>
                <w:szCs w:val="16"/>
              </w:rPr>
              <w:t>修改时间</w:t>
            </w:r>
          </w:p>
        </w:tc>
        <w:tc>
          <w:tcPr>
            <w:tcW w:w="4252" w:type="dxa"/>
            <w:vAlign w:val="bottom"/>
          </w:tcPr>
          <w:p w14:paraId="4029CA14" w14:textId="0BCDF546" w:rsidR="003746D6" w:rsidRPr="0048714D" w:rsidRDefault="003746D6" w:rsidP="003746D6">
            <w:pPr>
              <w:widowControl/>
              <w:ind w:firstLineChars="0" w:firstLine="0"/>
              <w:jc w:val="left"/>
              <w:rPr>
                <w:rFonts w:ascii="Arial" w:hAnsi="Arial"/>
                <w:kern w:val="0"/>
                <w:sz w:val="16"/>
                <w:szCs w:val="16"/>
                <w:lang w:eastAsia="en-US"/>
              </w:rPr>
            </w:pPr>
            <w:r w:rsidRPr="0048714D">
              <w:rPr>
                <w:rFonts w:ascii="Arial" w:hAnsi="Arial" w:hint="eastAsia"/>
                <w:kern w:val="0"/>
                <w:sz w:val="16"/>
                <w:szCs w:val="16"/>
                <w:lang w:eastAsia="en-US"/>
              </w:rPr>
              <w:t>精确到秒</w:t>
            </w:r>
            <w:r w:rsidRPr="0048714D">
              <w:rPr>
                <w:rFonts w:ascii="Arial" w:hAnsi="Arial" w:cs="Arial"/>
                <w:kern w:val="0"/>
                <w:sz w:val="16"/>
                <w:szCs w:val="16"/>
                <w:lang w:eastAsia="en-US"/>
              </w:rPr>
              <w:t>--</w:t>
            </w:r>
            <w:r w:rsidRPr="0048714D">
              <w:rPr>
                <w:rFonts w:ascii="宋体" w:hAnsi="宋体" w:cs="Arial" w:hint="eastAsia"/>
                <w:kern w:val="0"/>
                <w:sz w:val="16"/>
                <w:szCs w:val="16"/>
                <w:lang w:eastAsia="en-US"/>
              </w:rPr>
              <w:t>格式</w:t>
            </w:r>
            <w:r w:rsidRPr="0048714D">
              <w:rPr>
                <w:rFonts w:ascii="Arial" w:hAnsi="Arial" w:cs="Arial"/>
                <w:kern w:val="0"/>
                <w:sz w:val="16"/>
                <w:szCs w:val="16"/>
                <w:lang w:eastAsia="en-US"/>
              </w:rPr>
              <w:t>"yyyy-mm-dd hh24:mi:ss"</w:t>
            </w:r>
          </w:p>
        </w:tc>
      </w:tr>
    </w:tbl>
    <w:p w14:paraId="07EB28FF" w14:textId="49E87324" w:rsidR="003746D6" w:rsidRPr="0048714D" w:rsidRDefault="003746D6" w:rsidP="003746D6">
      <w:pPr>
        <w:ind w:firstLine="480"/>
        <w:rPr>
          <w:color w:val="FF0000"/>
        </w:rPr>
      </w:pPr>
      <w:r w:rsidRPr="0048714D">
        <w:rPr>
          <w:rFonts w:hint="eastAsia"/>
          <w:color w:val="FF0000"/>
        </w:rPr>
        <w:t>主键：</w:t>
      </w:r>
      <w:r w:rsidR="00916BB3" w:rsidRPr="0048714D">
        <w:rPr>
          <w:color w:val="FF0000"/>
        </w:rPr>
        <w:t xml:space="preserve">num_prefix </w:t>
      </w:r>
      <w:r w:rsidRPr="0048714D">
        <w:rPr>
          <w:color w:val="FF0000"/>
        </w:rPr>
        <w:t>+ effc_tm</w:t>
      </w:r>
    </w:p>
    <w:p w14:paraId="4F8B29D6" w14:textId="0CB57FCC" w:rsidR="00AE7E0F" w:rsidRPr="0048714D" w:rsidRDefault="00AE7E0F" w:rsidP="00AE7E0F">
      <w:pPr>
        <w:ind w:firstLine="480"/>
        <w:rPr>
          <w:rFonts w:ascii="宋体" w:hAnsi="宋体"/>
          <w:b/>
        </w:rPr>
      </w:pPr>
      <w:r w:rsidRPr="0048714D">
        <w:t>7</w:t>
      </w:r>
      <w:r w:rsidRPr="0048714D">
        <w:rPr>
          <w:rFonts w:hint="eastAsia"/>
        </w:rPr>
        <w:t>、</w:t>
      </w:r>
      <w:r w:rsidR="004B1828" w:rsidRPr="0048714D">
        <w:rPr>
          <w:rFonts w:ascii="宋体" w:hAnsi="宋体" w:hint="eastAsia"/>
          <w:b/>
        </w:rPr>
        <w:t>国内特殊服务代码表</w:t>
      </w:r>
      <w:r w:rsidRPr="0048714D">
        <w:rPr>
          <w:rFonts w:ascii="宋体" w:hAnsi="宋体" w:hint="eastAsia"/>
          <w:b/>
        </w:rPr>
        <w:t>（</w:t>
      </w:r>
      <w:r w:rsidR="004030D2" w:rsidRPr="0048714D">
        <w:rPr>
          <w:rFonts w:ascii="宋体" w:hAnsi="宋体"/>
          <w:b/>
        </w:rPr>
        <w:t>DOM_SPE_SVC_NR</w:t>
      </w:r>
      <w:r w:rsidRPr="0048714D">
        <w:rPr>
          <w:rFonts w:ascii="宋体" w:hAnsi="宋体"/>
          <w:b/>
        </w:rPr>
        <w:t>_</w:t>
      </w:r>
      <w:r w:rsidRPr="0048714D">
        <w:rPr>
          <w:rFonts w:ascii="宋体" w:hAnsi="宋体"/>
          <w:b/>
          <w:i/>
        </w:rPr>
        <w:t>YYYYMMDD</w:t>
      </w:r>
      <w:r w:rsidRPr="0048714D">
        <w:rPr>
          <w:rFonts w:ascii="宋体" w:hAnsi="宋体"/>
          <w:b/>
        </w:rPr>
        <w:t>.txt</w:t>
      </w:r>
      <w:r w:rsidRPr="0048714D">
        <w:rPr>
          <w:rFonts w:ascii="宋体" w:hAnsi="宋体" w:hint="eastAsia"/>
          <w:b/>
        </w:rPr>
        <w:t>）</w:t>
      </w:r>
    </w:p>
    <w:tbl>
      <w:tblPr>
        <w:tblStyle w:val="11"/>
        <w:tblW w:w="8642" w:type="dxa"/>
        <w:jc w:val="center"/>
        <w:tblLook w:val="01E0" w:firstRow="1" w:lastRow="1" w:firstColumn="1" w:lastColumn="1" w:noHBand="0" w:noVBand="0"/>
      </w:tblPr>
      <w:tblGrid>
        <w:gridCol w:w="708"/>
        <w:gridCol w:w="1414"/>
        <w:gridCol w:w="992"/>
        <w:gridCol w:w="1276"/>
        <w:gridCol w:w="4252"/>
      </w:tblGrid>
      <w:tr w:rsidR="00AE7E0F" w:rsidRPr="0048714D" w14:paraId="4B98FC16" w14:textId="77777777" w:rsidTr="00DF04F3">
        <w:trPr>
          <w:jc w:val="center"/>
        </w:trPr>
        <w:tc>
          <w:tcPr>
            <w:tcW w:w="708" w:type="dxa"/>
            <w:vAlign w:val="center"/>
          </w:tcPr>
          <w:p w14:paraId="28D0D12F" w14:textId="77777777" w:rsidR="00AE7E0F" w:rsidRPr="0048714D" w:rsidRDefault="00AE7E0F" w:rsidP="00DF04F3">
            <w:pPr>
              <w:widowControl/>
              <w:spacing w:before="156"/>
              <w:ind w:firstLineChars="0" w:firstLine="0"/>
              <w:jc w:val="center"/>
              <w:rPr>
                <w:rFonts w:ascii="宋体" w:hAnsi="宋体"/>
                <w:b/>
                <w:caps/>
                <w:kern w:val="0"/>
                <w:sz w:val="16"/>
                <w:szCs w:val="16"/>
                <w:lang w:eastAsia="en-US"/>
              </w:rPr>
            </w:pPr>
            <w:r w:rsidRPr="0048714D">
              <w:rPr>
                <w:rFonts w:ascii="宋体" w:hAnsi="宋体" w:hint="eastAsia"/>
                <w:b/>
                <w:caps/>
                <w:kern w:val="0"/>
                <w:sz w:val="16"/>
                <w:szCs w:val="16"/>
                <w:lang w:eastAsia="en-US"/>
              </w:rPr>
              <w:t>序号</w:t>
            </w:r>
          </w:p>
        </w:tc>
        <w:tc>
          <w:tcPr>
            <w:tcW w:w="1414" w:type="dxa"/>
            <w:vAlign w:val="center"/>
          </w:tcPr>
          <w:p w14:paraId="6DF5B4C3" w14:textId="77777777" w:rsidR="00AE7E0F" w:rsidRPr="0048714D" w:rsidRDefault="00AE7E0F" w:rsidP="00DF04F3">
            <w:pPr>
              <w:widowControl/>
              <w:spacing w:before="156"/>
              <w:ind w:firstLineChars="0" w:firstLine="0"/>
              <w:jc w:val="center"/>
              <w:rPr>
                <w:rFonts w:ascii="Arial" w:hAnsi="宋体" w:cs="Arial"/>
                <w:b/>
                <w:caps/>
                <w:kern w:val="0"/>
                <w:sz w:val="16"/>
                <w:szCs w:val="16"/>
                <w:lang w:eastAsia="en-US"/>
              </w:rPr>
            </w:pPr>
            <w:r w:rsidRPr="0048714D">
              <w:rPr>
                <w:rFonts w:ascii="Arial" w:hAnsi="宋体" w:cs="Arial"/>
                <w:b/>
                <w:caps/>
                <w:kern w:val="0"/>
                <w:sz w:val="16"/>
                <w:szCs w:val="16"/>
                <w:lang w:eastAsia="en-US"/>
              </w:rPr>
              <w:t>字段名</w:t>
            </w:r>
          </w:p>
        </w:tc>
        <w:tc>
          <w:tcPr>
            <w:tcW w:w="992" w:type="dxa"/>
          </w:tcPr>
          <w:p w14:paraId="0624A1FE" w14:textId="77777777" w:rsidR="00AE7E0F" w:rsidRPr="0048714D" w:rsidRDefault="00AE7E0F" w:rsidP="00DF04F3">
            <w:pPr>
              <w:widowControl/>
              <w:spacing w:before="156"/>
              <w:ind w:firstLineChars="0" w:firstLine="0"/>
              <w:jc w:val="center"/>
              <w:rPr>
                <w:rFonts w:ascii="宋体" w:hAnsi="宋体"/>
                <w:b/>
                <w:caps/>
                <w:kern w:val="0"/>
                <w:sz w:val="16"/>
                <w:szCs w:val="16"/>
              </w:rPr>
            </w:pPr>
            <w:r w:rsidRPr="0048714D">
              <w:rPr>
                <w:rFonts w:ascii="宋体" w:hAnsi="宋体" w:hint="eastAsia"/>
                <w:b/>
                <w:caps/>
                <w:kern w:val="0"/>
                <w:sz w:val="16"/>
                <w:szCs w:val="16"/>
              </w:rPr>
              <w:t>最大长度</w:t>
            </w:r>
          </w:p>
        </w:tc>
        <w:tc>
          <w:tcPr>
            <w:tcW w:w="1276" w:type="dxa"/>
            <w:vAlign w:val="center"/>
          </w:tcPr>
          <w:p w14:paraId="46673835" w14:textId="77777777" w:rsidR="00AE7E0F" w:rsidRPr="0048714D" w:rsidRDefault="00AE7E0F" w:rsidP="00DF04F3">
            <w:pPr>
              <w:widowControl/>
              <w:spacing w:before="156"/>
              <w:ind w:firstLineChars="0" w:firstLine="0"/>
              <w:jc w:val="center"/>
              <w:rPr>
                <w:rFonts w:ascii="宋体" w:hAnsi="宋体"/>
                <w:b/>
                <w:caps/>
                <w:kern w:val="0"/>
                <w:sz w:val="16"/>
                <w:szCs w:val="16"/>
                <w:lang w:eastAsia="en-US"/>
              </w:rPr>
            </w:pPr>
            <w:r w:rsidRPr="0048714D">
              <w:rPr>
                <w:rFonts w:ascii="宋体" w:hAnsi="宋体" w:hint="eastAsia"/>
                <w:b/>
                <w:caps/>
                <w:kern w:val="0"/>
                <w:sz w:val="16"/>
                <w:szCs w:val="16"/>
                <w:lang w:eastAsia="en-US"/>
              </w:rPr>
              <w:t>含义</w:t>
            </w:r>
          </w:p>
        </w:tc>
        <w:tc>
          <w:tcPr>
            <w:tcW w:w="4252" w:type="dxa"/>
            <w:vAlign w:val="center"/>
          </w:tcPr>
          <w:p w14:paraId="00E4262B" w14:textId="77777777" w:rsidR="00AE7E0F" w:rsidRPr="0048714D" w:rsidRDefault="00AE7E0F" w:rsidP="00DF04F3">
            <w:pPr>
              <w:widowControl/>
              <w:spacing w:before="156"/>
              <w:ind w:firstLineChars="0" w:firstLine="0"/>
              <w:jc w:val="center"/>
              <w:rPr>
                <w:rFonts w:ascii="宋体" w:hAnsi="宋体"/>
                <w:b/>
                <w:caps/>
                <w:kern w:val="0"/>
                <w:sz w:val="16"/>
                <w:szCs w:val="16"/>
                <w:lang w:eastAsia="en-US"/>
              </w:rPr>
            </w:pPr>
            <w:r w:rsidRPr="0048714D">
              <w:rPr>
                <w:rFonts w:ascii="宋体" w:hAnsi="宋体" w:hint="eastAsia"/>
                <w:b/>
                <w:caps/>
                <w:kern w:val="0"/>
                <w:sz w:val="16"/>
                <w:szCs w:val="16"/>
                <w:lang w:eastAsia="en-US"/>
              </w:rPr>
              <w:t>填写说明</w:t>
            </w:r>
          </w:p>
        </w:tc>
      </w:tr>
      <w:tr w:rsidR="00AE7E0F" w:rsidRPr="0048714D" w14:paraId="331EDFAE" w14:textId="77777777" w:rsidTr="00DF04F3">
        <w:trPr>
          <w:jc w:val="center"/>
        </w:trPr>
        <w:tc>
          <w:tcPr>
            <w:tcW w:w="708" w:type="dxa"/>
          </w:tcPr>
          <w:p w14:paraId="470BC83C" w14:textId="77777777" w:rsidR="00AE7E0F" w:rsidRPr="0048714D" w:rsidRDefault="00AE7E0F"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w:t>
            </w:r>
          </w:p>
        </w:tc>
        <w:tc>
          <w:tcPr>
            <w:tcW w:w="1414" w:type="dxa"/>
            <w:vAlign w:val="bottom"/>
          </w:tcPr>
          <w:p w14:paraId="2A0D8ED9" w14:textId="2C1FD2F5" w:rsidR="00AE7E0F" w:rsidRPr="0048714D" w:rsidRDefault="004030D2" w:rsidP="00DF04F3">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SPE_SVC_NR</w:t>
            </w:r>
          </w:p>
        </w:tc>
        <w:tc>
          <w:tcPr>
            <w:tcW w:w="992" w:type="dxa"/>
          </w:tcPr>
          <w:p w14:paraId="652DE7A2" w14:textId="7DC0CCEB" w:rsidR="00AE7E0F" w:rsidRPr="0048714D" w:rsidRDefault="004030D2"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11</w:t>
            </w:r>
          </w:p>
        </w:tc>
        <w:tc>
          <w:tcPr>
            <w:tcW w:w="1276" w:type="dxa"/>
            <w:vAlign w:val="bottom"/>
          </w:tcPr>
          <w:p w14:paraId="2D1C12A9" w14:textId="17B50E77" w:rsidR="00AE7E0F" w:rsidRPr="0048714D" w:rsidRDefault="004030D2" w:rsidP="00DF04F3">
            <w:pPr>
              <w:widowControl/>
              <w:ind w:firstLineChars="0" w:firstLine="0"/>
              <w:jc w:val="left"/>
              <w:rPr>
                <w:rFonts w:ascii="Arial" w:hAnsi="Arial" w:cs="Arial"/>
                <w:kern w:val="0"/>
                <w:sz w:val="16"/>
                <w:szCs w:val="16"/>
              </w:rPr>
            </w:pPr>
            <w:r w:rsidRPr="0048714D">
              <w:rPr>
                <w:rFonts w:ascii="Arial" w:hAnsi="Arial" w:cs="Arial" w:hint="eastAsia"/>
                <w:kern w:val="0"/>
                <w:sz w:val="16"/>
                <w:szCs w:val="16"/>
              </w:rPr>
              <w:t>特服号码</w:t>
            </w:r>
            <w:r w:rsidR="00AE7E0F" w:rsidRPr="0048714D">
              <w:rPr>
                <w:rFonts w:ascii="Arial" w:hAnsi="Arial" w:cs="Arial"/>
                <w:kern w:val="0"/>
                <w:sz w:val="16"/>
                <w:szCs w:val="16"/>
              </w:rPr>
              <w:t xml:space="preserve">  </w:t>
            </w:r>
          </w:p>
        </w:tc>
        <w:tc>
          <w:tcPr>
            <w:tcW w:w="4252" w:type="dxa"/>
            <w:vAlign w:val="bottom"/>
          </w:tcPr>
          <w:p w14:paraId="2904AAF2" w14:textId="67D986D8" w:rsidR="00AE7E0F" w:rsidRPr="0048714D" w:rsidRDefault="00AE7E0F" w:rsidP="00DF04F3">
            <w:pPr>
              <w:widowControl/>
              <w:ind w:firstLineChars="0" w:firstLine="0"/>
              <w:jc w:val="left"/>
              <w:rPr>
                <w:rFonts w:ascii="Arial" w:hAnsi="Arial" w:cs="Arial"/>
                <w:kern w:val="0"/>
                <w:sz w:val="16"/>
                <w:szCs w:val="16"/>
              </w:rPr>
            </w:pPr>
          </w:p>
        </w:tc>
      </w:tr>
      <w:tr w:rsidR="00AE7E0F" w:rsidRPr="0048714D" w14:paraId="5CE4DBED" w14:textId="77777777" w:rsidTr="00DF04F3">
        <w:trPr>
          <w:jc w:val="center"/>
        </w:trPr>
        <w:tc>
          <w:tcPr>
            <w:tcW w:w="708" w:type="dxa"/>
          </w:tcPr>
          <w:p w14:paraId="4277E0EA" w14:textId="77777777" w:rsidR="00AE7E0F" w:rsidRPr="0048714D" w:rsidRDefault="00AE7E0F"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2</w:t>
            </w:r>
          </w:p>
        </w:tc>
        <w:tc>
          <w:tcPr>
            <w:tcW w:w="1414" w:type="dxa"/>
            <w:vAlign w:val="bottom"/>
          </w:tcPr>
          <w:p w14:paraId="0BFC4E86" w14:textId="467E4036" w:rsidR="00AE7E0F" w:rsidRPr="0048714D" w:rsidRDefault="004030D2" w:rsidP="00DF04F3">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SPE_SVC_NM</w:t>
            </w:r>
          </w:p>
        </w:tc>
        <w:tc>
          <w:tcPr>
            <w:tcW w:w="992" w:type="dxa"/>
          </w:tcPr>
          <w:p w14:paraId="695D122A" w14:textId="5B623B55" w:rsidR="00AE7E0F" w:rsidRPr="0048714D" w:rsidRDefault="004030D2"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20</w:t>
            </w:r>
          </w:p>
        </w:tc>
        <w:tc>
          <w:tcPr>
            <w:tcW w:w="1276" w:type="dxa"/>
            <w:vAlign w:val="bottom"/>
          </w:tcPr>
          <w:p w14:paraId="328ECAE5" w14:textId="5B815E76" w:rsidR="00AE7E0F" w:rsidRPr="0048714D" w:rsidRDefault="004030D2" w:rsidP="00DF04F3">
            <w:pPr>
              <w:widowControl/>
              <w:ind w:firstLineChars="0" w:firstLine="0"/>
              <w:jc w:val="left"/>
              <w:rPr>
                <w:rFonts w:ascii="Arial" w:hAnsi="Arial" w:cs="Arial"/>
                <w:kern w:val="0"/>
                <w:sz w:val="16"/>
                <w:szCs w:val="16"/>
                <w:lang w:eastAsia="en-US"/>
              </w:rPr>
            </w:pPr>
            <w:r w:rsidRPr="0048714D">
              <w:rPr>
                <w:rFonts w:ascii="Arial" w:hAnsi="Arial" w:cs="Arial" w:hint="eastAsia"/>
                <w:kern w:val="0"/>
                <w:sz w:val="16"/>
                <w:szCs w:val="16"/>
                <w:lang w:eastAsia="en-US"/>
              </w:rPr>
              <w:t>特服号码名</w:t>
            </w:r>
          </w:p>
        </w:tc>
        <w:tc>
          <w:tcPr>
            <w:tcW w:w="4252" w:type="dxa"/>
            <w:vAlign w:val="bottom"/>
          </w:tcPr>
          <w:p w14:paraId="4D15EAFD" w14:textId="0C3A2759" w:rsidR="00AE7E0F" w:rsidRPr="0048714D" w:rsidRDefault="00AE7E0F" w:rsidP="00DF04F3">
            <w:pPr>
              <w:widowControl/>
              <w:ind w:firstLineChars="0" w:firstLine="0"/>
              <w:jc w:val="left"/>
              <w:rPr>
                <w:rFonts w:ascii="Arial" w:hAnsi="Arial" w:cs="Arial"/>
                <w:kern w:val="0"/>
                <w:sz w:val="16"/>
                <w:szCs w:val="16"/>
              </w:rPr>
            </w:pPr>
          </w:p>
        </w:tc>
      </w:tr>
      <w:tr w:rsidR="00AE7E0F" w:rsidRPr="0048714D" w14:paraId="7BDA9764" w14:textId="77777777" w:rsidTr="00DF04F3">
        <w:trPr>
          <w:jc w:val="center"/>
        </w:trPr>
        <w:tc>
          <w:tcPr>
            <w:tcW w:w="708" w:type="dxa"/>
          </w:tcPr>
          <w:p w14:paraId="52D60224" w14:textId="77777777" w:rsidR="00AE7E0F" w:rsidRPr="0048714D" w:rsidRDefault="00AE7E0F"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3</w:t>
            </w:r>
          </w:p>
        </w:tc>
        <w:tc>
          <w:tcPr>
            <w:tcW w:w="1414" w:type="dxa"/>
            <w:vAlign w:val="bottom"/>
          </w:tcPr>
          <w:p w14:paraId="771D0042" w14:textId="76C6A6C2" w:rsidR="00AE7E0F" w:rsidRPr="0048714D" w:rsidRDefault="004030D2" w:rsidP="00DF04F3">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CFEE_TYPE</w:t>
            </w:r>
          </w:p>
        </w:tc>
        <w:tc>
          <w:tcPr>
            <w:tcW w:w="992" w:type="dxa"/>
          </w:tcPr>
          <w:p w14:paraId="2E9FD45F" w14:textId="77777777" w:rsidR="00AE7E0F" w:rsidRPr="0048714D" w:rsidRDefault="00AE7E0F"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w:t>
            </w:r>
          </w:p>
        </w:tc>
        <w:tc>
          <w:tcPr>
            <w:tcW w:w="1276" w:type="dxa"/>
            <w:vAlign w:val="bottom"/>
          </w:tcPr>
          <w:p w14:paraId="44A305AC" w14:textId="1DD823AE" w:rsidR="00AE7E0F" w:rsidRPr="0048714D" w:rsidRDefault="004030D2" w:rsidP="00DF04F3">
            <w:pPr>
              <w:widowControl/>
              <w:ind w:firstLineChars="0" w:firstLine="0"/>
              <w:jc w:val="left"/>
              <w:rPr>
                <w:rFonts w:ascii="Arial" w:hAnsi="Arial" w:cs="Arial"/>
                <w:kern w:val="0"/>
                <w:sz w:val="16"/>
                <w:szCs w:val="16"/>
                <w:lang w:eastAsia="en-US"/>
              </w:rPr>
            </w:pPr>
            <w:r w:rsidRPr="0048714D">
              <w:rPr>
                <w:rFonts w:ascii="Arial" w:hAnsi="Arial" w:cs="Arial" w:hint="eastAsia"/>
                <w:kern w:val="0"/>
                <w:sz w:val="16"/>
                <w:szCs w:val="16"/>
                <w:lang w:eastAsia="en-US"/>
              </w:rPr>
              <w:t>漫游费类型</w:t>
            </w:r>
          </w:p>
        </w:tc>
        <w:tc>
          <w:tcPr>
            <w:tcW w:w="4252" w:type="dxa"/>
            <w:vAlign w:val="bottom"/>
          </w:tcPr>
          <w:p w14:paraId="229492F0" w14:textId="77777777" w:rsidR="004030D2" w:rsidRPr="0048714D" w:rsidRDefault="004030D2" w:rsidP="004030D2">
            <w:pPr>
              <w:widowControl/>
              <w:ind w:firstLineChars="0" w:firstLine="0"/>
              <w:jc w:val="left"/>
              <w:rPr>
                <w:rFonts w:ascii="Arial" w:hAnsi="Arial"/>
                <w:kern w:val="0"/>
                <w:sz w:val="16"/>
                <w:szCs w:val="16"/>
              </w:rPr>
            </w:pPr>
            <w:r w:rsidRPr="0048714D">
              <w:rPr>
                <w:rFonts w:ascii="Arial" w:hAnsi="Arial"/>
                <w:kern w:val="0"/>
                <w:sz w:val="16"/>
                <w:szCs w:val="16"/>
              </w:rPr>
              <w:t>0</w:t>
            </w:r>
            <w:r w:rsidRPr="0048714D">
              <w:rPr>
                <w:rFonts w:ascii="Arial" w:hAnsi="Arial" w:hint="eastAsia"/>
                <w:kern w:val="0"/>
                <w:sz w:val="16"/>
                <w:szCs w:val="16"/>
              </w:rPr>
              <w:t>：不收漫游费</w:t>
            </w:r>
          </w:p>
          <w:p w14:paraId="38D5CE97" w14:textId="77777777" w:rsidR="004030D2" w:rsidRPr="0048714D" w:rsidRDefault="004030D2" w:rsidP="004030D2">
            <w:pPr>
              <w:widowControl/>
              <w:ind w:firstLineChars="0" w:firstLine="0"/>
              <w:jc w:val="left"/>
              <w:rPr>
                <w:rFonts w:ascii="Arial" w:hAnsi="Arial"/>
                <w:kern w:val="0"/>
                <w:sz w:val="16"/>
                <w:szCs w:val="16"/>
              </w:rPr>
            </w:pPr>
            <w:r w:rsidRPr="0048714D">
              <w:rPr>
                <w:rFonts w:ascii="Arial" w:hAnsi="Arial"/>
                <w:kern w:val="0"/>
                <w:sz w:val="16"/>
                <w:szCs w:val="16"/>
              </w:rPr>
              <w:t>1</w:t>
            </w:r>
            <w:r w:rsidRPr="0048714D">
              <w:rPr>
                <w:rFonts w:ascii="Arial" w:hAnsi="Arial" w:hint="eastAsia"/>
                <w:kern w:val="0"/>
                <w:sz w:val="16"/>
                <w:szCs w:val="16"/>
              </w:rPr>
              <w:t>：按正常漫游费收取；</w:t>
            </w:r>
          </w:p>
          <w:p w14:paraId="2B9485B7" w14:textId="7D6342AE" w:rsidR="00AE7E0F" w:rsidRPr="0048714D" w:rsidRDefault="004030D2" w:rsidP="004030D2">
            <w:pPr>
              <w:widowControl/>
              <w:ind w:firstLineChars="0" w:firstLine="0"/>
              <w:jc w:val="left"/>
              <w:rPr>
                <w:rFonts w:ascii="宋体" w:hAnsi="宋体" w:cs="宋体"/>
                <w:kern w:val="0"/>
                <w:sz w:val="16"/>
                <w:szCs w:val="16"/>
              </w:rPr>
            </w:pPr>
            <w:r w:rsidRPr="0048714D">
              <w:rPr>
                <w:rFonts w:ascii="Arial" w:hAnsi="Arial"/>
                <w:kern w:val="0"/>
                <w:sz w:val="16"/>
                <w:szCs w:val="16"/>
              </w:rPr>
              <w:t>2</w:t>
            </w:r>
            <w:r w:rsidRPr="0048714D">
              <w:rPr>
                <w:rFonts w:ascii="Arial" w:hAnsi="Arial" w:hint="eastAsia"/>
                <w:kern w:val="0"/>
                <w:sz w:val="16"/>
                <w:szCs w:val="16"/>
              </w:rPr>
              <w:t>：按特殊漫游费收取，系统不校验费用</w:t>
            </w:r>
          </w:p>
        </w:tc>
      </w:tr>
      <w:tr w:rsidR="00AE7E0F" w:rsidRPr="0048714D" w14:paraId="566E06C7" w14:textId="77777777" w:rsidTr="00DF04F3">
        <w:trPr>
          <w:jc w:val="center"/>
        </w:trPr>
        <w:tc>
          <w:tcPr>
            <w:tcW w:w="708" w:type="dxa"/>
          </w:tcPr>
          <w:p w14:paraId="0BEED656" w14:textId="77777777" w:rsidR="00AE7E0F" w:rsidRPr="0048714D" w:rsidRDefault="00AE7E0F"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4</w:t>
            </w:r>
          </w:p>
        </w:tc>
        <w:tc>
          <w:tcPr>
            <w:tcW w:w="1414" w:type="dxa"/>
            <w:vAlign w:val="bottom"/>
          </w:tcPr>
          <w:p w14:paraId="64A15038" w14:textId="29E9E5E9" w:rsidR="00AE7E0F" w:rsidRPr="0048714D" w:rsidRDefault="004030D2" w:rsidP="00DF04F3">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LFEE_TYPE</w:t>
            </w:r>
          </w:p>
        </w:tc>
        <w:tc>
          <w:tcPr>
            <w:tcW w:w="992" w:type="dxa"/>
          </w:tcPr>
          <w:p w14:paraId="1B8F7047" w14:textId="7F09041C" w:rsidR="00AE7E0F" w:rsidRPr="0048714D" w:rsidRDefault="004030D2"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w:t>
            </w:r>
          </w:p>
        </w:tc>
        <w:tc>
          <w:tcPr>
            <w:tcW w:w="1276" w:type="dxa"/>
            <w:vAlign w:val="bottom"/>
          </w:tcPr>
          <w:p w14:paraId="68D317E7" w14:textId="0A100F47" w:rsidR="00AE7E0F" w:rsidRPr="0048714D" w:rsidRDefault="004030D2" w:rsidP="00DF04F3">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lang w:eastAsia="en-US"/>
              </w:rPr>
              <w:t>长途费类型</w:t>
            </w:r>
            <w:r w:rsidR="00AE7E0F" w:rsidRPr="0048714D">
              <w:rPr>
                <w:rFonts w:ascii="Arial" w:hAnsi="Arial" w:hint="eastAsia"/>
                <w:kern w:val="0"/>
                <w:sz w:val="16"/>
                <w:szCs w:val="16"/>
                <w:lang w:eastAsia="en-US"/>
              </w:rPr>
              <w:t>，</w:t>
            </w:r>
          </w:p>
        </w:tc>
        <w:tc>
          <w:tcPr>
            <w:tcW w:w="4252" w:type="dxa"/>
            <w:vAlign w:val="bottom"/>
          </w:tcPr>
          <w:p w14:paraId="389976B4" w14:textId="77777777" w:rsidR="004030D2" w:rsidRPr="0048714D" w:rsidRDefault="004030D2" w:rsidP="004030D2">
            <w:pPr>
              <w:widowControl/>
              <w:ind w:firstLineChars="0" w:firstLine="0"/>
              <w:jc w:val="left"/>
              <w:rPr>
                <w:rFonts w:ascii="Arial" w:hAnsi="Arial"/>
                <w:kern w:val="0"/>
                <w:sz w:val="16"/>
                <w:szCs w:val="16"/>
              </w:rPr>
            </w:pPr>
            <w:r w:rsidRPr="0048714D">
              <w:rPr>
                <w:rFonts w:ascii="Arial" w:hAnsi="Arial"/>
                <w:kern w:val="0"/>
                <w:sz w:val="16"/>
                <w:szCs w:val="16"/>
              </w:rPr>
              <w:t>0</w:t>
            </w:r>
            <w:r w:rsidRPr="0048714D">
              <w:rPr>
                <w:rFonts w:ascii="Arial" w:hAnsi="Arial" w:hint="eastAsia"/>
                <w:kern w:val="0"/>
                <w:sz w:val="16"/>
                <w:szCs w:val="16"/>
              </w:rPr>
              <w:t>：不收长途费</w:t>
            </w:r>
          </w:p>
          <w:p w14:paraId="726BB8A5" w14:textId="77777777" w:rsidR="004030D2" w:rsidRPr="0048714D" w:rsidRDefault="004030D2" w:rsidP="004030D2">
            <w:pPr>
              <w:widowControl/>
              <w:ind w:firstLineChars="0" w:firstLine="0"/>
              <w:jc w:val="left"/>
              <w:rPr>
                <w:rFonts w:ascii="Arial" w:hAnsi="Arial"/>
                <w:kern w:val="0"/>
                <w:sz w:val="16"/>
                <w:szCs w:val="16"/>
              </w:rPr>
            </w:pPr>
            <w:r w:rsidRPr="0048714D">
              <w:rPr>
                <w:rFonts w:ascii="Arial" w:hAnsi="Arial"/>
                <w:kern w:val="0"/>
                <w:sz w:val="16"/>
                <w:szCs w:val="16"/>
              </w:rPr>
              <w:t>1</w:t>
            </w:r>
            <w:r w:rsidRPr="0048714D">
              <w:rPr>
                <w:rFonts w:ascii="Arial" w:hAnsi="Arial" w:hint="eastAsia"/>
                <w:kern w:val="0"/>
                <w:sz w:val="16"/>
                <w:szCs w:val="16"/>
              </w:rPr>
              <w:t>：按正常长途费收取；</w:t>
            </w:r>
          </w:p>
          <w:p w14:paraId="0548D708" w14:textId="2997894E" w:rsidR="00AE7E0F" w:rsidRPr="0048714D" w:rsidRDefault="004030D2" w:rsidP="004030D2">
            <w:pPr>
              <w:widowControl/>
              <w:ind w:firstLineChars="0" w:firstLine="0"/>
              <w:jc w:val="left"/>
              <w:rPr>
                <w:rFonts w:ascii="Arial" w:hAnsi="Arial" w:cs="Arial"/>
                <w:kern w:val="0"/>
                <w:sz w:val="16"/>
                <w:szCs w:val="16"/>
              </w:rPr>
            </w:pPr>
            <w:r w:rsidRPr="0048714D">
              <w:rPr>
                <w:rFonts w:ascii="Arial" w:hAnsi="Arial"/>
                <w:kern w:val="0"/>
                <w:sz w:val="16"/>
                <w:szCs w:val="16"/>
              </w:rPr>
              <w:lastRenderedPageBreak/>
              <w:t>2</w:t>
            </w:r>
            <w:r w:rsidRPr="0048714D">
              <w:rPr>
                <w:rFonts w:ascii="Arial" w:hAnsi="Arial" w:hint="eastAsia"/>
                <w:kern w:val="0"/>
                <w:sz w:val="16"/>
                <w:szCs w:val="16"/>
              </w:rPr>
              <w:t>：按特殊长途费收取，系统不校验费用</w:t>
            </w:r>
          </w:p>
        </w:tc>
      </w:tr>
      <w:tr w:rsidR="00AE7E0F" w:rsidRPr="0048714D" w14:paraId="6B70D5EF" w14:textId="77777777" w:rsidTr="00DF04F3">
        <w:trPr>
          <w:jc w:val="center"/>
        </w:trPr>
        <w:tc>
          <w:tcPr>
            <w:tcW w:w="708" w:type="dxa"/>
          </w:tcPr>
          <w:p w14:paraId="5606D4F6" w14:textId="77777777" w:rsidR="00AE7E0F" w:rsidRPr="0048714D" w:rsidRDefault="00AE7E0F"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lastRenderedPageBreak/>
              <w:t>5</w:t>
            </w:r>
          </w:p>
        </w:tc>
        <w:tc>
          <w:tcPr>
            <w:tcW w:w="1414" w:type="dxa"/>
            <w:vAlign w:val="bottom"/>
          </w:tcPr>
          <w:p w14:paraId="5F24C4F2" w14:textId="77777777" w:rsidR="00AE7E0F" w:rsidRPr="0048714D" w:rsidRDefault="00AE7E0F" w:rsidP="00DF04F3">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EFFC_TM</w:t>
            </w:r>
          </w:p>
        </w:tc>
        <w:tc>
          <w:tcPr>
            <w:tcW w:w="992" w:type="dxa"/>
          </w:tcPr>
          <w:p w14:paraId="20A4611E" w14:textId="77777777" w:rsidR="00AE7E0F" w:rsidRPr="0048714D" w:rsidRDefault="00AE7E0F"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19</w:t>
            </w:r>
          </w:p>
        </w:tc>
        <w:tc>
          <w:tcPr>
            <w:tcW w:w="1276" w:type="dxa"/>
            <w:vAlign w:val="bottom"/>
          </w:tcPr>
          <w:p w14:paraId="5D2E7046" w14:textId="77777777" w:rsidR="00AE7E0F" w:rsidRPr="0048714D" w:rsidRDefault="00AE7E0F" w:rsidP="00DF04F3">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rPr>
              <w:t>生效</w:t>
            </w:r>
            <w:r w:rsidRPr="0048714D">
              <w:rPr>
                <w:rFonts w:ascii="Arial" w:hAnsi="Arial" w:hint="eastAsia"/>
                <w:kern w:val="0"/>
                <w:sz w:val="16"/>
                <w:szCs w:val="16"/>
                <w:lang w:eastAsia="en-US"/>
              </w:rPr>
              <w:t>时间，</w:t>
            </w:r>
          </w:p>
        </w:tc>
        <w:tc>
          <w:tcPr>
            <w:tcW w:w="4252" w:type="dxa"/>
            <w:vAlign w:val="bottom"/>
          </w:tcPr>
          <w:p w14:paraId="599605FE" w14:textId="77777777" w:rsidR="00AE7E0F" w:rsidRPr="0048714D" w:rsidRDefault="00AE7E0F" w:rsidP="00DF04F3">
            <w:pPr>
              <w:widowControl/>
              <w:ind w:firstLineChars="0" w:firstLine="0"/>
              <w:jc w:val="left"/>
              <w:rPr>
                <w:rFonts w:ascii="Arial" w:hAnsi="Arial" w:cs="Arial"/>
                <w:kern w:val="0"/>
                <w:sz w:val="16"/>
                <w:szCs w:val="16"/>
                <w:lang w:eastAsia="en-US"/>
              </w:rPr>
            </w:pPr>
            <w:r w:rsidRPr="0048714D">
              <w:rPr>
                <w:rFonts w:ascii="Arial" w:hAnsi="Arial" w:hint="eastAsia"/>
                <w:kern w:val="0"/>
                <w:sz w:val="16"/>
                <w:szCs w:val="16"/>
                <w:lang w:eastAsia="en-US"/>
              </w:rPr>
              <w:t>精确到秒</w:t>
            </w:r>
            <w:r w:rsidRPr="0048714D">
              <w:rPr>
                <w:rFonts w:ascii="Arial" w:hAnsi="Arial" w:cs="Arial"/>
                <w:kern w:val="0"/>
                <w:sz w:val="16"/>
                <w:szCs w:val="16"/>
                <w:lang w:eastAsia="en-US"/>
              </w:rPr>
              <w:t>--</w:t>
            </w:r>
            <w:r w:rsidRPr="0048714D">
              <w:rPr>
                <w:rFonts w:ascii="宋体" w:hAnsi="宋体" w:cs="Arial" w:hint="eastAsia"/>
                <w:kern w:val="0"/>
                <w:sz w:val="16"/>
                <w:szCs w:val="16"/>
                <w:lang w:eastAsia="en-US"/>
              </w:rPr>
              <w:t>格式</w:t>
            </w:r>
            <w:r w:rsidRPr="0048714D">
              <w:rPr>
                <w:rFonts w:ascii="Arial" w:hAnsi="Arial" w:cs="Arial"/>
                <w:kern w:val="0"/>
                <w:sz w:val="16"/>
                <w:szCs w:val="16"/>
                <w:lang w:eastAsia="en-US"/>
              </w:rPr>
              <w:t>"yyyy-mm-dd hh24:mi:ss"</w:t>
            </w:r>
          </w:p>
        </w:tc>
      </w:tr>
      <w:tr w:rsidR="00AE7E0F" w:rsidRPr="0048714D" w14:paraId="32F29560" w14:textId="77777777" w:rsidTr="00DF04F3">
        <w:trPr>
          <w:jc w:val="center"/>
        </w:trPr>
        <w:tc>
          <w:tcPr>
            <w:tcW w:w="708" w:type="dxa"/>
          </w:tcPr>
          <w:p w14:paraId="62CC2AE8" w14:textId="77777777" w:rsidR="00AE7E0F" w:rsidRPr="0048714D" w:rsidRDefault="00AE7E0F"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6</w:t>
            </w:r>
          </w:p>
        </w:tc>
        <w:tc>
          <w:tcPr>
            <w:tcW w:w="1414" w:type="dxa"/>
            <w:vAlign w:val="bottom"/>
          </w:tcPr>
          <w:p w14:paraId="4D96F480" w14:textId="77777777" w:rsidR="00AE7E0F" w:rsidRPr="0048714D" w:rsidRDefault="00AE7E0F" w:rsidP="00DF04F3">
            <w:pPr>
              <w:widowControl/>
              <w:ind w:firstLineChars="0" w:firstLine="0"/>
              <w:jc w:val="left"/>
              <w:rPr>
                <w:rFonts w:ascii="Arial" w:hAnsi="Arial" w:cs="Arial"/>
                <w:kern w:val="0"/>
                <w:sz w:val="16"/>
                <w:szCs w:val="16"/>
                <w:lang w:eastAsia="en-US"/>
              </w:rPr>
            </w:pPr>
            <w:r w:rsidRPr="0048714D">
              <w:rPr>
                <w:rFonts w:ascii="Arial" w:hAnsi="Arial" w:cs="Arial"/>
                <w:kern w:val="0"/>
                <w:sz w:val="16"/>
                <w:szCs w:val="16"/>
                <w:lang w:eastAsia="en-US"/>
              </w:rPr>
              <w:t>EXPIRED_TM</w:t>
            </w:r>
          </w:p>
        </w:tc>
        <w:tc>
          <w:tcPr>
            <w:tcW w:w="992" w:type="dxa"/>
          </w:tcPr>
          <w:p w14:paraId="332EB3C2" w14:textId="77777777" w:rsidR="00AE7E0F" w:rsidRPr="0048714D" w:rsidRDefault="00AE7E0F" w:rsidP="00DF04F3">
            <w:pPr>
              <w:widowControl/>
              <w:ind w:firstLineChars="0" w:firstLine="0"/>
              <w:jc w:val="left"/>
              <w:rPr>
                <w:rFonts w:ascii="Arial" w:hAnsi="Arial"/>
                <w:color w:val="000000"/>
                <w:kern w:val="0"/>
                <w:sz w:val="16"/>
                <w:szCs w:val="16"/>
              </w:rPr>
            </w:pPr>
            <w:r w:rsidRPr="0048714D">
              <w:rPr>
                <w:rFonts w:ascii="Arial" w:hAnsi="Arial"/>
                <w:color w:val="000000"/>
                <w:kern w:val="0"/>
                <w:sz w:val="16"/>
                <w:szCs w:val="16"/>
              </w:rPr>
              <w:t>19</w:t>
            </w:r>
          </w:p>
        </w:tc>
        <w:tc>
          <w:tcPr>
            <w:tcW w:w="1276" w:type="dxa"/>
            <w:vAlign w:val="bottom"/>
          </w:tcPr>
          <w:p w14:paraId="21B2EA7A" w14:textId="77777777" w:rsidR="00AE7E0F" w:rsidRPr="0048714D" w:rsidRDefault="00AE7E0F" w:rsidP="00DF04F3">
            <w:pPr>
              <w:widowControl/>
              <w:ind w:firstLineChars="0" w:firstLine="0"/>
              <w:jc w:val="left"/>
              <w:rPr>
                <w:rFonts w:ascii="Arial" w:hAnsi="Arial"/>
                <w:kern w:val="0"/>
                <w:sz w:val="16"/>
                <w:szCs w:val="16"/>
              </w:rPr>
            </w:pPr>
            <w:r w:rsidRPr="0048714D">
              <w:rPr>
                <w:rFonts w:ascii="Arial" w:hAnsi="Arial" w:hint="eastAsia"/>
                <w:kern w:val="0"/>
                <w:sz w:val="16"/>
                <w:szCs w:val="16"/>
              </w:rPr>
              <w:t>失效时间</w:t>
            </w:r>
          </w:p>
        </w:tc>
        <w:tc>
          <w:tcPr>
            <w:tcW w:w="4252" w:type="dxa"/>
            <w:vAlign w:val="bottom"/>
          </w:tcPr>
          <w:p w14:paraId="67DA0B5B" w14:textId="77777777" w:rsidR="00AE7E0F" w:rsidRPr="0048714D" w:rsidRDefault="00AE7E0F" w:rsidP="00DF04F3">
            <w:pPr>
              <w:widowControl/>
              <w:ind w:firstLineChars="0" w:firstLine="0"/>
              <w:jc w:val="left"/>
              <w:rPr>
                <w:rFonts w:ascii="Arial" w:hAnsi="Arial"/>
                <w:kern w:val="0"/>
                <w:sz w:val="16"/>
                <w:szCs w:val="16"/>
                <w:lang w:eastAsia="en-US"/>
              </w:rPr>
            </w:pPr>
            <w:r w:rsidRPr="0048714D">
              <w:rPr>
                <w:rFonts w:ascii="Arial" w:hAnsi="Arial" w:hint="eastAsia"/>
                <w:kern w:val="0"/>
                <w:sz w:val="16"/>
                <w:szCs w:val="16"/>
                <w:lang w:eastAsia="en-US"/>
              </w:rPr>
              <w:t>精确到秒</w:t>
            </w:r>
            <w:r w:rsidRPr="0048714D">
              <w:rPr>
                <w:rFonts w:ascii="Arial" w:hAnsi="Arial" w:cs="Arial"/>
                <w:kern w:val="0"/>
                <w:sz w:val="16"/>
                <w:szCs w:val="16"/>
                <w:lang w:eastAsia="en-US"/>
              </w:rPr>
              <w:t>--</w:t>
            </w:r>
            <w:r w:rsidRPr="0048714D">
              <w:rPr>
                <w:rFonts w:ascii="宋体" w:hAnsi="宋体" w:cs="Arial" w:hint="eastAsia"/>
                <w:kern w:val="0"/>
                <w:sz w:val="16"/>
                <w:szCs w:val="16"/>
                <w:lang w:eastAsia="en-US"/>
              </w:rPr>
              <w:t>格式</w:t>
            </w:r>
            <w:r w:rsidRPr="0048714D">
              <w:rPr>
                <w:rFonts w:ascii="Arial" w:hAnsi="Arial" w:cs="Arial"/>
                <w:kern w:val="0"/>
                <w:sz w:val="16"/>
                <w:szCs w:val="16"/>
                <w:lang w:eastAsia="en-US"/>
              </w:rPr>
              <w:t>"yyyy-mm-dd hh24:mi:ss"</w:t>
            </w:r>
          </w:p>
        </w:tc>
      </w:tr>
    </w:tbl>
    <w:p w14:paraId="7AACB89F" w14:textId="5E073023" w:rsidR="00AE7E0F" w:rsidRPr="0048714D" w:rsidRDefault="00AE7E0F" w:rsidP="00AE7E0F">
      <w:pPr>
        <w:ind w:firstLine="480"/>
        <w:rPr>
          <w:color w:val="FF0000"/>
        </w:rPr>
      </w:pPr>
      <w:r w:rsidRPr="0048714D">
        <w:rPr>
          <w:rFonts w:hint="eastAsia"/>
          <w:color w:val="FF0000"/>
        </w:rPr>
        <w:t>主键：</w:t>
      </w:r>
      <w:r w:rsidR="004030D2" w:rsidRPr="0048714D">
        <w:rPr>
          <w:color w:val="FF0000"/>
        </w:rPr>
        <w:t xml:space="preserve">spe_svc_nr </w:t>
      </w:r>
      <w:r w:rsidRPr="0048714D">
        <w:rPr>
          <w:color w:val="FF0000"/>
        </w:rPr>
        <w:t>+ effc_tm</w:t>
      </w:r>
    </w:p>
    <w:p w14:paraId="080DA0B5" w14:textId="3232A28E" w:rsidR="00B73F4E" w:rsidRPr="0048714D" w:rsidRDefault="007F0590" w:rsidP="006C5722">
      <w:pPr>
        <w:ind w:firstLineChars="0" w:firstLine="0"/>
      </w:pPr>
      <w:r w:rsidRPr="0048714D">
        <w:tab/>
        <w:t>8</w:t>
      </w:r>
      <w:r w:rsidRPr="0048714D">
        <w:rPr>
          <w:rFonts w:hint="eastAsia"/>
        </w:rPr>
        <w:t>、中继信息</w:t>
      </w:r>
    </w:p>
    <w:p w14:paraId="5B92FBA6" w14:textId="00E5A61E" w:rsidR="007F0590" w:rsidRPr="0048714D" w:rsidRDefault="007F0590" w:rsidP="007F0590">
      <w:pPr>
        <w:ind w:firstLineChars="0" w:firstLine="420"/>
        <w:rPr>
          <w:rFonts w:asciiTheme="minorEastAsia" w:eastAsiaTheme="minorEastAsia" w:hAnsiTheme="minorEastAsia"/>
          <w:color w:val="000000"/>
          <w:sz w:val="21"/>
          <w:szCs w:val="21"/>
          <w:shd w:val="clear" w:color="auto" w:fill="FFFFFF"/>
        </w:rPr>
      </w:pPr>
      <w:r w:rsidRPr="0048714D">
        <w:rPr>
          <w:rFonts w:asciiTheme="minorEastAsia" w:eastAsiaTheme="minorEastAsia" w:hAnsiTheme="minorEastAsia"/>
          <w:color w:val="000000"/>
          <w:sz w:val="21"/>
          <w:szCs w:val="21"/>
          <w:shd w:val="clear" w:color="auto" w:fill="FFFFFF"/>
        </w:rPr>
        <w:t>TRUNK_INFO_YYYYMMDD.ZZZ，其中ZZZ代表省代码，YYYYMMDD代表日期</w:t>
      </w:r>
    </w:p>
    <w:p w14:paraId="2BAE7BF8" w14:textId="77777777" w:rsidR="007F0590" w:rsidRPr="0048714D" w:rsidRDefault="007F0590" w:rsidP="007F0590">
      <w:pPr>
        <w:widowControl/>
        <w:shd w:val="clear" w:color="auto" w:fill="FFFFFF"/>
        <w:ind w:firstLine="480"/>
        <w:jc w:val="left"/>
        <w:rPr>
          <w:rFonts w:asciiTheme="minorEastAsia" w:eastAsiaTheme="minorEastAsia" w:hAnsiTheme="minorEastAsia" w:cs="宋体"/>
          <w:color w:val="000000"/>
          <w:kern w:val="0"/>
          <w:szCs w:val="21"/>
        </w:rPr>
      </w:pPr>
      <w:r w:rsidRPr="0048714D">
        <w:rPr>
          <w:rFonts w:asciiTheme="minorEastAsia" w:eastAsiaTheme="minorEastAsia" w:hAnsiTheme="minorEastAsia" w:cs="宋体" w:hint="eastAsia"/>
          <w:color w:val="000000"/>
          <w:kern w:val="0"/>
          <w:szCs w:val="21"/>
        </w:rPr>
        <w:t>文件包括头记录、中间记录、尾记录三部分</w:t>
      </w:r>
    </w:p>
    <w:p w14:paraId="5FD6A7B1" w14:textId="69AFAD71" w:rsidR="007F0590" w:rsidRPr="0048714D" w:rsidRDefault="007F0590" w:rsidP="007F0590">
      <w:pPr>
        <w:widowControl/>
        <w:shd w:val="clear" w:color="auto" w:fill="FFFFFF"/>
        <w:ind w:firstLine="480"/>
        <w:jc w:val="left"/>
        <w:rPr>
          <w:rFonts w:asciiTheme="minorEastAsia" w:eastAsiaTheme="minorEastAsia" w:hAnsiTheme="minorEastAsia" w:cs="宋体"/>
          <w:color w:val="000000"/>
          <w:kern w:val="0"/>
          <w:szCs w:val="21"/>
        </w:rPr>
      </w:pPr>
      <w:r w:rsidRPr="0048714D">
        <w:rPr>
          <w:rFonts w:asciiTheme="minorEastAsia" w:eastAsiaTheme="minorEastAsia" w:hAnsiTheme="minorEastAsia" w:cs="宋体" w:hint="eastAsia"/>
          <w:color w:val="000000"/>
          <w:kern w:val="0"/>
          <w:szCs w:val="21"/>
        </w:rPr>
        <w:t>头记录格式</w:t>
      </w:r>
    </w:p>
    <w:tbl>
      <w:tblPr>
        <w:tblW w:w="3750" w:type="pct"/>
        <w:jc w:val="center"/>
        <w:tblCellMar>
          <w:left w:w="0" w:type="dxa"/>
          <w:right w:w="0" w:type="dxa"/>
        </w:tblCellMar>
        <w:tblLook w:val="04A0" w:firstRow="1" w:lastRow="0" w:firstColumn="1" w:lastColumn="0" w:noHBand="0" w:noVBand="1"/>
      </w:tblPr>
      <w:tblGrid>
        <w:gridCol w:w="949"/>
        <w:gridCol w:w="1910"/>
        <w:gridCol w:w="1912"/>
        <w:gridCol w:w="2234"/>
      </w:tblGrid>
      <w:tr w:rsidR="007F0590" w:rsidRPr="0048714D" w14:paraId="240DEC4D" w14:textId="77777777" w:rsidTr="007F0590">
        <w:trPr>
          <w:jc w:val="center"/>
        </w:trPr>
        <w:tc>
          <w:tcPr>
            <w:tcW w:w="842"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8EC1FE5" w14:textId="77777777" w:rsidR="007F0590" w:rsidRPr="0048714D" w:rsidRDefault="007F0590" w:rsidP="007F0590">
            <w:pPr>
              <w:widowControl/>
              <w:spacing w:after="20"/>
              <w:ind w:firstLineChars="0" w:firstLine="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序号</w:t>
            </w:r>
          </w:p>
        </w:tc>
        <w:tc>
          <w:tcPr>
            <w:tcW w:w="1695"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hideMark/>
          </w:tcPr>
          <w:p w14:paraId="259071EE" w14:textId="77777777" w:rsidR="007F0590" w:rsidRPr="0048714D" w:rsidRDefault="007F0590" w:rsidP="007F0590">
            <w:pPr>
              <w:widowControl/>
              <w:spacing w:after="20"/>
              <w:ind w:firstLineChars="0" w:firstLine="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头记录字段名称</w:t>
            </w:r>
          </w:p>
        </w:tc>
        <w:tc>
          <w:tcPr>
            <w:tcW w:w="1696"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hideMark/>
          </w:tcPr>
          <w:p w14:paraId="316F73DB" w14:textId="77777777" w:rsidR="007F0590" w:rsidRPr="0048714D" w:rsidRDefault="007F0590" w:rsidP="007F0590">
            <w:pPr>
              <w:widowControl/>
              <w:spacing w:after="20"/>
              <w:ind w:firstLineChars="0" w:firstLine="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数据类型及长度</w:t>
            </w:r>
          </w:p>
        </w:tc>
        <w:tc>
          <w:tcPr>
            <w:tcW w:w="1982" w:type="dxa"/>
            <w:tcBorders>
              <w:top w:val="single" w:sz="8" w:space="0" w:color="000000"/>
              <w:left w:val="nil"/>
              <w:bottom w:val="single" w:sz="8" w:space="0" w:color="000000"/>
              <w:right w:val="single" w:sz="8" w:space="0" w:color="000000"/>
            </w:tcBorders>
            <w:tcMar>
              <w:top w:w="0" w:type="dxa"/>
              <w:left w:w="108" w:type="dxa"/>
              <w:bottom w:w="0" w:type="dxa"/>
              <w:right w:w="108" w:type="dxa"/>
            </w:tcMar>
            <w:vAlign w:val="center"/>
            <w:hideMark/>
          </w:tcPr>
          <w:p w14:paraId="1BBC5B79" w14:textId="77777777" w:rsidR="007F0590" w:rsidRPr="0048714D" w:rsidRDefault="007F0590" w:rsidP="007F0590">
            <w:pPr>
              <w:widowControl/>
              <w:spacing w:after="20"/>
              <w:ind w:firstLineChars="10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有效值</w:t>
            </w:r>
          </w:p>
        </w:tc>
      </w:tr>
      <w:tr w:rsidR="007F0590" w:rsidRPr="0048714D" w14:paraId="165D64F2" w14:textId="77777777" w:rsidTr="007F0590">
        <w:trPr>
          <w:jc w:val="center"/>
        </w:trPr>
        <w:tc>
          <w:tcPr>
            <w:tcW w:w="842"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52F1A6B" w14:textId="77777777" w:rsidR="007F0590" w:rsidRPr="0048714D" w:rsidRDefault="007F0590" w:rsidP="007F0590">
            <w:pPr>
              <w:widowControl/>
              <w:spacing w:after="20"/>
              <w:ind w:firstLine="40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1</w:t>
            </w:r>
          </w:p>
        </w:tc>
        <w:tc>
          <w:tcPr>
            <w:tcW w:w="1695"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3B15498C" w14:textId="77777777" w:rsidR="007F0590" w:rsidRPr="0048714D" w:rsidRDefault="007F0590" w:rsidP="007F0590">
            <w:pPr>
              <w:widowControl/>
              <w:spacing w:after="20"/>
              <w:ind w:firstLine="40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头记录标记</w:t>
            </w:r>
          </w:p>
        </w:tc>
        <w:tc>
          <w:tcPr>
            <w:tcW w:w="1696"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3AB34F0F" w14:textId="77777777" w:rsidR="007F0590" w:rsidRPr="0048714D" w:rsidRDefault="007F0590" w:rsidP="007F0590">
            <w:pPr>
              <w:widowControl/>
              <w:spacing w:after="20"/>
              <w:ind w:firstLine="40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F1</w:t>
            </w:r>
          </w:p>
        </w:tc>
        <w:tc>
          <w:tcPr>
            <w:tcW w:w="1982"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0BECCC11" w14:textId="77777777" w:rsidR="007F0590" w:rsidRPr="0048714D" w:rsidRDefault="007F0590" w:rsidP="007F0590">
            <w:pPr>
              <w:widowControl/>
              <w:spacing w:after="20"/>
              <w:ind w:firstLineChars="10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H</w:t>
            </w:r>
          </w:p>
        </w:tc>
      </w:tr>
      <w:tr w:rsidR="007F0590" w:rsidRPr="0048714D" w14:paraId="6522DB02" w14:textId="77777777" w:rsidTr="007F0590">
        <w:trPr>
          <w:jc w:val="center"/>
        </w:trPr>
        <w:tc>
          <w:tcPr>
            <w:tcW w:w="842"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7F6574E" w14:textId="77777777" w:rsidR="007F0590" w:rsidRPr="0048714D" w:rsidRDefault="007F0590" w:rsidP="007F0590">
            <w:pPr>
              <w:widowControl/>
              <w:spacing w:after="20"/>
              <w:ind w:firstLine="40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2</w:t>
            </w:r>
          </w:p>
        </w:tc>
        <w:tc>
          <w:tcPr>
            <w:tcW w:w="1695"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6080186F" w14:textId="77777777" w:rsidR="007F0590" w:rsidRPr="0048714D" w:rsidRDefault="007F0590" w:rsidP="007F0590">
            <w:pPr>
              <w:widowControl/>
              <w:spacing w:after="20"/>
              <w:ind w:firstLine="40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文件产生时间</w:t>
            </w:r>
          </w:p>
        </w:tc>
        <w:tc>
          <w:tcPr>
            <w:tcW w:w="1696"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2D365702" w14:textId="77777777" w:rsidR="007F0590" w:rsidRPr="0048714D" w:rsidRDefault="007F0590" w:rsidP="007F0590">
            <w:pPr>
              <w:widowControl/>
              <w:spacing w:after="20"/>
              <w:ind w:firstLine="40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F14</w:t>
            </w:r>
          </w:p>
        </w:tc>
        <w:tc>
          <w:tcPr>
            <w:tcW w:w="1982"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18B4A4CC" w14:textId="77777777" w:rsidR="007F0590" w:rsidRPr="0048714D" w:rsidRDefault="007F0590" w:rsidP="007F0590">
            <w:pPr>
              <w:widowControl/>
              <w:spacing w:after="20"/>
              <w:ind w:firstLineChars="0" w:firstLine="0"/>
              <w:jc w:val="left"/>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格式（24小时制）：YYYYMMDDHHMMSS</w:t>
            </w:r>
          </w:p>
        </w:tc>
      </w:tr>
    </w:tbl>
    <w:p w14:paraId="0538BEB6" w14:textId="77777777" w:rsidR="007F0590" w:rsidRPr="0048714D" w:rsidRDefault="007F0590" w:rsidP="007F0590">
      <w:pPr>
        <w:widowControl/>
        <w:shd w:val="clear" w:color="auto" w:fill="FFFFFF"/>
        <w:ind w:firstLine="480"/>
        <w:rPr>
          <w:rFonts w:asciiTheme="minorEastAsia" w:eastAsiaTheme="minorEastAsia" w:hAnsiTheme="minorEastAsia" w:cs="宋体"/>
          <w:color w:val="000000"/>
          <w:kern w:val="0"/>
          <w:szCs w:val="21"/>
        </w:rPr>
      </w:pPr>
      <w:r w:rsidRPr="0048714D">
        <w:rPr>
          <w:rFonts w:asciiTheme="minorEastAsia" w:eastAsiaTheme="minorEastAsia" w:hAnsiTheme="minorEastAsia" w:cs="宋体" w:hint="eastAsia"/>
          <w:color w:val="000000"/>
          <w:kern w:val="0"/>
          <w:szCs w:val="21"/>
        </w:rPr>
        <w:t>字段以管道符</w:t>
      </w:r>
      <w:r w:rsidRPr="0048714D">
        <w:rPr>
          <w:rFonts w:asciiTheme="minorEastAsia" w:eastAsiaTheme="minorEastAsia" w:hAnsiTheme="minorEastAsia" w:cs="宋体"/>
          <w:color w:val="000000"/>
          <w:kern w:val="0"/>
          <w:szCs w:val="21"/>
        </w:rPr>
        <w:t>|分隔</w:t>
      </w:r>
    </w:p>
    <w:p w14:paraId="6CF8FD91" w14:textId="613AFCCB" w:rsidR="007F0590" w:rsidRPr="0048714D" w:rsidRDefault="007F0590" w:rsidP="007F0590">
      <w:pPr>
        <w:widowControl/>
        <w:shd w:val="clear" w:color="auto" w:fill="FFFFFF"/>
        <w:ind w:firstLineChars="183" w:firstLine="439"/>
        <w:jc w:val="left"/>
        <w:rPr>
          <w:rFonts w:asciiTheme="minorEastAsia" w:eastAsiaTheme="minorEastAsia" w:hAnsiTheme="minorEastAsia" w:cs="宋体"/>
          <w:color w:val="000000"/>
          <w:kern w:val="0"/>
          <w:szCs w:val="21"/>
        </w:rPr>
      </w:pPr>
      <w:r w:rsidRPr="0048714D">
        <w:rPr>
          <w:rFonts w:asciiTheme="minorEastAsia" w:eastAsiaTheme="minorEastAsia" w:hAnsiTheme="minorEastAsia" w:cs="宋体" w:hint="eastAsia"/>
          <w:color w:val="000000"/>
          <w:kern w:val="0"/>
          <w:szCs w:val="21"/>
        </w:rPr>
        <w:t>中间记录</w:t>
      </w:r>
    </w:p>
    <w:tbl>
      <w:tblPr>
        <w:tblW w:w="6795" w:type="dxa"/>
        <w:jc w:val="center"/>
        <w:tblLayout w:type="fixed"/>
        <w:tblCellMar>
          <w:left w:w="0" w:type="dxa"/>
          <w:right w:w="0" w:type="dxa"/>
        </w:tblCellMar>
        <w:tblLook w:val="04A0" w:firstRow="1" w:lastRow="0" w:firstColumn="1" w:lastColumn="0" w:noHBand="0" w:noVBand="1"/>
      </w:tblPr>
      <w:tblGrid>
        <w:gridCol w:w="1105"/>
        <w:gridCol w:w="1531"/>
        <w:gridCol w:w="2174"/>
        <w:gridCol w:w="1985"/>
      </w:tblGrid>
      <w:tr w:rsidR="007F0590" w:rsidRPr="0048714D" w14:paraId="4D677687" w14:textId="77777777" w:rsidTr="00A4357B">
        <w:trPr>
          <w:trHeight w:val="270"/>
          <w:jc w:val="center"/>
        </w:trPr>
        <w:tc>
          <w:tcPr>
            <w:tcW w:w="1105" w:type="dxa"/>
            <w:tcBorders>
              <w:top w:val="single" w:sz="8" w:space="0" w:color="auto"/>
              <w:left w:val="single" w:sz="8" w:space="0" w:color="auto"/>
              <w:bottom w:val="single" w:sz="8" w:space="0" w:color="auto"/>
              <w:right w:val="single" w:sz="8" w:space="0" w:color="auto"/>
            </w:tcBorders>
            <w:vAlign w:val="center"/>
          </w:tcPr>
          <w:p w14:paraId="27249F62"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序号</w:t>
            </w:r>
          </w:p>
        </w:tc>
        <w:tc>
          <w:tcPr>
            <w:tcW w:w="153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4303483F"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字段名称</w:t>
            </w:r>
          </w:p>
        </w:tc>
        <w:tc>
          <w:tcPr>
            <w:tcW w:w="217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6FF763F6" w14:textId="77777777" w:rsidR="007F0590" w:rsidRPr="0048714D" w:rsidRDefault="007F0590" w:rsidP="00A4357B">
            <w:pPr>
              <w:widowControl/>
              <w:spacing w:after="20"/>
              <w:ind w:firstLineChars="100"/>
              <w:rPr>
                <w:rFonts w:asciiTheme="minorEastAsia" w:eastAsiaTheme="minorEastAsia" w:hAnsiTheme="minorEastAsia" w:cs="宋体"/>
                <w:kern w:val="0"/>
                <w:sz w:val="20"/>
                <w:szCs w:val="20"/>
              </w:rPr>
            </w:pPr>
            <w:r w:rsidRPr="0048714D">
              <w:rPr>
                <w:rFonts w:asciiTheme="minorEastAsia" w:eastAsiaTheme="minorEastAsia" w:hAnsiTheme="minorEastAsia" w:cs="宋体" w:hint="eastAsia"/>
                <w:kern w:val="0"/>
                <w:sz w:val="20"/>
                <w:szCs w:val="20"/>
              </w:rPr>
              <w:t>字段</w:t>
            </w:r>
          </w:p>
        </w:tc>
        <w:tc>
          <w:tcPr>
            <w:tcW w:w="1985"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tcPr>
          <w:p w14:paraId="00C2D4B9"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hint="eastAsia"/>
                <w:kern w:val="0"/>
                <w:sz w:val="20"/>
                <w:szCs w:val="20"/>
              </w:rPr>
              <w:t>填写方法</w:t>
            </w:r>
          </w:p>
        </w:tc>
      </w:tr>
      <w:tr w:rsidR="007F0590" w:rsidRPr="0048714D" w14:paraId="0A961CBF" w14:textId="77777777" w:rsidTr="00A4357B">
        <w:trPr>
          <w:trHeight w:val="270"/>
          <w:jc w:val="center"/>
        </w:trPr>
        <w:tc>
          <w:tcPr>
            <w:tcW w:w="1105" w:type="dxa"/>
            <w:tcBorders>
              <w:top w:val="single" w:sz="8" w:space="0" w:color="auto"/>
              <w:left w:val="single" w:sz="8" w:space="0" w:color="auto"/>
              <w:bottom w:val="single" w:sz="8" w:space="0" w:color="auto"/>
              <w:right w:val="single" w:sz="8" w:space="0" w:color="auto"/>
            </w:tcBorders>
            <w:vAlign w:val="center"/>
          </w:tcPr>
          <w:p w14:paraId="153AF12A" w14:textId="77777777" w:rsidR="007F0590" w:rsidRPr="0048714D" w:rsidRDefault="007F0590" w:rsidP="00A4357B">
            <w:pPr>
              <w:widowControl/>
              <w:spacing w:after="20"/>
              <w:ind w:firstLine="400"/>
              <w:rPr>
                <w:rFonts w:asciiTheme="minorEastAsia" w:eastAsiaTheme="minorEastAsia" w:hAnsiTheme="minorEastAsia" w:cs="宋体"/>
                <w:kern w:val="0"/>
                <w:sz w:val="20"/>
                <w:szCs w:val="20"/>
              </w:rPr>
            </w:pPr>
            <w:r w:rsidRPr="0048714D">
              <w:rPr>
                <w:rFonts w:asciiTheme="minorEastAsia" w:eastAsiaTheme="minorEastAsia" w:hAnsiTheme="minorEastAsia" w:cs="宋体"/>
                <w:kern w:val="0"/>
                <w:sz w:val="20"/>
                <w:szCs w:val="20"/>
              </w:rPr>
              <w:t>1</w:t>
            </w:r>
          </w:p>
        </w:tc>
        <w:tc>
          <w:tcPr>
            <w:tcW w:w="153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1428837"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省代码</w:t>
            </w:r>
          </w:p>
        </w:tc>
        <w:tc>
          <w:tcPr>
            <w:tcW w:w="217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4070630C"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PROV_CD</w:t>
            </w:r>
          </w:p>
        </w:tc>
        <w:tc>
          <w:tcPr>
            <w:tcW w:w="1985"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center"/>
            <w:hideMark/>
          </w:tcPr>
          <w:p w14:paraId="32949EA0" w14:textId="4386FA16" w:rsidR="007F0590" w:rsidRPr="0048714D" w:rsidRDefault="00C42C1B"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hint="eastAsia"/>
                <w:kern w:val="0"/>
                <w:sz w:val="20"/>
                <w:szCs w:val="20"/>
              </w:rPr>
              <w:t>全数字</w:t>
            </w:r>
          </w:p>
        </w:tc>
      </w:tr>
      <w:tr w:rsidR="007F0590" w:rsidRPr="0048714D" w14:paraId="4E191529" w14:textId="77777777" w:rsidTr="00A4357B">
        <w:trPr>
          <w:trHeight w:val="270"/>
          <w:jc w:val="center"/>
        </w:trPr>
        <w:tc>
          <w:tcPr>
            <w:tcW w:w="1105" w:type="dxa"/>
            <w:tcBorders>
              <w:top w:val="nil"/>
              <w:left w:val="single" w:sz="8" w:space="0" w:color="auto"/>
              <w:bottom w:val="single" w:sz="8" w:space="0" w:color="auto"/>
              <w:right w:val="single" w:sz="8" w:space="0" w:color="auto"/>
            </w:tcBorders>
            <w:vAlign w:val="center"/>
          </w:tcPr>
          <w:p w14:paraId="3BD97CD7" w14:textId="77777777" w:rsidR="007F0590" w:rsidRPr="0048714D" w:rsidRDefault="007F0590" w:rsidP="00A4357B">
            <w:pPr>
              <w:widowControl/>
              <w:spacing w:after="20"/>
              <w:ind w:firstLine="400"/>
              <w:rPr>
                <w:rFonts w:asciiTheme="minorEastAsia" w:eastAsiaTheme="minorEastAsia" w:hAnsiTheme="minorEastAsia" w:cs="宋体"/>
                <w:kern w:val="0"/>
                <w:sz w:val="20"/>
                <w:szCs w:val="20"/>
              </w:rPr>
            </w:pPr>
            <w:r w:rsidRPr="0048714D">
              <w:rPr>
                <w:rFonts w:asciiTheme="minorEastAsia" w:eastAsiaTheme="minorEastAsia" w:hAnsiTheme="minorEastAsia" w:cs="宋体"/>
                <w:kern w:val="0"/>
                <w:sz w:val="20"/>
                <w:szCs w:val="20"/>
              </w:rPr>
              <w:t>2</w:t>
            </w:r>
          </w:p>
        </w:tc>
        <w:tc>
          <w:tcPr>
            <w:tcW w:w="153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1971973"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交换机号</w:t>
            </w:r>
          </w:p>
        </w:tc>
        <w:tc>
          <w:tcPr>
            <w:tcW w:w="21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CB82659"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MSC_ID</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FA3E870" w14:textId="5BE219F8" w:rsidR="007F0590" w:rsidRPr="0048714D" w:rsidRDefault="00C42C1B"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hint="eastAsia"/>
                <w:kern w:val="0"/>
                <w:sz w:val="20"/>
                <w:szCs w:val="20"/>
              </w:rPr>
              <w:t>全数字</w:t>
            </w:r>
          </w:p>
        </w:tc>
      </w:tr>
      <w:tr w:rsidR="007F0590" w:rsidRPr="0048714D" w14:paraId="10B4EDC1" w14:textId="77777777" w:rsidTr="00A4357B">
        <w:trPr>
          <w:trHeight w:val="270"/>
          <w:jc w:val="center"/>
        </w:trPr>
        <w:tc>
          <w:tcPr>
            <w:tcW w:w="1105" w:type="dxa"/>
            <w:tcBorders>
              <w:top w:val="nil"/>
              <w:left w:val="single" w:sz="8" w:space="0" w:color="auto"/>
              <w:bottom w:val="single" w:sz="8" w:space="0" w:color="auto"/>
              <w:right w:val="single" w:sz="8" w:space="0" w:color="auto"/>
            </w:tcBorders>
            <w:vAlign w:val="center"/>
          </w:tcPr>
          <w:p w14:paraId="334DA521" w14:textId="77777777" w:rsidR="007F0590" w:rsidRPr="0048714D" w:rsidRDefault="007F0590" w:rsidP="00A4357B">
            <w:pPr>
              <w:widowControl/>
              <w:spacing w:after="20"/>
              <w:ind w:firstLine="400"/>
              <w:rPr>
                <w:rFonts w:asciiTheme="minorEastAsia" w:eastAsiaTheme="minorEastAsia" w:hAnsiTheme="minorEastAsia" w:cs="宋体"/>
                <w:kern w:val="0"/>
                <w:sz w:val="20"/>
                <w:szCs w:val="20"/>
              </w:rPr>
            </w:pPr>
            <w:r w:rsidRPr="0048714D">
              <w:rPr>
                <w:rFonts w:asciiTheme="minorEastAsia" w:eastAsiaTheme="minorEastAsia" w:hAnsiTheme="minorEastAsia" w:cs="宋体"/>
                <w:kern w:val="0"/>
                <w:sz w:val="20"/>
                <w:szCs w:val="20"/>
              </w:rPr>
              <w:t>3</w:t>
            </w:r>
          </w:p>
        </w:tc>
        <w:tc>
          <w:tcPr>
            <w:tcW w:w="153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4C4B7A8"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中继群号</w:t>
            </w:r>
          </w:p>
        </w:tc>
        <w:tc>
          <w:tcPr>
            <w:tcW w:w="21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C68B9C"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TRUNK_CODE</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0E6C8DF" w14:textId="62C48E76" w:rsidR="007F0590" w:rsidRPr="0048714D" w:rsidRDefault="00C42C1B"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Varchar（20</w:t>
            </w:r>
            <w:r w:rsidRPr="0048714D">
              <w:rPr>
                <w:rFonts w:asciiTheme="minorEastAsia" w:eastAsiaTheme="minorEastAsia" w:hAnsiTheme="minorEastAsia" w:cs="宋体" w:hint="eastAsia"/>
                <w:kern w:val="0"/>
                <w:sz w:val="20"/>
                <w:szCs w:val="20"/>
              </w:rPr>
              <w:t>）</w:t>
            </w:r>
          </w:p>
        </w:tc>
      </w:tr>
      <w:tr w:rsidR="007F0590" w:rsidRPr="0048714D" w14:paraId="6DC275B3" w14:textId="77777777" w:rsidTr="00A4357B">
        <w:trPr>
          <w:trHeight w:val="270"/>
          <w:jc w:val="center"/>
        </w:trPr>
        <w:tc>
          <w:tcPr>
            <w:tcW w:w="1105" w:type="dxa"/>
            <w:tcBorders>
              <w:top w:val="nil"/>
              <w:left w:val="single" w:sz="8" w:space="0" w:color="auto"/>
              <w:bottom w:val="single" w:sz="8" w:space="0" w:color="auto"/>
              <w:right w:val="single" w:sz="8" w:space="0" w:color="auto"/>
            </w:tcBorders>
            <w:vAlign w:val="center"/>
          </w:tcPr>
          <w:p w14:paraId="0811B752" w14:textId="77777777" w:rsidR="007F0590" w:rsidRPr="0048714D" w:rsidRDefault="007F0590" w:rsidP="00A4357B">
            <w:pPr>
              <w:widowControl/>
              <w:spacing w:after="20"/>
              <w:ind w:firstLine="400"/>
              <w:rPr>
                <w:rFonts w:asciiTheme="minorEastAsia" w:eastAsiaTheme="minorEastAsia" w:hAnsiTheme="minorEastAsia" w:cs="宋体"/>
                <w:kern w:val="0"/>
                <w:sz w:val="20"/>
                <w:szCs w:val="20"/>
              </w:rPr>
            </w:pPr>
            <w:r w:rsidRPr="0048714D">
              <w:rPr>
                <w:rFonts w:asciiTheme="minorEastAsia" w:eastAsiaTheme="minorEastAsia" w:hAnsiTheme="minorEastAsia" w:cs="宋体"/>
                <w:kern w:val="0"/>
                <w:sz w:val="20"/>
                <w:szCs w:val="20"/>
              </w:rPr>
              <w:t>4</w:t>
            </w:r>
          </w:p>
        </w:tc>
        <w:tc>
          <w:tcPr>
            <w:tcW w:w="153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AB26CBA"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归属运营商</w:t>
            </w:r>
          </w:p>
        </w:tc>
        <w:tc>
          <w:tcPr>
            <w:tcW w:w="21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A01EE4B"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OPERATOR_HOME_CODE</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71F7B1A" w14:textId="253E708A" w:rsidR="007F0590" w:rsidRPr="0048714D" w:rsidRDefault="00C42C1B"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Varchar（10</w:t>
            </w:r>
            <w:r w:rsidRPr="0048714D">
              <w:rPr>
                <w:rFonts w:asciiTheme="minorEastAsia" w:eastAsiaTheme="minorEastAsia" w:hAnsiTheme="minorEastAsia" w:cs="宋体" w:hint="eastAsia"/>
                <w:kern w:val="0"/>
                <w:sz w:val="20"/>
                <w:szCs w:val="20"/>
              </w:rPr>
              <w:t>）或空</w:t>
            </w:r>
          </w:p>
        </w:tc>
      </w:tr>
      <w:tr w:rsidR="007F0590" w:rsidRPr="0048714D" w14:paraId="44CFDA9A" w14:textId="77777777" w:rsidTr="00A4357B">
        <w:trPr>
          <w:trHeight w:val="270"/>
          <w:jc w:val="center"/>
        </w:trPr>
        <w:tc>
          <w:tcPr>
            <w:tcW w:w="1105" w:type="dxa"/>
            <w:tcBorders>
              <w:top w:val="nil"/>
              <w:left w:val="single" w:sz="8" w:space="0" w:color="auto"/>
              <w:bottom w:val="single" w:sz="8" w:space="0" w:color="auto"/>
              <w:right w:val="single" w:sz="8" w:space="0" w:color="auto"/>
            </w:tcBorders>
            <w:vAlign w:val="center"/>
          </w:tcPr>
          <w:p w14:paraId="582A4B63" w14:textId="77777777" w:rsidR="007F0590" w:rsidRPr="0048714D" w:rsidRDefault="007F0590" w:rsidP="00A4357B">
            <w:pPr>
              <w:widowControl/>
              <w:spacing w:after="20"/>
              <w:ind w:firstLine="400"/>
              <w:rPr>
                <w:rFonts w:asciiTheme="minorEastAsia" w:eastAsiaTheme="minorEastAsia" w:hAnsiTheme="minorEastAsia" w:cs="宋体"/>
                <w:kern w:val="0"/>
                <w:sz w:val="20"/>
                <w:szCs w:val="20"/>
              </w:rPr>
            </w:pPr>
            <w:r w:rsidRPr="0048714D">
              <w:rPr>
                <w:rFonts w:asciiTheme="minorEastAsia" w:eastAsiaTheme="minorEastAsia" w:hAnsiTheme="minorEastAsia" w:cs="宋体"/>
                <w:kern w:val="0"/>
                <w:sz w:val="20"/>
                <w:szCs w:val="20"/>
              </w:rPr>
              <w:t>5</w:t>
            </w:r>
          </w:p>
        </w:tc>
        <w:tc>
          <w:tcPr>
            <w:tcW w:w="153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99AFC70"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对端运营商</w:t>
            </w:r>
          </w:p>
        </w:tc>
        <w:tc>
          <w:tcPr>
            <w:tcW w:w="21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D34EF8"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OPERATOR_OTHER_CODE</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A896AB8" w14:textId="677028C2" w:rsidR="007F0590" w:rsidRPr="0048714D" w:rsidRDefault="00C42C1B"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Varchar（10</w:t>
            </w:r>
            <w:r w:rsidRPr="0048714D">
              <w:rPr>
                <w:rFonts w:asciiTheme="minorEastAsia" w:eastAsiaTheme="minorEastAsia" w:hAnsiTheme="minorEastAsia" w:cs="宋体" w:hint="eastAsia"/>
                <w:kern w:val="0"/>
                <w:sz w:val="20"/>
                <w:szCs w:val="20"/>
              </w:rPr>
              <w:t>）或空</w:t>
            </w:r>
          </w:p>
        </w:tc>
      </w:tr>
      <w:tr w:rsidR="007F0590" w:rsidRPr="0048714D" w14:paraId="1251AFDB" w14:textId="77777777" w:rsidTr="00A4357B">
        <w:trPr>
          <w:trHeight w:val="270"/>
          <w:jc w:val="center"/>
        </w:trPr>
        <w:tc>
          <w:tcPr>
            <w:tcW w:w="1105" w:type="dxa"/>
            <w:tcBorders>
              <w:top w:val="nil"/>
              <w:left w:val="single" w:sz="8" w:space="0" w:color="auto"/>
              <w:bottom w:val="single" w:sz="8" w:space="0" w:color="auto"/>
              <w:right w:val="single" w:sz="8" w:space="0" w:color="auto"/>
            </w:tcBorders>
            <w:vAlign w:val="center"/>
          </w:tcPr>
          <w:p w14:paraId="750223E7" w14:textId="77777777" w:rsidR="007F0590" w:rsidRPr="0048714D" w:rsidRDefault="007F0590" w:rsidP="00A4357B">
            <w:pPr>
              <w:widowControl/>
              <w:spacing w:after="20"/>
              <w:ind w:firstLine="400"/>
              <w:rPr>
                <w:rFonts w:asciiTheme="minorEastAsia" w:eastAsiaTheme="minorEastAsia" w:hAnsiTheme="minorEastAsia" w:cs="宋体"/>
                <w:kern w:val="0"/>
                <w:sz w:val="20"/>
                <w:szCs w:val="20"/>
              </w:rPr>
            </w:pPr>
            <w:r w:rsidRPr="0048714D">
              <w:rPr>
                <w:rFonts w:asciiTheme="minorEastAsia" w:eastAsiaTheme="minorEastAsia" w:hAnsiTheme="minorEastAsia" w:cs="宋体"/>
                <w:kern w:val="0"/>
                <w:sz w:val="20"/>
                <w:szCs w:val="20"/>
              </w:rPr>
              <w:t>6</w:t>
            </w:r>
          </w:p>
        </w:tc>
        <w:tc>
          <w:tcPr>
            <w:tcW w:w="153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E284C93"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区号</w:t>
            </w:r>
          </w:p>
        </w:tc>
        <w:tc>
          <w:tcPr>
            <w:tcW w:w="21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0EA6C1" w14:textId="77777777" w:rsidR="007F0590" w:rsidRPr="0048714D" w:rsidRDefault="007F0590"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AREA_CODE</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C1FFDA0" w14:textId="299A2022" w:rsidR="007F0590" w:rsidRPr="0048714D" w:rsidRDefault="00C42C1B"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hint="eastAsia"/>
                <w:kern w:val="0"/>
                <w:sz w:val="20"/>
                <w:szCs w:val="20"/>
              </w:rPr>
              <w:t>全数字</w:t>
            </w:r>
          </w:p>
        </w:tc>
      </w:tr>
      <w:tr w:rsidR="007F0590" w:rsidRPr="0048714D" w14:paraId="02CA6CEC" w14:textId="77777777" w:rsidTr="00A4357B">
        <w:trPr>
          <w:trHeight w:val="270"/>
          <w:jc w:val="center"/>
        </w:trPr>
        <w:tc>
          <w:tcPr>
            <w:tcW w:w="1105" w:type="dxa"/>
            <w:tcBorders>
              <w:top w:val="nil"/>
              <w:left w:val="single" w:sz="8" w:space="0" w:color="auto"/>
              <w:bottom w:val="single" w:sz="8" w:space="0" w:color="auto"/>
              <w:right w:val="single" w:sz="8" w:space="0" w:color="auto"/>
            </w:tcBorders>
            <w:vAlign w:val="center"/>
          </w:tcPr>
          <w:p w14:paraId="62D41808" w14:textId="77777777" w:rsidR="007F0590" w:rsidRPr="0048714D" w:rsidRDefault="007F0590" w:rsidP="00A4357B">
            <w:pPr>
              <w:widowControl/>
              <w:spacing w:after="20"/>
              <w:ind w:firstLine="400"/>
              <w:rPr>
                <w:rFonts w:asciiTheme="minorEastAsia" w:eastAsiaTheme="minorEastAsia" w:hAnsiTheme="minorEastAsia" w:cs="宋体"/>
                <w:kern w:val="0"/>
                <w:sz w:val="20"/>
                <w:szCs w:val="20"/>
              </w:rPr>
            </w:pPr>
            <w:r w:rsidRPr="0048714D">
              <w:rPr>
                <w:rFonts w:asciiTheme="minorEastAsia" w:eastAsiaTheme="minorEastAsia" w:hAnsiTheme="minorEastAsia" w:cs="宋体"/>
                <w:kern w:val="0"/>
                <w:sz w:val="20"/>
                <w:szCs w:val="20"/>
              </w:rPr>
              <w:t>7</w:t>
            </w:r>
          </w:p>
        </w:tc>
        <w:tc>
          <w:tcPr>
            <w:tcW w:w="153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AAE2F0"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中继类型</w:t>
            </w:r>
          </w:p>
        </w:tc>
        <w:tc>
          <w:tcPr>
            <w:tcW w:w="21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D110F1"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TRUNK_TYPE</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3283BBDA" w14:textId="5A2B7035" w:rsidR="007F0590" w:rsidRPr="0048714D" w:rsidRDefault="00C42C1B"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Varchar（10</w:t>
            </w:r>
            <w:r w:rsidRPr="0048714D">
              <w:rPr>
                <w:rFonts w:asciiTheme="minorEastAsia" w:eastAsiaTheme="minorEastAsia" w:hAnsiTheme="minorEastAsia" w:cs="宋体" w:hint="eastAsia"/>
                <w:kern w:val="0"/>
                <w:sz w:val="20"/>
                <w:szCs w:val="20"/>
              </w:rPr>
              <w:t>）或空</w:t>
            </w:r>
          </w:p>
        </w:tc>
      </w:tr>
      <w:tr w:rsidR="007F0590" w:rsidRPr="0048714D" w14:paraId="279C25A9" w14:textId="77777777" w:rsidTr="00A4357B">
        <w:trPr>
          <w:trHeight w:val="270"/>
          <w:jc w:val="center"/>
        </w:trPr>
        <w:tc>
          <w:tcPr>
            <w:tcW w:w="1105" w:type="dxa"/>
            <w:tcBorders>
              <w:top w:val="nil"/>
              <w:left w:val="single" w:sz="8" w:space="0" w:color="auto"/>
              <w:bottom w:val="single" w:sz="8" w:space="0" w:color="auto"/>
              <w:right w:val="single" w:sz="8" w:space="0" w:color="auto"/>
            </w:tcBorders>
            <w:vAlign w:val="center"/>
          </w:tcPr>
          <w:p w14:paraId="2AC13B3B" w14:textId="77777777" w:rsidR="007F0590" w:rsidRPr="0048714D" w:rsidRDefault="007F0590" w:rsidP="00A4357B">
            <w:pPr>
              <w:widowControl/>
              <w:spacing w:after="20"/>
              <w:ind w:firstLine="400"/>
              <w:rPr>
                <w:rFonts w:asciiTheme="minorEastAsia" w:eastAsiaTheme="minorEastAsia" w:hAnsiTheme="minorEastAsia" w:cs="宋体"/>
                <w:kern w:val="0"/>
                <w:sz w:val="20"/>
                <w:szCs w:val="20"/>
              </w:rPr>
            </w:pPr>
            <w:r w:rsidRPr="0048714D">
              <w:rPr>
                <w:rFonts w:asciiTheme="minorEastAsia" w:eastAsiaTheme="minorEastAsia" w:hAnsiTheme="minorEastAsia" w:cs="宋体"/>
                <w:kern w:val="0"/>
                <w:sz w:val="20"/>
                <w:szCs w:val="20"/>
              </w:rPr>
              <w:lastRenderedPageBreak/>
              <w:t>8</w:t>
            </w:r>
          </w:p>
        </w:tc>
        <w:tc>
          <w:tcPr>
            <w:tcW w:w="153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20A0154"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生效时间</w:t>
            </w:r>
          </w:p>
        </w:tc>
        <w:tc>
          <w:tcPr>
            <w:tcW w:w="21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4E1DB84"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EFFDATE</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7AF354A" w14:textId="5E06613C" w:rsidR="007F0590" w:rsidRPr="0048714D" w:rsidRDefault="00A4357B"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格式（24小时制）：YYYYMMDDHHMMSS</w:t>
            </w:r>
            <w:r w:rsidR="007F0590" w:rsidRPr="0048714D">
              <w:rPr>
                <w:rFonts w:asciiTheme="minorEastAsia" w:eastAsiaTheme="minorEastAsia" w:hAnsiTheme="minorEastAsia" w:cs="宋体"/>
                <w:kern w:val="0"/>
                <w:sz w:val="20"/>
                <w:szCs w:val="20"/>
              </w:rPr>
              <w:t> </w:t>
            </w:r>
          </w:p>
        </w:tc>
      </w:tr>
      <w:tr w:rsidR="007F0590" w:rsidRPr="0048714D" w14:paraId="79E7C556" w14:textId="77777777" w:rsidTr="00A4357B">
        <w:trPr>
          <w:trHeight w:val="270"/>
          <w:jc w:val="center"/>
        </w:trPr>
        <w:tc>
          <w:tcPr>
            <w:tcW w:w="1105" w:type="dxa"/>
            <w:tcBorders>
              <w:top w:val="nil"/>
              <w:left w:val="single" w:sz="8" w:space="0" w:color="auto"/>
              <w:bottom w:val="single" w:sz="8" w:space="0" w:color="auto"/>
              <w:right w:val="single" w:sz="8" w:space="0" w:color="auto"/>
            </w:tcBorders>
            <w:vAlign w:val="center"/>
          </w:tcPr>
          <w:p w14:paraId="2C5D8CB4" w14:textId="77777777" w:rsidR="007F0590" w:rsidRPr="0048714D" w:rsidRDefault="007F0590" w:rsidP="00A4357B">
            <w:pPr>
              <w:widowControl/>
              <w:spacing w:after="20"/>
              <w:ind w:firstLine="400"/>
              <w:rPr>
                <w:rFonts w:asciiTheme="minorEastAsia" w:eastAsiaTheme="minorEastAsia" w:hAnsiTheme="minorEastAsia" w:cs="宋体"/>
                <w:kern w:val="0"/>
                <w:sz w:val="20"/>
                <w:szCs w:val="20"/>
              </w:rPr>
            </w:pPr>
            <w:r w:rsidRPr="0048714D">
              <w:rPr>
                <w:rFonts w:asciiTheme="minorEastAsia" w:eastAsiaTheme="minorEastAsia" w:hAnsiTheme="minorEastAsia" w:cs="宋体"/>
                <w:kern w:val="0"/>
                <w:sz w:val="20"/>
                <w:szCs w:val="20"/>
              </w:rPr>
              <w:t>9</w:t>
            </w:r>
          </w:p>
        </w:tc>
        <w:tc>
          <w:tcPr>
            <w:tcW w:w="153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BEB93BC"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失效时间</w:t>
            </w:r>
          </w:p>
        </w:tc>
        <w:tc>
          <w:tcPr>
            <w:tcW w:w="217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78F4B92" w14:textId="77777777" w:rsidR="007F0590" w:rsidRPr="0048714D" w:rsidRDefault="007F0590" w:rsidP="00A4357B">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EXPDATE</w:t>
            </w:r>
          </w:p>
        </w:tc>
        <w:tc>
          <w:tcPr>
            <w:tcW w:w="1985"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F52E354" w14:textId="1B7496A9" w:rsidR="007F0590" w:rsidRPr="0048714D" w:rsidRDefault="00A4357B" w:rsidP="00A4357B">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格式（24小时制）：YYYYMMDDHHMMSS</w:t>
            </w:r>
          </w:p>
        </w:tc>
      </w:tr>
    </w:tbl>
    <w:p w14:paraId="4B8A5A72" w14:textId="3E6094FF" w:rsidR="007F0590" w:rsidRPr="0048714D" w:rsidRDefault="007F0590" w:rsidP="007F0590">
      <w:pPr>
        <w:widowControl/>
        <w:shd w:val="clear" w:color="auto" w:fill="FFFFFF"/>
        <w:ind w:firstLine="480"/>
        <w:jc w:val="left"/>
        <w:rPr>
          <w:rFonts w:asciiTheme="minorEastAsia" w:eastAsiaTheme="minorEastAsia" w:hAnsiTheme="minorEastAsia" w:cs="宋体"/>
          <w:color w:val="000000"/>
          <w:kern w:val="0"/>
          <w:szCs w:val="21"/>
        </w:rPr>
      </w:pPr>
      <w:r w:rsidRPr="0048714D">
        <w:rPr>
          <w:rFonts w:asciiTheme="minorEastAsia" w:eastAsiaTheme="minorEastAsia" w:hAnsiTheme="minorEastAsia" w:cs="宋体" w:hint="eastAsia"/>
          <w:color w:val="000000"/>
          <w:kern w:val="0"/>
          <w:szCs w:val="21"/>
        </w:rPr>
        <w:t>字段以管道符</w:t>
      </w:r>
      <w:r w:rsidRPr="0048714D">
        <w:rPr>
          <w:rFonts w:asciiTheme="minorEastAsia" w:eastAsiaTheme="minorEastAsia" w:hAnsiTheme="minorEastAsia" w:cs="宋体"/>
          <w:color w:val="000000"/>
          <w:kern w:val="0"/>
          <w:szCs w:val="21"/>
        </w:rPr>
        <w:t>|分隔</w:t>
      </w:r>
    </w:p>
    <w:p w14:paraId="15BC97F7" w14:textId="07E03738" w:rsidR="007F0590" w:rsidRPr="0048714D" w:rsidRDefault="007F0590" w:rsidP="007F0590">
      <w:pPr>
        <w:widowControl/>
        <w:shd w:val="clear" w:color="auto" w:fill="FFFFFF"/>
        <w:ind w:firstLine="480"/>
        <w:jc w:val="left"/>
        <w:rPr>
          <w:rFonts w:asciiTheme="minorEastAsia" w:eastAsiaTheme="minorEastAsia" w:hAnsiTheme="minorEastAsia" w:cs="宋体"/>
          <w:color w:val="000000"/>
          <w:kern w:val="0"/>
          <w:szCs w:val="21"/>
        </w:rPr>
      </w:pPr>
      <w:r w:rsidRPr="0048714D">
        <w:rPr>
          <w:rFonts w:asciiTheme="minorEastAsia" w:eastAsiaTheme="minorEastAsia" w:hAnsiTheme="minorEastAsia" w:cs="宋体" w:hint="eastAsia"/>
          <w:color w:val="000000"/>
          <w:kern w:val="0"/>
          <w:szCs w:val="21"/>
        </w:rPr>
        <w:t>尾记录</w:t>
      </w:r>
    </w:p>
    <w:tbl>
      <w:tblPr>
        <w:tblpPr w:leftFromText="180" w:rightFromText="180" w:vertAnchor="text" w:tblpXSpec="center"/>
        <w:tblW w:w="3400" w:type="pct"/>
        <w:tblCellMar>
          <w:left w:w="0" w:type="dxa"/>
          <w:right w:w="0" w:type="dxa"/>
        </w:tblCellMar>
        <w:tblLook w:val="04A0" w:firstRow="1" w:lastRow="0" w:firstColumn="1" w:lastColumn="0" w:noHBand="0" w:noVBand="1"/>
      </w:tblPr>
      <w:tblGrid>
        <w:gridCol w:w="801"/>
        <w:gridCol w:w="1427"/>
        <w:gridCol w:w="1903"/>
        <w:gridCol w:w="2220"/>
      </w:tblGrid>
      <w:tr w:rsidR="007F0590" w:rsidRPr="0048714D" w14:paraId="7B54FBAB" w14:textId="77777777" w:rsidTr="007F0590">
        <w:tc>
          <w:tcPr>
            <w:tcW w:w="7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F1E9C51" w14:textId="77777777" w:rsidR="007F0590" w:rsidRPr="0048714D" w:rsidRDefault="007F0590" w:rsidP="007F0590">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b/>
                <w:bCs/>
                <w:kern w:val="0"/>
                <w:sz w:val="20"/>
                <w:szCs w:val="20"/>
              </w:rPr>
              <w:t>序号</w:t>
            </w:r>
          </w:p>
        </w:tc>
        <w:tc>
          <w:tcPr>
            <w:tcW w:w="127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545FDB77" w14:textId="77777777" w:rsidR="007F0590" w:rsidRPr="0048714D" w:rsidRDefault="007F0590" w:rsidP="007F0590">
            <w:pPr>
              <w:widowControl/>
              <w:spacing w:after="20"/>
              <w:ind w:firstLineChars="99" w:firstLine="199"/>
              <w:rPr>
                <w:rFonts w:asciiTheme="minorEastAsia" w:eastAsiaTheme="minorEastAsia" w:hAnsiTheme="minorEastAsia" w:cs="宋体"/>
                <w:kern w:val="0"/>
                <w:szCs w:val="21"/>
              </w:rPr>
            </w:pPr>
            <w:r w:rsidRPr="0048714D">
              <w:rPr>
                <w:rFonts w:asciiTheme="minorEastAsia" w:eastAsiaTheme="minorEastAsia" w:hAnsiTheme="minorEastAsia" w:cs="宋体"/>
                <w:b/>
                <w:bCs/>
                <w:kern w:val="0"/>
                <w:sz w:val="20"/>
                <w:szCs w:val="20"/>
              </w:rPr>
              <w:t>字段名</w:t>
            </w:r>
          </w:p>
        </w:tc>
        <w:tc>
          <w:tcPr>
            <w:tcW w:w="1701"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7C7350CC" w14:textId="77777777" w:rsidR="007F0590" w:rsidRPr="0048714D" w:rsidRDefault="007F0590" w:rsidP="007F0590">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b/>
                <w:bCs/>
                <w:kern w:val="0"/>
                <w:sz w:val="20"/>
                <w:szCs w:val="20"/>
              </w:rPr>
              <w:t>数据类型及长度</w:t>
            </w:r>
          </w:p>
        </w:tc>
        <w:tc>
          <w:tcPr>
            <w:tcW w:w="198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14:paraId="6EEFA9E0" w14:textId="77777777" w:rsidR="007F0590" w:rsidRPr="0048714D" w:rsidRDefault="007F0590" w:rsidP="007F0590">
            <w:pPr>
              <w:widowControl/>
              <w:spacing w:after="20"/>
              <w:ind w:firstLineChars="99" w:firstLine="199"/>
              <w:rPr>
                <w:rFonts w:asciiTheme="minorEastAsia" w:eastAsiaTheme="minorEastAsia" w:hAnsiTheme="minorEastAsia" w:cs="宋体"/>
                <w:kern w:val="0"/>
                <w:szCs w:val="21"/>
              </w:rPr>
            </w:pPr>
            <w:r w:rsidRPr="0048714D">
              <w:rPr>
                <w:rFonts w:asciiTheme="minorEastAsia" w:eastAsiaTheme="minorEastAsia" w:hAnsiTheme="minorEastAsia" w:cs="宋体"/>
                <w:b/>
                <w:bCs/>
                <w:kern w:val="0"/>
                <w:sz w:val="20"/>
                <w:szCs w:val="20"/>
              </w:rPr>
              <w:t>有效值及说明</w:t>
            </w:r>
          </w:p>
        </w:tc>
      </w:tr>
      <w:tr w:rsidR="007F0590" w:rsidRPr="0048714D" w14:paraId="61C7D93A" w14:textId="77777777" w:rsidTr="007F0590">
        <w:tc>
          <w:tcPr>
            <w:tcW w:w="70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647D4B9" w14:textId="77777777" w:rsidR="007F0590" w:rsidRPr="0048714D" w:rsidRDefault="007F0590" w:rsidP="001673B0">
            <w:pPr>
              <w:widowControl/>
              <w:spacing w:after="20"/>
              <w:ind w:firstLine="4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1</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86B97" w14:textId="77777777" w:rsidR="007F0590" w:rsidRPr="0048714D" w:rsidRDefault="007F0590" w:rsidP="007F0590">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尾标记</w:t>
            </w:r>
          </w:p>
        </w:tc>
        <w:tc>
          <w:tcPr>
            <w:tcW w:w="170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A04440B" w14:textId="77777777" w:rsidR="007F0590" w:rsidRPr="0048714D" w:rsidRDefault="007F0590" w:rsidP="007F0590">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F1</w:t>
            </w:r>
          </w:p>
        </w:tc>
        <w:tc>
          <w:tcPr>
            <w:tcW w:w="198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0B318B6" w14:textId="77777777" w:rsidR="007F0590" w:rsidRPr="0048714D" w:rsidRDefault="007F0590" w:rsidP="007F0590">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T</w:t>
            </w:r>
          </w:p>
        </w:tc>
      </w:tr>
      <w:tr w:rsidR="007F0590" w:rsidRPr="0048714D" w14:paraId="7247403A" w14:textId="77777777" w:rsidTr="007F0590">
        <w:tc>
          <w:tcPr>
            <w:tcW w:w="70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AE5817A" w14:textId="77777777" w:rsidR="007F0590" w:rsidRPr="0048714D" w:rsidRDefault="007F0590" w:rsidP="001673B0">
            <w:pPr>
              <w:widowControl/>
              <w:spacing w:after="20"/>
              <w:ind w:firstLine="4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2</w:t>
            </w:r>
          </w:p>
        </w:tc>
        <w:tc>
          <w:tcPr>
            <w:tcW w:w="127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A50560" w14:textId="77777777" w:rsidR="007F0590" w:rsidRPr="0048714D" w:rsidRDefault="007F0590" w:rsidP="007F0590">
            <w:pPr>
              <w:widowControl/>
              <w:spacing w:after="20"/>
              <w:ind w:firstLineChars="0" w:firstLine="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记录数合计</w:t>
            </w:r>
          </w:p>
        </w:tc>
        <w:tc>
          <w:tcPr>
            <w:tcW w:w="170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2CC2ED6" w14:textId="77777777" w:rsidR="007F0590" w:rsidRPr="0048714D" w:rsidRDefault="007F0590" w:rsidP="007F0590">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V9</w:t>
            </w:r>
          </w:p>
        </w:tc>
        <w:tc>
          <w:tcPr>
            <w:tcW w:w="198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E2D7DFE" w14:textId="77777777" w:rsidR="007F0590" w:rsidRPr="0048714D" w:rsidRDefault="007F0590" w:rsidP="007F0590">
            <w:pPr>
              <w:widowControl/>
              <w:spacing w:after="20"/>
              <w:ind w:firstLineChars="100"/>
              <w:rPr>
                <w:rFonts w:asciiTheme="minorEastAsia" w:eastAsiaTheme="minorEastAsia" w:hAnsiTheme="minorEastAsia" w:cs="宋体"/>
                <w:kern w:val="0"/>
                <w:szCs w:val="21"/>
              </w:rPr>
            </w:pPr>
            <w:r w:rsidRPr="0048714D">
              <w:rPr>
                <w:rFonts w:asciiTheme="minorEastAsia" w:eastAsiaTheme="minorEastAsia" w:hAnsiTheme="minorEastAsia" w:cs="宋体"/>
                <w:kern w:val="0"/>
                <w:sz w:val="20"/>
                <w:szCs w:val="20"/>
              </w:rPr>
              <w:t>全数字</w:t>
            </w:r>
          </w:p>
        </w:tc>
      </w:tr>
    </w:tbl>
    <w:p w14:paraId="3277F1CC" w14:textId="77777777" w:rsidR="007F0590" w:rsidRPr="0048714D" w:rsidRDefault="007F0590" w:rsidP="007F0590">
      <w:pPr>
        <w:widowControl/>
        <w:shd w:val="clear" w:color="auto" w:fill="FFFFFF"/>
        <w:ind w:firstLine="480"/>
        <w:jc w:val="left"/>
        <w:rPr>
          <w:rFonts w:asciiTheme="minorEastAsia" w:eastAsiaTheme="minorEastAsia" w:hAnsiTheme="minorEastAsia" w:cs="宋体"/>
          <w:color w:val="000000"/>
          <w:kern w:val="0"/>
          <w:szCs w:val="21"/>
        </w:rPr>
      </w:pPr>
    </w:p>
    <w:p w14:paraId="3A9CEE03" w14:textId="77777777" w:rsidR="007F0590" w:rsidRPr="0048714D" w:rsidRDefault="007F0590" w:rsidP="007F0590">
      <w:pPr>
        <w:ind w:firstLineChars="0" w:firstLine="0"/>
        <w:rPr>
          <w:rFonts w:asciiTheme="minorEastAsia" w:eastAsiaTheme="minorEastAsia" w:hAnsiTheme="minorEastAsia" w:cs="宋体"/>
          <w:color w:val="000000"/>
          <w:kern w:val="0"/>
          <w:szCs w:val="21"/>
        </w:rPr>
      </w:pPr>
    </w:p>
    <w:p w14:paraId="3163C6E7" w14:textId="77777777" w:rsidR="007F0590" w:rsidRPr="0048714D" w:rsidRDefault="007F0590" w:rsidP="007F0590">
      <w:pPr>
        <w:ind w:firstLineChars="0" w:firstLine="0"/>
        <w:rPr>
          <w:rFonts w:asciiTheme="minorEastAsia" w:eastAsiaTheme="minorEastAsia" w:hAnsiTheme="minorEastAsia" w:cs="宋体"/>
          <w:color w:val="000000"/>
          <w:kern w:val="0"/>
          <w:szCs w:val="21"/>
        </w:rPr>
      </w:pPr>
    </w:p>
    <w:p w14:paraId="5BD24F47" w14:textId="77777777" w:rsidR="007F0590" w:rsidRPr="0048714D" w:rsidRDefault="007F0590" w:rsidP="007F0590">
      <w:pPr>
        <w:ind w:firstLineChars="0" w:firstLine="0"/>
        <w:rPr>
          <w:rFonts w:asciiTheme="minorEastAsia" w:eastAsiaTheme="minorEastAsia" w:hAnsiTheme="minorEastAsia" w:cs="宋体"/>
          <w:color w:val="000000"/>
          <w:kern w:val="0"/>
          <w:szCs w:val="21"/>
        </w:rPr>
      </w:pPr>
    </w:p>
    <w:p w14:paraId="05228FE3" w14:textId="684E4FCF" w:rsidR="007F0590" w:rsidRPr="0048714D" w:rsidRDefault="007F0590" w:rsidP="00C42C1B">
      <w:pPr>
        <w:ind w:firstLine="480"/>
        <w:rPr>
          <w:rFonts w:asciiTheme="minorEastAsia" w:eastAsiaTheme="minorEastAsia" w:hAnsiTheme="minorEastAsia" w:cs="宋体"/>
          <w:color w:val="000000"/>
          <w:kern w:val="0"/>
          <w:szCs w:val="21"/>
        </w:rPr>
      </w:pPr>
      <w:r w:rsidRPr="0048714D">
        <w:rPr>
          <w:rFonts w:asciiTheme="minorEastAsia" w:eastAsiaTheme="minorEastAsia" w:hAnsiTheme="minorEastAsia" w:cs="宋体" w:hint="eastAsia"/>
          <w:color w:val="000000"/>
          <w:kern w:val="0"/>
          <w:szCs w:val="21"/>
        </w:rPr>
        <w:t>字段以管道符</w:t>
      </w:r>
      <w:r w:rsidRPr="0048714D">
        <w:rPr>
          <w:rFonts w:asciiTheme="minorEastAsia" w:eastAsiaTheme="minorEastAsia" w:hAnsiTheme="minorEastAsia" w:cs="宋体"/>
          <w:color w:val="000000"/>
          <w:kern w:val="0"/>
          <w:szCs w:val="21"/>
        </w:rPr>
        <w:t>|分隔</w:t>
      </w:r>
    </w:p>
    <w:p w14:paraId="77EE9496" w14:textId="32F92BBC" w:rsidR="002A12A5" w:rsidRPr="0048714D" w:rsidRDefault="002A12A5" w:rsidP="00C42C1B">
      <w:pPr>
        <w:ind w:firstLine="480"/>
        <w:rPr>
          <w:rFonts w:asciiTheme="minorEastAsia" w:eastAsiaTheme="minorEastAsia" w:hAnsiTheme="minorEastAsia" w:cs="宋体"/>
          <w:color w:val="000000"/>
          <w:kern w:val="0"/>
          <w:szCs w:val="21"/>
        </w:rPr>
      </w:pPr>
      <w:r w:rsidRPr="0048714D">
        <w:rPr>
          <w:rFonts w:asciiTheme="minorEastAsia" w:eastAsiaTheme="minorEastAsia" w:hAnsiTheme="minorEastAsia" w:cs="宋体" w:hint="eastAsia"/>
          <w:color w:val="000000"/>
          <w:kern w:val="0"/>
          <w:szCs w:val="21"/>
        </w:rPr>
        <w:t>主键：交换机号</w:t>
      </w:r>
      <w:r w:rsidRPr="0048714D">
        <w:rPr>
          <w:rFonts w:asciiTheme="minorEastAsia" w:eastAsiaTheme="minorEastAsia" w:hAnsiTheme="minorEastAsia" w:cs="宋体"/>
          <w:color w:val="000000"/>
          <w:kern w:val="0"/>
          <w:szCs w:val="21"/>
        </w:rPr>
        <w:t>+中继群号+区号+生效时间</w:t>
      </w:r>
    </w:p>
    <w:p w14:paraId="6BAFB1E5" w14:textId="6BE449FD" w:rsidR="006F1560" w:rsidRPr="0048714D" w:rsidRDefault="006F1560" w:rsidP="00C42C1B">
      <w:pPr>
        <w:ind w:firstLine="480"/>
        <w:rPr>
          <w:rFonts w:asciiTheme="minorEastAsia" w:eastAsiaTheme="minorEastAsia" w:hAnsiTheme="minorEastAsia" w:cs="宋体"/>
          <w:color w:val="000000"/>
          <w:kern w:val="0"/>
          <w:szCs w:val="21"/>
        </w:rPr>
      </w:pPr>
      <w:r w:rsidRPr="0048714D">
        <w:rPr>
          <w:rFonts w:asciiTheme="minorEastAsia" w:eastAsiaTheme="minorEastAsia" w:hAnsiTheme="minorEastAsia" w:cs="宋体" w:hint="eastAsia"/>
          <w:color w:val="000000"/>
          <w:kern w:val="0"/>
          <w:szCs w:val="21"/>
        </w:rPr>
        <w:t>样本如附件</w:t>
      </w:r>
    </w:p>
    <w:p w14:paraId="2FF76F0A" w14:textId="77777777" w:rsidR="006F1560" w:rsidRPr="0048714D" w:rsidRDefault="006F1560" w:rsidP="00C42C1B">
      <w:pPr>
        <w:ind w:firstLine="480"/>
        <w:rPr>
          <w:rFonts w:asciiTheme="minorEastAsia" w:eastAsiaTheme="minorEastAsia" w:hAnsiTheme="minorEastAsia"/>
        </w:rPr>
      </w:pPr>
      <w:r w:rsidRPr="002D036A">
        <w:rPr>
          <w:rFonts w:asciiTheme="minorEastAsia" w:eastAsiaTheme="minorEastAsia" w:hAnsiTheme="minorEastAsia"/>
        </w:rPr>
        <w:object w:dxaOrig="1533" w:dyaOrig="1111" w14:anchorId="0122796A">
          <v:shape id="_x0000_i1060" type="#_x0000_t75" style="width:79.5pt;height:57.75pt" o:ole="">
            <v:imagedata r:id="rId95" o:title=""/>
          </v:shape>
          <o:OLEObject Type="Embed" ProgID="Package" ShapeID="_x0000_i1060" DrawAspect="Icon" ObjectID="_1587990551" r:id="rId96"/>
        </w:object>
      </w:r>
    </w:p>
    <w:bookmarkEnd w:id="696"/>
    <w:bookmarkEnd w:id="697"/>
    <w:bookmarkEnd w:id="698"/>
    <w:p w14:paraId="1DAC363D" w14:textId="4FF36C2C" w:rsidR="008C7727" w:rsidRPr="0048714D" w:rsidRDefault="00786FE6" w:rsidP="007F210C">
      <w:pPr>
        <w:pStyle w:val="1"/>
        <w:keepNext w:val="0"/>
        <w:keepLines w:val="0"/>
        <w:widowControl/>
        <w:tabs>
          <w:tab w:val="num" w:pos="0"/>
        </w:tabs>
        <w:spacing w:before="0"/>
        <w:ind w:left="431" w:hanging="431"/>
        <w:jc w:val="left"/>
      </w:pPr>
      <w:r w:rsidRPr="002D036A">
        <w:rPr>
          <w:rFonts w:hint="eastAsia"/>
        </w:rPr>
        <w:t>非功能性需求</w:t>
      </w:r>
    </w:p>
    <w:p w14:paraId="72A98392" w14:textId="77777777" w:rsidR="00CD0EF3" w:rsidRPr="0048714D" w:rsidRDefault="00CD0EF3" w:rsidP="007F210C">
      <w:pPr>
        <w:pStyle w:val="21"/>
        <w:keepNext w:val="0"/>
        <w:keepLines w:val="0"/>
        <w:widowControl/>
        <w:tabs>
          <w:tab w:val="clear" w:pos="576"/>
          <w:tab w:val="num" w:pos="0"/>
        </w:tabs>
        <w:spacing w:before="0"/>
        <w:jc w:val="left"/>
      </w:pPr>
      <w:bookmarkStart w:id="699" w:name="_Toc81626940"/>
      <w:bookmarkStart w:id="700" w:name="_Toc83015827"/>
      <w:bookmarkStart w:id="701" w:name="_Toc498627253"/>
      <w:r w:rsidRPr="0048714D">
        <w:rPr>
          <w:rFonts w:hint="eastAsia"/>
        </w:rPr>
        <w:t>概述</w:t>
      </w:r>
      <w:bookmarkEnd w:id="699"/>
      <w:bookmarkEnd w:id="700"/>
      <w:bookmarkEnd w:id="701"/>
    </w:p>
    <w:p w14:paraId="6C2967D4" w14:textId="08002091" w:rsidR="00CD0EF3" w:rsidRPr="0048714D" w:rsidRDefault="00CD0EF3" w:rsidP="007F210C">
      <w:pPr>
        <w:pStyle w:val="af0"/>
        <w:spacing w:line="360" w:lineRule="auto"/>
        <w:ind w:firstLine="480"/>
        <w:rPr>
          <w:sz w:val="24"/>
        </w:rPr>
      </w:pPr>
      <w:r w:rsidRPr="0048714D">
        <w:rPr>
          <w:rFonts w:hint="eastAsia"/>
          <w:sz w:val="24"/>
        </w:rPr>
        <w:t>本章节就非业务功能要求进行描述，省际网间长途结算系统要求话单处理及时准确、处理环节完整、系统持续稳定、异常情况下须健壮可靠、</w:t>
      </w:r>
      <w:r w:rsidR="0073283A" w:rsidRPr="0048714D">
        <w:rPr>
          <w:rFonts w:hint="eastAsia"/>
          <w:sz w:val="24"/>
        </w:rPr>
        <w:t>有</w:t>
      </w:r>
      <w:r w:rsidRPr="0048714D">
        <w:rPr>
          <w:rFonts w:hint="eastAsia"/>
          <w:sz w:val="24"/>
        </w:rPr>
        <w:t>良好可维护性，同时要求系统具有良好扩展性、活性和安全性。</w:t>
      </w:r>
    </w:p>
    <w:p w14:paraId="0B813085" w14:textId="77777777" w:rsidR="00CD0EF3" w:rsidRPr="0048714D" w:rsidRDefault="00CD0EF3" w:rsidP="007F210C">
      <w:pPr>
        <w:pStyle w:val="21"/>
        <w:keepNext w:val="0"/>
        <w:keepLines w:val="0"/>
        <w:widowControl/>
        <w:tabs>
          <w:tab w:val="clear" w:pos="576"/>
          <w:tab w:val="num" w:pos="0"/>
        </w:tabs>
        <w:spacing w:before="0"/>
        <w:jc w:val="left"/>
      </w:pPr>
      <w:bookmarkStart w:id="702" w:name="_Toc81626941"/>
      <w:bookmarkStart w:id="703" w:name="_Toc83015828"/>
      <w:bookmarkStart w:id="704" w:name="_Toc498627254"/>
      <w:r w:rsidRPr="0048714D">
        <w:rPr>
          <w:rFonts w:hint="eastAsia"/>
        </w:rPr>
        <w:t>准确性</w:t>
      </w:r>
      <w:bookmarkEnd w:id="702"/>
      <w:bookmarkEnd w:id="703"/>
      <w:bookmarkEnd w:id="704"/>
    </w:p>
    <w:p w14:paraId="71FF9A38" w14:textId="557EBEDC" w:rsidR="00CD0EF3" w:rsidRPr="0048714D" w:rsidRDefault="00CD0EF3" w:rsidP="006214CB">
      <w:pPr>
        <w:pStyle w:val="af0"/>
        <w:spacing w:line="360" w:lineRule="auto"/>
        <w:ind w:left="840" w:firstLineChars="0" w:firstLine="0"/>
        <w:rPr>
          <w:sz w:val="24"/>
        </w:rPr>
      </w:pPr>
      <w:r w:rsidRPr="0048714D">
        <w:rPr>
          <w:rFonts w:hint="eastAsia"/>
          <w:sz w:val="24"/>
        </w:rPr>
        <w:t>文件和话单处理要准确，准确度达到</w:t>
      </w:r>
      <w:r w:rsidRPr="0048714D">
        <w:rPr>
          <w:sz w:val="24"/>
        </w:rPr>
        <w:t>99.99%</w:t>
      </w:r>
      <w:r w:rsidRPr="0048714D">
        <w:rPr>
          <w:rFonts w:hint="eastAsia"/>
          <w:sz w:val="24"/>
        </w:rPr>
        <w:t>以上，帐务处理包括月结算准确率达到</w:t>
      </w:r>
      <w:r w:rsidRPr="0048714D">
        <w:rPr>
          <w:sz w:val="24"/>
        </w:rPr>
        <w:t>100%</w:t>
      </w:r>
      <w:r w:rsidRPr="0048714D">
        <w:rPr>
          <w:rFonts w:hint="eastAsia"/>
          <w:sz w:val="24"/>
        </w:rPr>
        <w:t>。具体要求如下：</w:t>
      </w:r>
    </w:p>
    <w:p w14:paraId="75CC4A08" w14:textId="77777777" w:rsidR="00CD0EF3" w:rsidRPr="0048714D" w:rsidRDefault="00CD0EF3" w:rsidP="009B62C0">
      <w:pPr>
        <w:pStyle w:val="af0"/>
        <w:numPr>
          <w:ilvl w:val="0"/>
          <w:numId w:val="2"/>
        </w:numPr>
        <w:spacing w:line="360" w:lineRule="auto"/>
        <w:ind w:firstLineChars="0"/>
        <w:rPr>
          <w:sz w:val="24"/>
        </w:rPr>
      </w:pPr>
      <w:r w:rsidRPr="0048714D">
        <w:rPr>
          <w:rFonts w:hint="eastAsia"/>
          <w:sz w:val="24"/>
        </w:rPr>
        <w:lastRenderedPageBreak/>
        <w:t>月结算（含业务异常，系统故障等情况下调帐后的结算）准确率达到</w:t>
      </w:r>
      <w:r w:rsidRPr="0048714D">
        <w:rPr>
          <w:sz w:val="24"/>
        </w:rPr>
        <w:t>100%</w:t>
      </w:r>
    </w:p>
    <w:p w14:paraId="0DAEC922" w14:textId="77777777" w:rsidR="00CD0EF3" w:rsidRPr="0048714D" w:rsidRDefault="00CD0EF3" w:rsidP="007F210C">
      <w:pPr>
        <w:pStyle w:val="21"/>
        <w:keepNext w:val="0"/>
        <w:keepLines w:val="0"/>
        <w:widowControl/>
        <w:tabs>
          <w:tab w:val="clear" w:pos="576"/>
          <w:tab w:val="num" w:pos="0"/>
        </w:tabs>
        <w:spacing w:before="0"/>
        <w:jc w:val="left"/>
      </w:pPr>
      <w:bookmarkStart w:id="705" w:name="_Toc81626942"/>
      <w:bookmarkStart w:id="706" w:name="_Toc83015829"/>
      <w:bookmarkStart w:id="707" w:name="_Toc498627255"/>
      <w:r w:rsidRPr="0048714D">
        <w:rPr>
          <w:rFonts w:hint="eastAsia"/>
        </w:rPr>
        <w:t>完整性</w:t>
      </w:r>
      <w:bookmarkEnd w:id="705"/>
      <w:bookmarkEnd w:id="706"/>
      <w:bookmarkEnd w:id="707"/>
    </w:p>
    <w:p w14:paraId="0566DA59" w14:textId="77777777" w:rsidR="00CD0EF3" w:rsidRPr="0048714D" w:rsidRDefault="00CD0EF3" w:rsidP="007F210C">
      <w:pPr>
        <w:pStyle w:val="af0"/>
        <w:spacing w:line="360" w:lineRule="auto"/>
        <w:ind w:firstLine="480"/>
        <w:rPr>
          <w:sz w:val="24"/>
        </w:rPr>
      </w:pPr>
      <w:r w:rsidRPr="0048714D">
        <w:rPr>
          <w:rFonts w:hint="eastAsia"/>
          <w:sz w:val="24"/>
        </w:rPr>
        <w:t>系统处理环节完整，在处理过程中提供连续性检查机制，输入数据和输出数据之间提供一致性检查，以确保数据完整性。监控点系统故障点和业务覆盖</w:t>
      </w:r>
      <w:r w:rsidRPr="0048714D">
        <w:rPr>
          <w:sz w:val="24"/>
        </w:rPr>
        <w:t>100%</w:t>
      </w:r>
      <w:r w:rsidRPr="0048714D">
        <w:rPr>
          <w:rFonts w:hint="eastAsia"/>
          <w:sz w:val="24"/>
        </w:rPr>
        <w:t>完整。为了对历史数据进行查询，对系统输入、输出、审计数据和帐务历史数据进行完整备份。同时为了便于业务生产查询处理，在线数据完整，对在线数据具体要求如下：</w:t>
      </w:r>
    </w:p>
    <w:p w14:paraId="55D33643" w14:textId="7A6CEE9C" w:rsidR="00CD0EF3" w:rsidRPr="0048714D" w:rsidRDefault="004A1DE0" w:rsidP="009B62C0">
      <w:pPr>
        <w:pStyle w:val="af0"/>
        <w:numPr>
          <w:ilvl w:val="0"/>
          <w:numId w:val="2"/>
        </w:numPr>
        <w:spacing w:line="360" w:lineRule="auto"/>
        <w:ind w:firstLineChars="0"/>
        <w:rPr>
          <w:sz w:val="24"/>
        </w:rPr>
      </w:pPr>
      <w:r w:rsidRPr="0048714D">
        <w:rPr>
          <w:rFonts w:hint="eastAsia"/>
          <w:sz w:val="24"/>
        </w:rPr>
        <w:t>直采处理中心</w:t>
      </w:r>
      <w:r w:rsidR="00CD0EF3" w:rsidRPr="0048714D">
        <w:rPr>
          <w:rFonts w:hint="eastAsia"/>
          <w:sz w:val="24"/>
        </w:rPr>
        <w:t>接收、发送数据在线保留</w:t>
      </w:r>
      <w:r w:rsidR="00CD0EF3" w:rsidRPr="0048714D">
        <w:rPr>
          <w:sz w:val="24"/>
        </w:rPr>
        <w:t>15</w:t>
      </w:r>
      <w:r w:rsidR="00CD0EF3" w:rsidRPr="0048714D">
        <w:rPr>
          <w:rFonts w:hint="eastAsia"/>
          <w:sz w:val="24"/>
        </w:rPr>
        <w:t>天，应用日志在线保留</w:t>
      </w:r>
      <w:r w:rsidR="00CD0EF3" w:rsidRPr="0048714D">
        <w:rPr>
          <w:sz w:val="24"/>
        </w:rPr>
        <w:t>6+1</w:t>
      </w:r>
      <w:r w:rsidR="00CD0EF3" w:rsidRPr="0048714D">
        <w:rPr>
          <w:rFonts w:hint="eastAsia"/>
          <w:sz w:val="24"/>
        </w:rPr>
        <w:t>个月；不做永久性备份</w:t>
      </w:r>
    </w:p>
    <w:p w14:paraId="22D58F71" w14:textId="03EE1598" w:rsidR="00CD0EF3" w:rsidRPr="0048714D" w:rsidRDefault="00CD0EF3" w:rsidP="009B62C0">
      <w:pPr>
        <w:pStyle w:val="af0"/>
        <w:numPr>
          <w:ilvl w:val="0"/>
          <w:numId w:val="2"/>
        </w:numPr>
        <w:spacing w:line="360" w:lineRule="auto"/>
        <w:ind w:firstLineChars="0"/>
        <w:rPr>
          <w:sz w:val="24"/>
        </w:rPr>
      </w:pPr>
      <w:r w:rsidRPr="0048714D">
        <w:rPr>
          <w:rFonts w:hint="eastAsia"/>
          <w:sz w:val="24"/>
        </w:rPr>
        <w:t>全国中心正常接收数据在线时间</w:t>
      </w:r>
      <w:r w:rsidRPr="0048714D">
        <w:rPr>
          <w:sz w:val="24"/>
        </w:rPr>
        <w:t>3+1</w:t>
      </w:r>
      <w:r w:rsidRPr="0048714D">
        <w:rPr>
          <w:rFonts w:hint="eastAsia"/>
          <w:sz w:val="24"/>
        </w:rPr>
        <w:t>个月、全国中心异常数据（异常数据，对已经成功传输的文件或需要特殊处理的文件）在线时间</w:t>
      </w:r>
      <w:r w:rsidRPr="0048714D">
        <w:rPr>
          <w:sz w:val="24"/>
        </w:rPr>
        <w:t>9+1</w:t>
      </w:r>
      <w:r w:rsidRPr="0048714D">
        <w:rPr>
          <w:rFonts w:hint="eastAsia"/>
          <w:sz w:val="24"/>
        </w:rPr>
        <w:t>个月、传输环节的应用日志在线保留</w:t>
      </w:r>
      <w:r w:rsidRPr="0048714D">
        <w:rPr>
          <w:sz w:val="24"/>
        </w:rPr>
        <w:t>3+1</w:t>
      </w:r>
      <w:r w:rsidRPr="0048714D">
        <w:rPr>
          <w:rFonts w:hint="eastAsia"/>
          <w:sz w:val="24"/>
        </w:rPr>
        <w:t>个月；并对全国中心接收、发送所有数据作永久性备份</w:t>
      </w:r>
    </w:p>
    <w:p w14:paraId="75ECB97D" w14:textId="77777777" w:rsidR="00CD0EF3" w:rsidRPr="0048714D" w:rsidRDefault="00CD0EF3" w:rsidP="009B62C0">
      <w:pPr>
        <w:pStyle w:val="af0"/>
        <w:numPr>
          <w:ilvl w:val="0"/>
          <w:numId w:val="2"/>
        </w:numPr>
        <w:spacing w:line="360" w:lineRule="auto"/>
        <w:ind w:firstLineChars="0"/>
        <w:rPr>
          <w:sz w:val="24"/>
        </w:rPr>
      </w:pPr>
      <w:r w:rsidRPr="0048714D">
        <w:rPr>
          <w:rFonts w:hint="eastAsia"/>
          <w:sz w:val="24"/>
        </w:rPr>
        <w:t>处理服务器与</w:t>
      </w:r>
      <w:r w:rsidR="00BE0586" w:rsidRPr="0048714D">
        <w:rPr>
          <w:rFonts w:hint="eastAsia"/>
          <w:sz w:val="24"/>
        </w:rPr>
        <w:t>外部</w:t>
      </w:r>
      <w:r w:rsidRPr="0048714D">
        <w:rPr>
          <w:rFonts w:hint="eastAsia"/>
          <w:sz w:val="24"/>
        </w:rPr>
        <w:t>系统间接口数据在线时间</w:t>
      </w:r>
      <w:r w:rsidRPr="0048714D">
        <w:rPr>
          <w:sz w:val="24"/>
        </w:rPr>
        <w:t>8</w:t>
      </w:r>
      <w:r w:rsidRPr="0048714D">
        <w:rPr>
          <w:rFonts w:hint="eastAsia"/>
          <w:sz w:val="24"/>
        </w:rPr>
        <w:t>天和应用日志在线时间</w:t>
      </w:r>
      <w:r w:rsidRPr="0048714D">
        <w:rPr>
          <w:sz w:val="24"/>
        </w:rPr>
        <w:t>3+1</w:t>
      </w:r>
      <w:r w:rsidRPr="0048714D">
        <w:rPr>
          <w:rFonts w:hint="eastAsia"/>
          <w:sz w:val="24"/>
        </w:rPr>
        <w:t>个月；并对接口数据和应用日志作永久性备份</w:t>
      </w:r>
    </w:p>
    <w:p w14:paraId="1594EFA4" w14:textId="77777777" w:rsidR="00CD0EF3" w:rsidRPr="0048714D" w:rsidRDefault="00CD0EF3" w:rsidP="009B62C0">
      <w:pPr>
        <w:pStyle w:val="af0"/>
        <w:numPr>
          <w:ilvl w:val="0"/>
          <w:numId w:val="2"/>
        </w:numPr>
        <w:spacing w:line="360" w:lineRule="auto"/>
        <w:ind w:firstLineChars="0"/>
        <w:rPr>
          <w:sz w:val="24"/>
        </w:rPr>
      </w:pPr>
      <w:r w:rsidRPr="0048714D">
        <w:rPr>
          <w:rFonts w:hint="eastAsia"/>
          <w:sz w:val="24"/>
        </w:rPr>
        <w:t>详单数据在线时间</w:t>
      </w:r>
      <w:r w:rsidRPr="0048714D">
        <w:rPr>
          <w:sz w:val="24"/>
        </w:rPr>
        <w:t>3+1</w:t>
      </w:r>
      <w:r w:rsidRPr="0048714D">
        <w:rPr>
          <w:rFonts w:hint="eastAsia"/>
          <w:sz w:val="24"/>
        </w:rPr>
        <w:t>个月；并对详单数据作永久性备份</w:t>
      </w:r>
    </w:p>
    <w:p w14:paraId="39FEC04F" w14:textId="7D1748DB" w:rsidR="00CD0EF3" w:rsidRPr="0048714D" w:rsidRDefault="007E29D4" w:rsidP="009B62C0">
      <w:pPr>
        <w:pStyle w:val="af0"/>
        <w:numPr>
          <w:ilvl w:val="0"/>
          <w:numId w:val="2"/>
        </w:numPr>
        <w:spacing w:line="360" w:lineRule="auto"/>
        <w:ind w:firstLineChars="0"/>
        <w:rPr>
          <w:sz w:val="24"/>
        </w:rPr>
      </w:pPr>
      <w:r w:rsidRPr="0048714D">
        <w:rPr>
          <w:rFonts w:hint="eastAsia"/>
          <w:sz w:val="24"/>
        </w:rPr>
        <w:t>来去话</w:t>
      </w:r>
      <w:r w:rsidR="00CD0EF3" w:rsidRPr="0048714D">
        <w:rPr>
          <w:rFonts w:hint="eastAsia"/>
          <w:sz w:val="24"/>
        </w:rPr>
        <w:t>文件审计数据在线时间</w:t>
      </w:r>
      <w:r w:rsidR="00CD0EF3" w:rsidRPr="0048714D">
        <w:rPr>
          <w:sz w:val="24"/>
        </w:rPr>
        <w:t>9+1</w:t>
      </w:r>
      <w:r w:rsidR="00CD0EF3" w:rsidRPr="0048714D">
        <w:rPr>
          <w:rFonts w:hint="eastAsia"/>
          <w:sz w:val="24"/>
        </w:rPr>
        <w:t>个月；文件拆分审计数据在线时间</w:t>
      </w:r>
      <w:r w:rsidR="00CD0EF3" w:rsidRPr="0048714D">
        <w:rPr>
          <w:sz w:val="24"/>
        </w:rPr>
        <w:t>3+1</w:t>
      </w:r>
      <w:r w:rsidR="00CD0EF3" w:rsidRPr="0048714D">
        <w:rPr>
          <w:rFonts w:hint="eastAsia"/>
          <w:sz w:val="24"/>
        </w:rPr>
        <w:t>个月；日结算统计数据应保留</w:t>
      </w:r>
      <w:r w:rsidR="00CD0EF3" w:rsidRPr="0048714D">
        <w:rPr>
          <w:sz w:val="24"/>
        </w:rPr>
        <w:t>9+1</w:t>
      </w:r>
      <w:r w:rsidR="00CD0EF3" w:rsidRPr="0048714D">
        <w:rPr>
          <w:rFonts w:hint="eastAsia"/>
          <w:sz w:val="24"/>
        </w:rPr>
        <w:t>个月；月结算统计、帐务数据永久在线。所有数据定期做永久性备份</w:t>
      </w:r>
    </w:p>
    <w:p w14:paraId="7D2457CF" w14:textId="77777777" w:rsidR="00CD0EF3" w:rsidRPr="0048714D" w:rsidRDefault="00CD0EF3" w:rsidP="009B62C0">
      <w:pPr>
        <w:pStyle w:val="af0"/>
        <w:numPr>
          <w:ilvl w:val="0"/>
          <w:numId w:val="2"/>
        </w:numPr>
        <w:spacing w:line="360" w:lineRule="auto"/>
        <w:ind w:firstLineChars="0"/>
        <w:rPr>
          <w:sz w:val="24"/>
        </w:rPr>
      </w:pPr>
      <w:r w:rsidRPr="0048714D">
        <w:rPr>
          <w:rFonts w:hint="eastAsia"/>
          <w:sz w:val="24"/>
        </w:rPr>
        <w:t>主备对接收、发送容灾数据在线时间为</w:t>
      </w:r>
      <w:r w:rsidRPr="0048714D">
        <w:rPr>
          <w:sz w:val="24"/>
        </w:rPr>
        <w:t>3+1</w:t>
      </w:r>
      <w:r w:rsidRPr="0048714D">
        <w:rPr>
          <w:rFonts w:hint="eastAsia"/>
          <w:sz w:val="24"/>
        </w:rPr>
        <w:t>个月；对差异数据、跟从日志、跟从审计数据在线保留</w:t>
      </w:r>
      <w:r w:rsidRPr="0048714D">
        <w:rPr>
          <w:sz w:val="24"/>
        </w:rPr>
        <w:t>3+1</w:t>
      </w:r>
      <w:r w:rsidRPr="0048714D">
        <w:rPr>
          <w:rFonts w:hint="eastAsia"/>
          <w:sz w:val="24"/>
        </w:rPr>
        <w:t>个月，对主备差异永久在线，并定期做永久性备份</w:t>
      </w:r>
    </w:p>
    <w:p w14:paraId="76499A7B" w14:textId="11204DBE" w:rsidR="00CD0EF3" w:rsidRPr="0048714D" w:rsidRDefault="00CD0EF3" w:rsidP="009B62C0">
      <w:pPr>
        <w:pStyle w:val="af0"/>
        <w:numPr>
          <w:ilvl w:val="0"/>
          <w:numId w:val="2"/>
        </w:numPr>
        <w:spacing w:line="360" w:lineRule="auto"/>
        <w:ind w:firstLineChars="0"/>
        <w:rPr>
          <w:sz w:val="24"/>
        </w:rPr>
      </w:pPr>
    </w:p>
    <w:p w14:paraId="00B84B50" w14:textId="77777777" w:rsidR="00CD0EF3" w:rsidRPr="0048714D" w:rsidRDefault="00CD0EF3" w:rsidP="007F210C">
      <w:pPr>
        <w:pStyle w:val="af0"/>
        <w:spacing w:line="360" w:lineRule="auto"/>
        <w:ind w:left="420" w:firstLineChars="0" w:firstLine="0"/>
      </w:pPr>
      <w:r w:rsidRPr="0048714D">
        <w:rPr>
          <w:rFonts w:ascii="宋体" w:hAnsi="宋体" w:hint="eastAsia"/>
          <w:sz w:val="24"/>
        </w:rPr>
        <w:t>备注：</w:t>
      </w:r>
      <w:r w:rsidRPr="0048714D">
        <w:rPr>
          <w:sz w:val="24"/>
        </w:rPr>
        <w:t>3+1</w:t>
      </w:r>
      <w:r w:rsidRPr="0048714D">
        <w:rPr>
          <w:rFonts w:hint="eastAsia"/>
          <w:sz w:val="24"/>
        </w:rPr>
        <w:t>个月、</w:t>
      </w:r>
      <w:r w:rsidRPr="0048714D">
        <w:rPr>
          <w:sz w:val="24"/>
        </w:rPr>
        <w:t>6+1</w:t>
      </w:r>
      <w:r w:rsidRPr="0048714D">
        <w:rPr>
          <w:rFonts w:hint="eastAsia"/>
          <w:sz w:val="24"/>
        </w:rPr>
        <w:t>个月、</w:t>
      </w:r>
      <w:r w:rsidRPr="0048714D">
        <w:rPr>
          <w:sz w:val="24"/>
        </w:rPr>
        <w:t>9+1</w:t>
      </w:r>
      <w:r w:rsidRPr="0048714D">
        <w:rPr>
          <w:rFonts w:hint="eastAsia"/>
          <w:sz w:val="24"/>
        </w:rPr>
        <w:t>个月，是指</w:t>
      </w:r>
      <w:r w:rsidRPr="0048714D">
        <w:rPr>
          <w:sz w:val="24"/>
        </w:rPr>
        <w:t>3</w:t>
      </w:r>
      <w:r w:rsidRPr="0048714D">
        <w:rPr>
          <w:rFonts w:hint="eastAsia"/>
          <w:sz w:val="24"/>
        </w:rPr>
        <w:t>、</w:t>
      </w:r>
      <w:r w:rsidRPr="0048714D">
        <w:rPr>
          <w:sz w:val="24"/>
        </w:rPr>
        <w:t>6</w:t>
      </w:r>
      <w:r w:rsidRPr="0048714D">
        <w:rPr>
          <w:rFonts w:hint="eastAsia"/>
          <w:sz w:val="24"/>
        </w:rPr>
        <w:t>、</w:t>
      </w:r>
      <w:r w:rsidRPr="0048714D">
        <w:rPr>
          <w:sz w:val="24"/>
        </w:rPr>
        <w:t>9</w:t>
      </w:r>
      <w:r w:rsidRPr="0048714D">
        <w:rPr>
          <w:rFonts w:hint="eastAsia"/>
          <w:sz w:val="24"/>
        </w:rPr>
        <w:t>个完整月份数据和至少</w:t>
      </w:r>
      <w:r w:rsidRPr="0048714D">
        <w:rPr>
          <w:sz w:val="24"/>
        </w:rPr>
        <w:t>1</w:t>
      </w:r>
      <w:r w:rsidRPr="0048714D">
        <w:rPr>
          <w:rFonts w:hint="eastAsia"/>
          <w:sz w:val="24"/>
        </w:rPr>
        <w:t>个月不完整数据。如果按天配置要求分别为</w:t>
      </w:r>
      <w:r w:rsidRPr="0048714D">
        <w:rPr>
          <w:sz w:val="24"/>
        </w:rPr>
        <w:t>123</w:t>
      </w:r>
      <w:r w:rsidRPr="0048714D">
        <w:rPr>
          <w:rFonts w:hint="eastAsia"/>
          <w:sz w:val="24"/>
        </w:rPr>
        <w:t>、</w:t>
      </w:r>
      <w:r w:rsidRPr="0048714D">
        <w:rPr>
          <w:sz w:val="24"/>
        </w:rPr>
        <w:t>184</w:t>
      </w:r>
      <w:r w:rsidRPr="0048714D">
        <w:rPr>
          <w:rFonts w:hint="eastAsia"/>
          <w:sz w:val="24"/>
        </w:rPr>
        <w:t>、</w:t>
      </w:r>
      <w:r w:rsidRPr="0048714D">
        <w:rPr>
          <w:sz w:val="24"/>
        </w:rPr>
        <w:t>276</w:t>
      </w:r>
      <w:r w:rsidRPr="0048714D">
        <w:rPr>
          <w:rFonts w:hint="eastAsia"/>
          <w:sz w:val="24"/>
        </w:rPr>
        <w:t>天以前的数据将被删除；如果按月配置</w:t>
      </w:r>
      <w:r w:rsidRPr="0048714D">
        <w:rPr>
          <w:sz w:val="24"/>
        </w:rPr>
        <w:t>3</w:t>
      </w:r>
      <w:r w:rsidRPr="0048714D">
        <w:rPr>
          <w:rFonts w:hint="eastAsia"/>
          <w:sz w:val="24"/>
        </w:rPr>
        <w:t>、</w:t>
      </w:r>
      <w:r w:rsidRPr="0048714D">
        <w:rPr>
          <w:sz w:val="24"/>
        </w:rPr>
        <w:t>6</w:t>
      </w:r>
      <w:r w:rsidRPr="0048714D">
        <w:rPr>
          <w:rFonts w:hint="eastAsia"/>
          <w:sz w:val="24"/>
        </w:rPr>
        <w:t>、</w:t>
      </w:r>
      <w:r w:rsidRPr="0048714D">
        <w:rPr>
          <w:sz w:val="24"/>
        </w:rPr>
        <w:t>9</w:t>
      </w:r>
      <w:r w:rsidRPr="0048714D">
        <w:rPr>
          <w:rFonts w:hint="eastAsia"/>
          <w:sz w:val="24"/>
        </w:rPr>
        <w:t>个月以前的数据被删除。例如详单</w:t>
      </w:r>
      <w:r w:rsidRPr="0048714D">
        <w:rPr>
          <w:sz w:val="24"/>
        </w:rPr>
        <w:t>3+1</w:t>
      </w:r>
      <w:r w:rsidRPr="0048714D">
        <w:rPr>
          <w:rFonts w:hint="eastAsia"/>
          <w:sz w:val="24"/>
        </w:rPr>
        <w:t>个月在线，今日</w:t>
      </w:r>
      <w:smartTag w:uri="urn:schemas-microsoft-com:office:smarttags" w:element="chsdate">
        <w:smartTagPr>
          <w:attr w:name="Year" w:val="2004"/>
          <w:attr w:name="Month" w:val="8"/>
          <w:attr w:name="Day" w:val="26"/>
          <w:attr w:name="IsLunarDate" w:val="False"/>
          <w:attr w:name="IsROCDate" w:val="False"/>
        </w:smartTagPr>
        <w:r w:rsidRPr="0048714D">
          <w:rPr>
            <w:sz w:val="24"/>
          </w:rPr>
          <w:t>2004</w:t>
        </w:r>
        <w:r w:rsidRPr="0048714D">
          <w:rPr>
            <w:rFonts w:hint="eastAsia"/>
            <w:sz w:val="24"/>
          </w:rPr>
          <w:t>年</w:t>
        </w:r>
        <w:r w:rsidRPr="0048714D">
          <w:rPr>
            <w:sz w:val="24"/>
          </w:rPr>
          <w:t>8</w:t>
        </w:r>
        <w:r w:rsidRPr="0048714D">
          <w:rPr>
            <w:rFonts w:hint="eastAsia"/>
            <w:sz w:val="24"/>
          </w:rPr>
          <w:t>月</w:t>
        </w:r>
        <w:r w:rsidRPr="0048714D">
          <w:rPr>
            <w:sz w:val="24"/>
          </w:rPr>
          <w:t>26</w:t>
        </w:r>
        <w:r w:rsidRPr="0048714D">
          <w:rPr>
            <w:rFonts w:hint="eastAsia"/>
            <w:sz w:val="24"/>
          </w:rPr>
          <w:t>日</w:t>
        </w:r>
      </w:smartTag>
      <w:r w:rsidRPr="0048714D">
        <w:rPr>
          <w:rFonts w:hint="eastAsia"/>
          <w:sz w:val="24"/>
        </w:rPr>
        <w:t>，如果按天配置，数据在线时间为</w:t>
      </w:r>
      <w:smartTag w:uri="urn:schemas-microsoft-com:office:smarttags" w:element="chsdate">
        <w:smartTagPr>
          <w:attr w:name="Year" w:val="2004"/>
          <w:attr w:name="Month" w:val="4"/>
          <w:attr w:name="Day" w:val="25"/>
          <w:attr w:name="IsLunarDate" w:val="False"/>
          <w:attr w:name="IsROCDate" w:val="False"/>
        </w:smartTagPr>
        <w:r w:rsidRPr="0048714D">
          <w:rPr>
            <w:sz w:val="24"/>
          </w:rPr>
          <w:t>2004</w:t>
        </w:r>
        <w:r w:rsidRPr="0048714D">
          <w:rPr>
            <w:rFonts w:hint="eastAsia"/>
            <w:sz w:val="24"/>
          </w:rPr>
          <w:t>年</w:t>
        </w:r>
        <w:r w:rsidRPr="0048714D">
          <w:rPr>
            <w:sz w:val="24"/>
          </w:rPr>
          <w:t>4</w:t>
        </w:r>
        <w:r w:rsidRPr="0048714D">
          <w:rPr>
            <w:rFonts w:hint="eastAsia"/>
            <w:sz w:val="24"/>
          </w:rPr>
          <w:t>月</w:t>
        </w:r>
        <w:r w:rsidRPr="0048714D">
          <w:rPr>
            <w:sz w:val="24"/>
          </w:rPr>
          <w:t>25</w:t>
        </w:r>
        <w:r w:rsidRPr="0048714D">
          <w:rPr>
            <w:rFonts w:hint="eastAsia"/>
            <w:sz w:val="24"/>
          </w:rPr>
          <w:t>日</w:t>
        </w:r>
      </w:smartTag>
      <w:r w:rsidRPr="0048714D">
        <w:rPr>
          <w:rFonts w:hint="eastAsia"/>
          <w:sz w:val="24"/>
        </w:rPr>
        <w:t>到</w:t>
      </w:r>
      <w:smartTag w:uri="urn:schemas-microsoft-com:office:smarttags" w:element="chsdate">
        <w:smartTagPr>
          <w:attr w:name="Year" w:val="2004"/>
          <w:attr w:name="Month" w:val="8"/>
          <w:attr w:name="Day" w:val="26"/>
          <w:attr w:name="IsLunarDate" w:val="False"/>
          <w:attr w:name="IsROCDate" w:val="False"/>
        </w:smartTagPr>
        <w:r w:rsidRPr="0048714D">
          <w:rPr>
            <w:sz w:val="24"/>
          </w:rPr>
          <w:t>2004</w:t>
        </w:r>
        <w:r w:rsidRPr="0048714D">
          <w:rPr>
            <w:rFonts w:hint="eastAsia"/>
            <w:sz w:val="24"/>
          </w:rPr>
          <w:t>年</w:t>
        </w:r>
        <w:r w:rsidRPr="0048714D">
          <w:rPr>
            <w:sz w:val="24"/>
          </w:rPr>
          <w:t>8</w:t>
        </w:r>
        <w:r w:rsidRPr="0048714D">
          <w:rPr>
            <w:rFonts w:hint="eastAsia"/>
            <w:sz w:val="24"/>
          </w:rPr>
          <w:t>月</w:t>
        </w:r>
        <w:r w:rsidRPr="0048714D">
          <w:rPr>
            <w:sz w:val="24"/>
          </w:rPr>
          <w:t>26</w:t>
        </w:r>
        <w:r w:rsidRPr="0048714D">
          <w:rPr>
            <w:rFonts w:hint="eastAsia"/>
            <w:sz w:val="24"/>
          </w:rPr>
          <w:t>日</w:t>
        </w:r>
      </w:smartTag>
      <w:r w:rsidRPr="0048714D">
        <w:rPr>
          <w:rFonts w:hint="eastAsia"/>
          <w:sz w:val="24"/>
        </w:rPr>
        <w:t>；</w:t>
      </w:r>
      <w:r w:rsidRPr="0048714D">
        <w:rPr>
          <w:rFonts w:hint="eastAsia"/>
          <w:sz w:val="24"/>
        </w:rPr>
        <w:lastRenderedPageBreak/>
        <w:t>如果按月配置，数据在线时间为</w:t>
      </w:r>
      <w:smartTag w:uri="urn:schemas-microsoft-com:office:smarttags" w:element="chsdate">
        <w:smartTagPr>
          <w:attr w:name="Year" w:val="2004"/>
          <w:attr w:name="Month" w:val="5"/>
          <w:attr w:name="Day" w:val="1"/>
          <w:attr w:name="IsLunarDate" w:val="False"/>
          <w:attr w:name="IsROCDate" w:val="False"/>
        </w:smartTagPr>
        <w:r w:rsidRPr="0048714D">
          <w:rPr>
            <w:sz w:val="24"/>
          </w:rPr>
          <w:t>2004</w:t>
        </w:r>
        <w:r w:rsidRPr="0048714D">
          <w:rPr>
            <w:rFonts w:hint="eastAsia"/>
            <w:sz w:val="24"/>
          </w:rPr>
          <w:t>年</w:t>
        </w:r>
        <w:r w:rsidRPr="0048714D">
          <w:rPr>
            <w:sz w:val="24"/>
          </w:rPr>
          <w:t>5</w:t>
        </w:r>
        <w:r w:rsidRPr="0048714D">
          <w:rPr>
            <w:rFonts w:hint="eastAsia"/>
            <w:sz w:val="24"/>
          </w:rPr>
          <w:t>月</w:t>
        </w:r>
        <w:r w:rsidRPr="0048714D">
          <w:rPr>
            <w:sz w:val="24"/>
          </w:rPr>
          <w:t>1</w:t>
        </w:r>
        <w:r w:rsidRPr="0048714D">
          <w:rPr>
            <w:rFonts w:hint="eastAsia"/>
            <w:sz w:val="24"/>
          </w:rPr>
          <w:t>日</w:t>
        </w:r>
      </w:smartTag>
      <w:r w:rsidRPr="0048714D">
        <w:rPr>
          <w:rFonts w:hint="eastAsia"/>
          <w:sz w:val="24"/>
        </w:rPr>
        <w:t>到</w:t>
      </w:r>
      <w:smartTag w:uri="urn:schemas-microsoft-com:office:smarttags" w:element="chsdate">
        <w:smartTagPr>
          <w:attr w:name="Year" w:val="2004"/>
          <w:attr w:name="Month" w:val="8"/>
          <w:attr w:name="Day" w:val="26"/>
          <w:attr w:name="IsLunarDate" w:val="False"/>
          <w:attr w:name="IsROCDate" w:val="False"/>
        </w:smartTagPr>
        <w:r w:rsidRPr="0048714D">
          <w:rPr>
            <w:sz w:val="24"/>
          </w:rPr>
          <w:t>2004</w:t>
        </w:r>
        <w:r w:rsidRPr="0048714D">
          <w:rPr>
            <w:rFonts w:hint="eastAsia"/>
            <w:sz w:val="24"/>
          </w:rPr>
          <w:t>年</w:t>
        </w:r>
        <w:r w:rsidRPr="0048714D">
          <w:rPr>
            <w:sz w:val="24"/>
          </w:rPr>
          <w:t>8</w:t>
        </w:r>
        <w:r w:rsidRPr="0048714D">
          <w:rPr>
            <w:rFonts w:hint="eastAsia"/>
            <w:sz w:val="24"/>
          </w:rPr>
          <w:t>月</w:t>
        </w:r>
        <w:r w:rsidRPr="0048714D">
          <w:rPr>
            <w:sz w:val="24"/>
          </w:rPr>
          <w:t>26</w:t>
        </w:r>
        <w:r w:rsidRPr="0048714D">
          <w:rPr>
            <w:rFonts w:hint="eastAsia"/>
            <w:sz w:val="24"/>
          </w:rPr>
          <w:t>日</w:t>
        </w:r>
      </w:smartTag>
      <w:r w:rsidRPr="0048714D">
        <w:rPr>
          <w:rFonts w:hint="eastAsia"/>
          <w:sz w:val="24"/>
        </w:rPr>
        <w:t>。</w:t>
      </w:r>
      <w:r w:rsidRPr="0048714D">
        <w:rPr>
          <w:sz w:val="24"/>
        </w:rPr>
        <w:t xml:space="preserve"> </w:t>
      </w:r>
    </w:p>
    <w:p w14:paraId="392DDB75" w14:textId="77777777" w:rsidR="00CD0EF3" w:rsidRPr="0048714D" w:rsidRDefault="00CD0EF3" w:rsidP="007F210C">
      <w:pPr>
        <w:pStyle w:val="21"/>
        <w:keepNext w:val="0"/>
        <w:keepLines w:val="0"/>
        <w:widowControl/>
        <w:tabs>
          <w:tab w:val="clear" w:pos="576"/>
          <w:tab w:val="num" w:pos="0"/>
        </w:tabs>
        <w:spacing w:before="0"/>
        <w:jc w:val="left"/>
      </w:pPr>
      <w:bookmarkStart w:id="708" w:name="_Toc81626943"/>
      <w:bookmarkStart w:id="709" w:name="_Toc83015830"/>
      <w:bookmarkStart w:id="710" w:name="_Toc498627256"/>
      <w:r w:rsidRPr="0048714D">
        <w:rPr>
          <w:rFonts w:hint="eastAsia"/>
        </w:rPr>
        <w:t>及时性</w:t>
      </w:r>
      <w:bookmarkEnd w:id="708"/>
      <w:bookmarkEnd w:id="709"/>
      <w:bookmarkEnd w:id="710"/>
    </w:p>
    <w:p w14:paraId="2F48F577" w14:textId="77777777" w:rsidR="00CD0EF3" w:rsidRPr="0048714D" w:rsidRDefault="00CD0EF3" w:rsidP="007F210C">
      <w:pPr>
        <w:pStyle w:val="af0"/>
        <w:spacing w:line="360" w:lineRule="auto"/>
        <w:ind w:firstLine="480"/>
        <w:rPr>
          <w:sz w:val="24"/>
        </w:rPr>
      </w:pPr>
      <w:r w:rsidRPr="0048714D">
        <w:rPr>
          <w:rFonts w:hint="eastAsia"/>
          <w:sz w:val="24"/>
        </w:rPr>
        <w:t>本系统是一个准实时的批处理处理系统，各处理环节配合紧密，及时将上发话单进行处理入库，并将相应结果下发到目的地。系统根据统计需求及时做好后台统计，以便前台能快速查询。具体要求如下：</w:t>
      </w:r>
    </w:p>
    <w:p w14:paraId="1CFDB2FF" w14:textId="29A56C94" w:rsidR="00CD0EF3" w:rsidRPr="0048714D" w:rsidRDefault="00CD0EF3" w:rsidP="006214CB">
      <w:pPr>
        <w:pStyle w:val="af0"/>
        <w:spacing w:line="360" w:lineRule="auto"/>
        <w:ind w:left="840" w:firstLineChars="0" w:firstLine="0"/>
        <w:rPr>
          <w:sz w:val="24"/>
        </w:rPr>
      </w:pPr>
    </w:p>
    <w:p w14:paraId="4BC88F2B" w14:textId="2A853820" w:rsidR="00CD0EF3" w:rsidRPr="0048714D" w:rsidRDefault="00CD0EF3" w:rsidP="009B62C0">
      <w:pPr>
        <w:pStyle w:val="af0"/>
        <w:numPr>
          <w:ilvl w:val="0"/>
          <w:numId w:val="2"/>
        </w:numPr>
        <w:spacing w:line="360" w:lineRule="auto"/>
        <w:ind w:firstLineChars="0"/>
        <w:rPr>
          <w:sz w:val="24"/>
        </w:rPr>
      </w:pPr>
      <w:r w:rsidRPr="0048714D">
        <w:rPr>
          <w:rFonts w:hint="eastAsia"/>
          <w:sz w:val="24"/>
        </w:rPr>
        <w:t>能满足</w:t>
      </w:r>
      <w:r w:rsidR="00E622D6" w:rsidRPr="0048714D">
        <w:rPr>
          <w:sz w:val="24"/>
        </w:rPr>
        <w:t>3</w:t>
      </w:r>
      <w:r w:rsidR="007E29D4" w:rsidRPr="0048714D">
        <w:rPr>
          <w:sz w:val="24"/>
        </w:rPr>
        <w:t>0000</w:t>
      </w:r>
      <w:r w:rsidRPr="0048714D">
        <w:rPr>
          <w:rFonts w:hint="eastAsia"/>
          <w:sz w:val="24"/>
        </w:rPr>
        <w:t>条</w:t>
      </w:r>
      <w:r w:rsidRPr="0048714D">
        <w:rPr>
          <w:sz w:val="24"/>
        </w:rPr>
        <w:t>/</w:t>
      </w:r>
      <w:r w:rsidR="00E622D6" w:rsidRPr="0048714D">
        <w:rPr>
          <w:rFonts w:hint="eastAsia"/>
          <w:sz w:val="24"/>
        </w:rPr>
        <w:t>秒</w:t>
      </w:r>
      <w:r w:rsidRPr="0048714D">
        <w:rPr>
          <w:rFonts w:hint="eastAsia"/>
          <w:sz w:val="24"/>
        </w:rPr>
        <w:t>的处理能力，单个文件预处理时间在</w:t>
      </w:r>
      <w:r w:rsidR="007E29D4" w:rsidRPr="0048714D">
        <w:rPr>
          <w:sz w:val="24"/>
        </w:rPr>
        <w:t>1</w:t>
      </w:r>
      <w:r w:rsidRPr="0048714D">
        <w:rPr>
          <w:rFonts w:hint="eastAsia"/>
          <w:sz w:val="24"/>
        </w:rPr>
        <w:t>分钟内完成</w:t>
      </w:r>
    </w:p>
    <w:p w14:paraId="1025F3DD" w14:textId="690F1C06" w:rsidR="00CD0EF3" w:rsidRPr="0048714D" w:rsidRDefault="00CD0EF3" w:rsidP="006214CB">
      <w:pPr>
        <w:pStyle w:val="af0"/>
        <w:spacing w:line="360" w:lineRule="auto"/>
        <w:ind w:left="840" w:firstLineChars="0" w:firstLine="0"/>
        <w:rPr>
          <w:sz w:val="24"/>
        </w:rPr>
      </w:pPr>
    </w:p>
    <w:p w14:paraId="1B091AC9" w14:textId="77777777" w:rsidR="00CD0EF3" w:rsidRPr="0048714D" w:rsidRDefault="00CD0EF3" w:rsidP="009B62C0">
      <w:pPr>
        <w:pStyle w:val="af0"/>
        <w:numPr>
          <w:ilvl w:val="0"/>
          <w:numId w:val="2"/>
        </w:numPr>
        <w:spacing w:line="360" w:lineRule="auto"/>
        <w:ind w:firstLineChars="0"/>
        <w:rPr>
          <w:sz w:val="24"/>
        </w:rPr>
      </w:pPr>
      <w:r w:rsidRPr="0048714D">
        <w:rPr>
          <w:rFonts w:hint="eastAsia"/>
          <w:sz w:val="24"/>
        </w:rPr>
        <w:t>每日后台结算统计，在每日北京时间</w:t>
      </w:r>
      <w:r w:rsidRPr="0048714D">
        <w:rPr>
          <w:sz w:val="24"/>
        </w:rPr>
        <w:t>8</w:t>
      </w:r>
      <w:r w:rsidRPr="0048714D">
        <w:rPr>
          <w:rFonts w:hint="eastAsia"/>
          <w:sz w:val="24"/>
        </w:rPr>
        <w:t>：</w:t>
      </w:r>
      <w:r w:rsidRPr="0048714D">
        <w:rPr>
          <w:sz w:val="24"/>
        </w:rPr>
        <w:t>00</w:t>
      </w:r>
      <w:r w:rsidRPr="0048714D">
        <w:rPr>
          <w:rFonts w:hint="eastAsia"/>
          <w:sz w:val="24"/>
        </w:rPr>
        <w:t>前完成</w:t>
      </w:r>
    </w:p>
    <w:p w14:paraId="47555F05" w14:textId="77777777" w:rsidR="00CD0EF3" w:rsidRPr="0048714D" w:rsidRDefault="00CD0EF3" w:rsidP="009B62C0">
      <w:pPr>
        <w:pStyle w:val="af0"/>
        <w:numPr>
          <w:ilvl w:val="0"/>
          <w:numId w:val="2"/>
        </w:numPr>
        <w:spacing w:line="360" w:lineRule="auto"/>
        <w:ind w:firstLineChars="0"/>
        <w:rPr>
          <w:sz w:val="24"/>
        </w:rPr>
      </w:pPr>
      <w:r w:rsidRPr="0048714D">
        <w:rPr>
          <w:rFonts w:hint="eastAsia"/>
          <w:sz w:val="24"/>
        </w:rPr>
        <w:t>每月后台结算统计，在每月</w:t>
      </w:r>
      <w:r w:rsidRPr="0048714D">
        <w:rPr>
          <w:sz w:val="24"/>
        </w:rPr>
        <w:t>1</w:t>
      </w:r>
      <w:r w:rsidRPr="0048714D">
        <w:rPr>
          <w:rFonts w:hint="eastAsia"/>
          <w:sz w:val="24"/>
        </w:rPr>
        <w:t>日北京时间</w:t>
      </w:r>
      <w:r w:rsidRPr="0048714D">
        <w:rPr>
          <w:sz w:val="24"/>
        </w:rPr>
        <w:t>12</w:t>
      </w:r>
      <w:r w:rsidRPr="0048714D">
        <w:rPr>
          <w:rFonts w:hint="eastAsia"/>
          <w:sz w:val="24"/>
        </w:rPr>
        <w:t>：</w:t>
      </w:r>
      <w:r w:rsidRPr="0048714D">
        <w:rPr>
          <w:sz w:val="24"/>
        </w:rPr>
        <w:t>00</w:t>
      </w:r>
      <w:r w:rsidRPr="0048714D">
        <w:rPr>
          <w:rFonts w:hint="eastAsia"/>
          <w:sz w:val="24"/>
        </w:rPr>
        <w:t>前完成</w:t>
      </w:r>
    </w:p>
    <w:p w14:paraId="70542775" w14:textId="77777777" w:rsidR="00CD0EF3" w:rsidRPr="0048714D" w:rsidRDefault="00CD0EF3" w:rsidP="009B62C0">
      <w:pPr>
        <w:pStyle w:val="af0"/>
        <w:numPr>
          <w:ilvl w:val="0"/>
          <w:numId w:val="2"/>
        </w:numPr>
        <w:spacing w:line="360" w:lineRule="auto"/>
        <w:ind w:firstLineChars="0"/>
        <w:rPr>
          <w:sz w:val="24"/>
        </w:rPr>
      </w:pPr>
      <w:r w:rsidRPr="0048714D">
        <w:rPr>
          <w:rFonts w:hint="eastAsia"/>
          <w:sz w:val="24"/>
        </w:rPr>
        <w:t>结算日停机时间不超过</w:t>
      </w:r>
      <w:r w:rsidRPr="0048714D">
        <w:rPr>
          <w:sz w:val="24"/>
        </w:rPr>
        <w:t>4</w:t>
      </w:r>
      <w:r w:rsidRPr="0048714D">
        <w:rPr>
          <w:rFonts w:hint="eastAsia"/>
          <w:sz w:val="24"/>
        </w:rPr>
        <w:t>个小时</w:t>
      </w:r>
    </w:p>
    <w:p w14:paraId="677A9F53" w14:textId="77777777" w:rsidR="00CD0EF3" w:rsidRPr="0048714D" w:rsidRDefault="00CD0EF3" w:rsidP="009B62C0">
      <w:pPr>
        <w:pStyle w:val="af0"/>
        <w:numPr>
          <w:ilvl w:val="0"/>
          <w:numId w:val="2"/>
        </w:numPr>
        <w:spacing w:line="360" w:lineRule="auto"/>
        <w:ind w:firstLineChars="0"/>
        <w:rPr>
          <w:sz w:val="24"/>
        </w:rPr>
      </w:pPr>
      <w:r w:rsidRPr="0048714D">
        <w:rPr>
          <w:rFonts w:hint="eastAsia"/>
          <w:sz w:val="24"/>
        </w:rPr>
        <w:t>主备系统跟从要求核心业务模块跟从时间小于</w:t>
      </w:r>
      <w:r w:rsidRPr="0048714D">
        <w:rPr>
          <w:sz w:val="24"/>
        </w:rPr>
        <w:t>1</w:t>
      </w:r>
      <w:r w:rsidRPr="0048714D">
        <w:rPr>
          <w:rFonts w:hint="eastAsia"/>
          <w:sz w:val="24"/>
        </w:rPr>
        <w:t>个小时</w:t>
      </w:r>
    </w:p>
    <w:p w14:paraId="663F1BAD" w14:textId="77777777" w:rsidR="00CD0EF3" w:rsidRPr="0048714D" w:rsidRDefault="00CD0EF3" w:rsidP="009B62C0">
      <w:pPr>
        <w:pStyle w:val="af0"/>
        <w:numPr>
          <w:ilvl w:val="0"/>
          <w:numId w:val="2"/>
        </w:numPr>
        <w:spacing w:line="360" w:lineRule="auto"/>
        <w:ind w:firstLineChars="0"/>
        <w:rPr>
          <w:sz w:val="24"/>
        </w:rPr>
      </w:pPr>
      <w:r w:rsidRPr="0048714D">
        <w:rPr>
          <w:rFonts w:hint="eastAsia"/>
          <w:sz w:val="24"/>
        </w:rPr>
        <w:t>系统在</w:t>
      </w:r>
      <w:r w:rsidRPr="0048714D">
        <w:rPr>
          <w:sz w:val="24"/>
        </w:rPr>
        <w:t>2</w:t>
      </w:r>
      <w:r w:rsidRPr="0048714D">
        <w:rPr>
          <w:rFonts w:hint="eastAsia"/>
          <w:sz w:val="24"/>
        </w:rPr>
        <w:t>个小时内实现主备系统的切换</w:t>
      </w:r>
    </w:p>
    <w:p w14:paraId="1E15A49A" w14:textId="77777777" w:rsidR="00CD0EF3" w:rsidRPr="0048714D" w:rsidRDefault="00CD0EF3" w:rsidP="007F210C">
      <w:pPr>
        <w:pStyle w:val="21"/>
        <w:keepNext w:val="0"/>
        <w:keepLines w:val="0"/>
        <w:widowControl/>
        <w:tabs>
          <w:tab w:val="clear" w:pos="576"/>
          <w:tab w:val="num" w:pos="0"/>
        </w:tabs>
        <w:spacing w:before="0"/>
        <w:jc w:val="left"/>
      </w:pPr>
      <w:bookmarkStart w:id="711" w:name="_Toc81626944"/>
      <w:bookmarkStart w:id="712" w:name="_Toc83015831"/>
      <w:bookmarkStart w:id="713" w:name="_Toc498627257"/>
      <w:r w:rsidRPr="0048714D">
        <w:rPr>
          <w:rFonts w:hint="eastAsia"/>
        </w:rPr>
        <w:t>稳定性</w:t>
      </w:r>
      <w:bookmarkEnd w:id="711"/>
      <w:bookmarkEnd w:id="712"/>
      <w:bookmarkEnd w:id="713"/>
    </w:p>
    <w:p w14:paraId="3F5858E0" w14:textId="6B96B22E" w:rsidR="00CD0EF3" w:rsidRPr="0048714D" w:rsidRDefault="00CD0EF3" w:rsidP="007F210C">
      <w:pPr>
        <w:pStyle w:val="af0"/>
        <w:spacing w:line="360" w:lineRule="auto"/>
        <w:ind w:firstLine="480"/>
        <w:rPr>
          <w:sz w:val="24"/>
        </w:rPr>
      </w:pPr>
      <w:r w:rsidRPr="0048714D">
        <w:rPr>
          <w:rFonts w:hint="eastAsia"/>
          <w:sz w:val="24"/>
        </w:rPr>
        <w:t>系统具有一定稳定性，非硬件故障、操作系统和数据库等系统异常导致的业务中断每年小于</w:t>
      </w:r>
      <w:r w:rsidRPr="0048714D">
        <w:rPr>
          <w:sz w:val="24"/>
        </w:rPr>
        <w:t>10</w:t>
      </w:r>
      <w:r w:rsidRPr="0048714D">
        <w:rPr>
          <w:rFonts w:hint="eastAsia"/>
          <w:sz w:val="24"/>
        </w:rPr>
        <w:t>小时，每次小于</w:t>
      </w:r>
      <w:r w:rsidRPr="0048714D">
        <w:rPr>
          <w:sz w:val="24"/>
        </w:rPr>
        <w:t>2</w:t>
      </w:r>
      <w:r w:rsidRPr="0048714D">
        <w:rPr>
          <w:rFonts w:hint="eastAsia"/>
          <w:sz w:val="24"/>
        </w:rPr>
        <w:t>小时。</w:t>
      </w:r>
    </w:p>
    <w:p w14:paraId="3B56544E" w14:textId="77777777" w:rsidR="00CD0EF3" w:rsidRPr="0048714D" w:rsidRDefault="00CD0EF3" w:rsidP="007F210C">
      <w:pPr>
        <w:pStyle w:val="21"/>
        <w:keepNext w:val="0"/>
        <w:keepLines w:val="0"/>
        <w:widowControl/>
        <w:tabs>
          <w:tab w:val="clear" w:pos="576"/>
          <w:tab w:val="num" w:pos="0"/>
        </w:tabs>
        <w:spacing w:before="0"/>
        <w:jc w:val="left"/>
      </w:pPr>
      <w:bookmarkStart w:id="714" w:name="_Toc81626945"/>
      <w:bookmarkStart w:id="715" w:name="_Toc83015832"/>
      <w:bookmarkStart w:id="716" w:name="_Toc498627258"/>
      <w:r w:rsidRPr="0048714D">
        <w:rPr>
          <w:rFonts w:hint="eastAsia"/>
        </w:rPr>
        <w:t>可靠性和健壮性</w:t>
      </w:r>
      <w:bookmarkEnd w:id="714"/>
      <w:bookmarkEnd w:id="715"/>
      <w:bookmarkEnd w:id="716"/>
    </w:p>
    <w:p w14:paraId="79ED0063" w14:textId="77777777" w:rsidR="00CD0EF3" w:rsidRPr="0048714D" w:rsidRDefault="00CD0EF3" w:rsidP="007F210C">
      <w:pPr>
        <w:pStyle w:val="af0"/>
        <w:spacing w:line="360" w:lineRule="auto"/>
        <w:ind w:firstLineChars="0" w:firstLine="420"/>
        <w:rPr>
          <w:sz w:val="24"/>
        </w:rPr>
      </w:pPr>
      <w:r w:rsidRPr="0048714D">
        <w:rPr>
          <w:rFonts w:hint="eastAsia"/>
          <w:sz w:val="24"/>
        </w:rPr>
        <w:t>在异常情况下，系统的抗干扰能力，包括主机意外宕机、传输包意外丢失等情况，要求处理结果不因为这些情况而发生变化，不能出现重单、错单等的情况，系统延续性良好。同时在异常情况持续反复出现时，系统均能正常启停，能恢复到异常情况以前的状态。</w:t>
      </w:r>
    </w:p>
    <w:p w14:paraId="1434BDD2" w14:textId="77777777" w:rsidR="00CD0EF3" w:rsidRPr="0048714D" w:rsidRDefault="00CD0EF3" w:rsidP="007F210C">
      <w:pPr>
        <w:pStyle w:val="21"/>
        <w:keepNext w:val="0"/>
        <w:keepLines w:val="0"/>
        <w:widowControl/>
        <w:tabs>
          <w:tab w:val="clear" w:pos="576"/>
          <w:tab w:val="num" w:pos="0"/>
        </w:tabs>
        <w:spacing w:before="0"/>
        <w:jc w:val="left"/>
      </w:pPr>
      <w:bookmarkStart w:id="717" w:name="_Toc81626946"/>
      <w:bookmarkStart w:id="718" w:name="_Toc83015833"/>
      <w:bookmarkStart w:id="719" w:name="_Toc498627259"/>
      <w:r w:rsidRPr="0048714D">
        <w:rPr>
          <w:rFonts w:hint="eastAsia"/>
        </w:rPr>
        <w:t>灵活性和扩展性</w:t>
      </w:r>
      <w:bookmarkEnd w:id="717"/>
      <w:bookmarkEnd w:id="718"/>
      <w:bookmarkEnd w:id="719"/>
    </w:p>
    <w:p w14:paraId="4662CB79" w14:textId="77777777" w:rsidR="00CD0EF3" w:rsidRPr="0048714D" w:rsidRDefault="00CD0EF3" w:rsidP="007F210C">
      <w:pPr>
        <w:pStyle w:val="af0"/>
        <w:spacing w:line="360" w:lineRule="auto"/>
        <w:ind w:firstLine="480"/>
        <w:rPr>
          <w:sz w:val="24"/>
        </w:rPr>
      </w:pPr>
      <w:r w:rsidRPr="0048714D">
        <w:rPr>
          <w:rFonts w:hint="eastAsia"/>
          <w:sz w:val="24"/>
        </w:rPr>
        <w:t>系统保证所有日常的局数据维护、程序模块的驱动等均采用参数化驱动，灵活适应移动通信快速发展的要求。同时系统具有良好的扩展性，根据发展变化，可方便地扩容。</w:t>
      </w:r>
    </w:p>
    <w:p w14:paraId="5724C4E9" w14:textId="77777777" w:rsidR="00CD0EF3" w:rsidRPr="0048714D" w:rsidRDefault="00CD0EF3" w:rsidP="007F210C">
      <w:pPr>
        <w:pStyle w:val="21"/>
        <w:keepNext w:val="0"/>
        <w:keepLines w:val="0"/>
        <w:widowControl/>
        <w:tabs>
          <w:tab w:val="clear" w:pos="576"/>
          <w:tab w:val="num" w:pos="0"/>
        </w:tabs>
        <w:spacing w:before="0"/>
        <w:jc w:val="left"/>
      </w:pPr>
      <w:bookmarkStart w:id="720" w:name="_Toc81626947"/>
      <w:bookmarkStart w:id="721" w:name="_Toc83015834"/>
      <w:bookmarkStart w:id="722" w:name="_Toc498627260"/>
      <w:r w:rsidRPr="0048714D">
        <w:rPr>
          <w:rFonts w:hint="eastAsia"/>
        </w:rPr>
        <w:lastRenderedPageBreak/>
        <w:t>统一性</w:t>
      </w:r>
      <w:bookmarkEnd w:id="720"/>
      <w:bookmarkEnd w:id="721"/>
      <w:bookmarkEnd w:id="722"/>
    </w:p>
    <w:p w14:paraId="38A30453" w14:textId="77777777" w:rsidR="00CD0EF3" w:rsidRPr="0048714D" w:rsidRDefault="00CD0EF3" w:rsidP="007F210C">
      <w:pPr>
        <w:pStyle w:val="af0"/>
        <w:spacing w:line="360" w:lineRule="auto"/>
        <w:ind w:firstLineChars="0" w:firstLine="420"/>
        <w:rPr>
          <w:sz w:val="24"/>
        </w:rPr>
      </w:pPr>
      <w:r w:rsidRPr="0048714D">
        <w:rPr>
          <w:rFonts w:hint="eastAsia"/>
          <w:sz w:val="24"/>
        </w:rPr>
        <w:t>系统提供统一的前台界面，提供各类业务的局数据维护、数据帐务处理、查询统计、监控等功能和相关外围工具，并支持新工具和新功能的添加。系统具有统一的用户管理体制。</w:t>
      </w:r>
    </w:p>
    <w:p w14:paraId="4F6B1122" w14:textId="3E40AE4B" w:rsidR="008D7A0C" w:rsidRPr="0048714D" w:rsidRDefault="008D7A0C" w:rsidP="006214CB">
      <w:pPr>
        <w:pStyle w:val="21"/>
        <w:keepNext w:val="0"/>
        <w:keepLines w:val="0"/>
        <w:widowControl/>
        <w:tabs>
          <w:tab w:val="clear" w:pos="576"/>
          <w:tab w:val="num" w:pos="0"/>
        </w:tabs>
        <w:spacing w:before="0"/>
        <w:jc w:val="left"/>
      </w:pPr>
      <w:r w:rsidRPr="0048714D">
        <w:rPr>
          <w:rFonts w:hint="eastAsia"/>
        </w:rPr>
        <w:t>安全性</w:t>
      </w:r>
    </w:p>
    <w:p w14:paraId="597D14D9" w14:textId="53C6EB7B" w:rsidR="008D7A0C" w:rsidRPr="0048714D" w:rsidRDefault="008D7A0C" w:rsidP="008D7A0C">
      <w:pPr>
        <w:pStyle w:val="af0"/>
        <w:spacing w:line="360" w:lineRule="auto"/>
        <w:ind w:firstLineChars="0" w:firstLine="420"/>
        <w:rPr>
          <w:sz w:val="24"/>
        </w:rPr>
      </w:pPr>
      <w:r w:rsidRPr="0048714D">
        <w:rPr>
          <w:rFonts w:hint="eastAsia"/>
          <w:sz w:val="24"/>
        </w:rPr>
        <w:t>系统中所有用到</w:t>
      </w:r>
      <w:r w:rsidR="00E622D6" w:rsidRPr="0048714D">
        <w:rPr>
          <w:rFonts w:hint="eastAsia"/>
          <w:sz w:val="24"/>
        </w:rPr>
        <w:t>的</w:t>
      </w:r>
      <w:r w:rsidRPr="0048714D">
        <w:rPr>
          <w:rFonts w:hint="eastAsia"/>
          <w:sz w:val="24"/>
        </w:rPr>
        <w:t>密码（包括数据库密码、</w:t>
      </w:r>
      <w:r w:rsidRPr="0048714D">
        <w:rPr>
          <w:sz w:val="24"/>
        </w:rPr>
        <w:t>ftp</w:t>
      </w:r>
      <w:r w:rsidRPr="0048714D">
        <w:rPr>
          <w:rFonts w:hint="eastAsia"/>
          <w:sz w:val="24"/>
        </w:rPr>
        <w:t>密码、中间件密码等）都需要通过统一部署的密码服务获取，不得以明文的形式体现在代码和配置文件中。密码服务应用管理密码需要进行加密存储。</w:t>
      </w:r>
    </w:p>
    <w:p w14:paraId="0A221AD7" w14:textId="26AE355C" w:rsidR="00D457CB" w:rsidRPr="0048714D" w:rsidRDefault="00D457CB" w:rsidP="007F210C">
      <w:pPr>
        <w:ind w:firstLine="480"/>
      </w:pPr>
    </w:p>
    <w:p w14:paraId="596C587C" w14:textId="6C71CBF2" w:rsidR="00A805CB" w:rsidRPr="0048714D" w:rsidRDefault="00A805CB" w:rsidP="00A805CB">
      <w:pPr>
        <w:pStyle w:val="1"/>
        <w:spacing w:before="0"/>
        <w:ind w:left="431" w:hanging="431"/>
        <w:rPr>
          <w:rFonts w:ascii="Arial" w:hAnsi="宋体" w:cs="Arial"/>
        </w:rPr>
      </w:pPr>
      <w:bookmarkStart w:id="723" w:name="_Toc498627263"/>
      <w:r w:rsidRPr="0048714D">
        <w:rPr>
          <w:rFonts w:ascii="Arial" w:hAnsi="宋体" w:cs="Arial" w:hint="eastAsia"/>
        </w:rPr>
        <w:t>运维</w:t>
      </w:r>
      <w:r w:rsidR="00672C05" w:rsidRPr="0048714D">
        <w:rPr>
          <w:rFonts w:ascii="Arial" w:hAnsi="宋体" w:cs="Arial" w:hint="eastAsia"/>
        </w:rPr>
        <w:t>要求</w:t>
      </w:r>
      <w:bookmarkEnd w:id="723"/>
    </w:p>
    <w:p w14:paraId="2C8B7799" w14:textId="77777777" w:rsidR="00A805CB" w:rsidRPr="0048714D" w:rsidRDefault="00A805CB" w:rsidP="00A805CB">
      <w:pPr>
        <w:pStyle w:val="21"/>
        <w:spacing w:before="0"/>
        <w:ind w:left="578" w:hanging="578"/>
        <w:rPr>
          <w:rFonts w:eastAsia="宋体" w:cs="Arial"/>
          <w:sz w:val="28"/>
          <w:szCs w:val="28"/>
        </w:rPr>
      </w:pPr>
      <w:bookmarkStart w:id="724" w:name="_Toc498627264"/>
      <w:r w:rsidRPr="0048714D">
        <w:rPr>
          <w:rFonts w:eastAsia="宋体" w:hAnsi="宋体" w:cs="Arial" w:hint="eastAsia"/>
          <w:sz w:val="28"/>
          <w:szCs w:val="28"/>
        </w:rPr>
        <w:t>预出帐环节</w:t>
      </w:r>
      <w:bookmarkEnd w:id="724"/>
    </w:p>
    <w:p w14:paraId="7D77E74B" w14:textId="77777777" w:rsidR="00A805CB" w:rsidRPr="0048714D" w:rsidRDefault="00A805CB" w:rsidP="00A805CB">
      <w:pPr>
        <w:pStyle w:val="af5"/>
        <w:spacing w:line="360" w:lineRule="auto"/>
        <w:rPr>
          <w:rFonts w:ascii="宋体" w:hAnsi="宋体" w:cs="Times New Roman"/>
          <w:color w:val="000000"/>
          <w:kern w:val="2"/>
          <w:sz w:val="24"/>
          <w:szCs w:val="24"/>
        </w:rPr>
      </w:pPr>
      <w:r w:rsidRPr="0048714D">
        <w:rPr>
          <w:rFonts w:ascii="宋体" w:hAnsi="宋体" w:cs="Times New Roman" w:hint="eastAsia"/>
          <w:color w:val="000000"/>
          <w:kern w:val="2"/>
          <w:sz w:val="24"/>
          <w:szCs w:val="24"/>
        </w:rPr>
        <w:t>网间预出帐任务实现自动化，预出帐检查和数据稽核都应该每天执行，而且可以结合前台和告警系统进行展示进度，不需要等待到最后月初出帐的时候才去补救。月初可进行前台核查账务平衡</w:t>
      </w:r>
      <w:r w:rsidR="002553F7" w:rsidRPr="0048714D">
        <w:rPr>
          <w:rFonts w:ascii="宋体" w:hAnsi="宋体" w:cs="Times New Roman" w:hint="eastAsia"/>
          <w:color w:val="000000"/>
          <w:kern w:val="2"/>
          <w:sz w:val="24"/>
          <w:szCs w:val="24"/>
        </w:rPr>
        <w:t>（检查每天统计数据是否齐全）</w:t>
      </w:r>
      <w:r w:rsidRPr="0048714D">
        <w:rPr>
          <w:rFonts w:ascii="宋体" w:hAnsi="宋体" w:cs="Times New Roman" w:hint="eastAsia"/>
          <w:color w:val="000000"/>
          <w:kern w:val="2"/>
          <w:sz w:val="24"/>
          <w:szCs w:val="24"/>
        </w:rPr>
        <w:t>和预出账稽核。</w:t>
      </w:r>
    </w:p>
    <w:p w14:paraId="7BF129B8" w14:textId="77777777" w:rsidR="00A805CB" w:rsidRPr="0048714D" w:rsidRDefault="00A805CB" w:rsidP="00A805CB">
      <w:pPr>
        <w:pStyle w:val="21"/>
        <w:spacing w:before="0"/>
        <w:ind w:left="578" w:hanging="578"/>
        <w:rPr>
          <w:rFonts w:eastAsia="宋体" w:cs="Arial"/>
          <w:sz w:val="28"/>
          <w:szCs w:val="28"/>
        </w:rPr>
      </w:pPr>
      <w:bookmarkStart w:id="725" w:name="_Toc498627265"/>
      <w:r w:rsidRPr="0048714D">
        <w:rPr>
          <w:rFonts w:eastAsia="宋体" w:hAnsi="宋体" w:cs="Arial" w:hint="eastAsia"/>
          <w:sz w:val="28"/>
          <w:szCs w:val="28"/>
        </w:rPr>
        <w:t>结算统计环节</w:t>
      </w:r>
      <w:bookmarkEnd w:id="725"/>
    </w:p>
    <w:p w14:paraId="6DDA7340" w14:textId="1144AEF2" w:rsidR="00A805CB" w:rsidRPr="0048714D" w:rsidRDefault="00A805CB" w:rsidP="006214CB">
      <w:pPr>
        <w:pStyle w:val="af3"/>
        <w:ind w:leftChars="0" w:left="0" w:firstLineChars="150" w:firstLine="360"/>
        <w:rPr>
          <w:rFonts w:ascii="Arial" w:hAnsi="宋体" w:cs="Arial"/>
        </w:rPr>
      </w:pPr>
      <w:r w:rsidRPr="0048714D">
        <w:rPr>
          <w:rFonts w:hAnsi="宋体" w:hint="eastAsia"/>
        </w:rPr>
        <w:t>结算统计程序</w:t>
      </w:r>
      <w:r w:rsidR="00112852" w:rsidRPr="0048714D">
        <w:rPr>
          <w:rFonts w:hAnsi="宋体" w:hint="eastAsia"/>
        </w:rPr>
        <w:t>需要支持</w:t>
      </w:r>
      <w:r w:rsidRPr="0048714D">
        <w:rPr>
          <w:rFonts w:hAnsi="宋体" w:hint="eastAsia"/>
        </w:rPr>
        <w:t>补跑和重跑操作。</w:t>
      </w:r>
    </w:p>
    <w:p w14:paraId="70843E61" w14:textId="12F8248D" w:rsidR="00A805CB" w:rsidRPr="0048714D" w:rsidRDefault="00093F4B" w:rsidP="00A805CB">
      <w:pPr>
        <w:pStyle w:val="21"/>
        <w:spacing w:before="0"/>
        <w:ind w:left="578" w:hanging="578"/>
        <w:rPr>
          <w:rFonts w:eastAsia="宋体" w:hAnsi="宋体" w:cs="Arial"/>
          <w:sz w:val="28"/>
          <w:szCs w:val="28"/>
        </w:rPr>
      </w:pPr>
      <w:bookmarkStart w:id="726" w:name="_Toc498627266"/>
      <w:r w:rsidRPr="0048714D">
        <w:rPr>
          <w:rFonts w:eastAsia="宋体" w:hAnsi="宋体" w:cs="Arial" w:hint="eastAsia"/>
          <w:sz w:val="28"/>
          <w:szCs w:val="28"/>
        </w:rPr>
        <w:t>数据</w:t>
      </w:r>
      <w:r w:rsidR="00A805CB" w:rsidRPr="0048714D">
        <w:rPr>
          <w:rFonts w:eastAsia="宋体" w:hAnsi="宋体" w:cs="Arial" w:hint="eastAsia"/>
          <w:sz w:val="28"/>
          <w:szCs w:val="28"/>
        </w:rPr>
        <w:t>存档环节</w:t>
      </w:r>
      <w:bookmarkEnd w:id="726"/>
    </w:p>
    <w:p w14:paraId="1C5A113E" w14:textId="77777777" w:rsidR="00A805CB" w:rsidRPr="0048714D" w:rsidRDefault="00A805CB" w:rsidP="00A805CB">
      <w:pPr>
        <w:ind w:firstLine="480"/>
        <w:rPr>
          <w:rFonts w:ascii="宋体" w:hAnsi="宋体"/>
          <w:color w:val="000000"/>
        </w:rPr>
      </w:pPr>
      <w:r w:rsidRPr="0048714D">
        <w:rPr>
          <w:rFonts w:ascii="宋体" w:hAnsi="宋体" w:hint="eastAsia"/>
          <w:color w:val="000000"/>
        </w:rPr>
        <w:t>网间公参和结算统计数据应当定时从数据库里面做全量的备份操作，网间详单数据通过定时增量方式进行备份和存储移除操作。</w:t>
      </w:r>
    </w:p>
    <w:p w14:paraId="465430B2" w14:textId="77777777" w:rsidR="00A805CB" w:rsidRPr="0048714D" w:rsidRDefault="00A805CB" w:rsidP="00A805CB">
      <w:pPr>
        <w:pStyle w:val="21"/>
        <w:spacing w:before="0"/>
        <w:ind w:left="578" w:hanging="578"/>
        <w:rPr>
          <w:rFonts w:eastAsia="宋体" w:hAnsi="宋体" w:cs="Arial"/>
          <w:sz w:val="28"/>
          <w:szCs w:val="28"/>
        </w:rPr>
      </w:pPr>
      <w:bookmarkStart w:id="727" w:name="_Toc498627267"/>
      <w:r w:rsidRPr="0048714D">
        <w:rPr>
          <w:rFonts w:eastAsia="宋体" w:hAnsi="宋体" w:cs="Arial" w:hint="eastAsia"/>
          <w:sz w:val="28"/>
          <w:szCs w:val="28"/>
        </w:rPr>
        <w:t>系统异常自动回滚</w:t>
      </w:r>
      <w:bookmarkEnd w:id="727"/>
    </w:p>
    <w:p w14:paraId="26DCE6D8" w14:textId="21ACAE17" w:rsidR="00A805CB" w:rsidRPr="0048714D" w:rsidRDefault="00A805CB" w:rsidP="00A805CB">
      <w:pPr>
        <w:ind w:firstLine="480"/>
        <w:rPr>
          <w:rFonts w:ascii="宋体" w:hAnsi="宋体"/>
          <w:color w:val="000000"/>
        </w:rPr>
      </w:pPr>
      <w:r w:rsidRPr="0048714D">
        <w:rPr>
          <w:rFonts w:ascii="宋体" w:hAnsi="宋体" w:hint="eastAsia"/>
          <w:color w:val="000000"/>
        </w:rPr>
        <w:t>应用程序设计时应该做好数据处理的事务控制和状态标记，进程重启后根据状态标记对上一个异常状态进行自动回滚操作。对于进程异常退出的情况，应用能够定时重启进程。对于非正常退出或者数据库连接失败的情况能够进行自动重启和数据库重新连接。</w:t>
      </w:r>
    </w:p>
    <w:p w14:paraId="0390BF91" w14:textId="77777777" w:rsidR="00A805CB" w:rsidRPr="0048714D" w:rsidRDefault="00A805CB" w:rsidP="00A805CB">
      <w:pPr>
        <w:ind w:firstLine="480"/>
        <w:rPr>
          <w:rFonts w:ascii="宋体" w:hAnsi="宋体"/>
          <w:color w:val="000000"/>
        </w:rPr>
      </w:pPr>
      <w:r w:rsidRPr="0048714D">
        <w:rPr>
          <w:rFonts w:ascii="宋体" w:hAnsi="宋体" w:hint="eastAsia"/>
          <w:color w:val="000000"/>
        </w:rPr>
        <w:lastRenderedPageBreak/>
        <w:t>网间结算系统在对于一些有可能因网络等临时不稳定的情况进行容错，类似于数据库连接问题，</w:t>
      </w:r>
      <w:r w:rsidRPr="0048714D">
        <w:rPr>
          <w:rFonts w:ascii="宋体" w:hAnsi="宋体"/>
          <w:color w:val="000000"/>
        </w:rPr>
        <w:t>FTP传输连接问题，系统进程数最大限制等引起的故障需要在程序中设置循环重复数和等待时间，确保系统的容错和健壮性要求。</w:t>
      </w:r>
    </w:p>
    <w:p w14:paraId="6311E202" w14:textId="77777777" w:rsidR="00A805CB" w:rsidRPr="0048714D" w:rsidRDefault="00A805CB" w:rsidP="00A805CB">
      <w:pPr>
        <w:pStyle w:val="21"/>
        <w:spacing w:before="0"/>
        <w:ind w:left="578" w:hanging="578"/>
        <w:rPr>
          <w:rFonts w:eastAsia="宋体" w:hAnsi="宋体" w:cs="Arial"/>
          <w:sz w:val="28"/>
          <w:szCs w:val="28"/>
        </w:rPr>
      </w:pPr>
      <w:bookmarkStart w:id="728" w:name="_Toc498627268"/>
      <w:r w:rsidRPr="0048714D">
        <w:rPr>
          <w:rFonts w:eastAsia="宋体" w:hAnsi="宋体" w:cs="Arial" w:hint="eastAsia"/>
          <w:sz w:val="28"/>
          <w:szCs w:val="28"/>
        </w:rPr>
        <w:t>后台程序部署产品化</w:t>
      </w:r>
      <w:bookmarkEnd w:id="728"/>
    </w:p>
    <w:p w14:paraId="401859BE" w14:textId="31BB84C9" w:rsidR="00A805CB" w:rsidRPr="0048714D" w:rsidRDefault="00371D9B" w:rsidP="00A805CB">
      <w:pPr>
        <w:ind w:firstLine="480"/>
        <w:rPr>
          <w:rFonts w:ascii="宋体" w:hAnsi="宋体"/>
          <w:color w:val="000000"/>
        </w:rPr>
      </w:pPr>
      <w:r w:rsidRPr="0048714D">
        <w:rPr>
          <w:rFonts w:ascii="宋体" w:hAnsi="宋体" w:hint="eastAsia"/>
          <w:color w:val="000000"/>
        </w:rPr>
        <w:t>对于直接</w:t>
      </w:r>
      <w:r w:rsidRPr="0048714D">
        <w:rPr>
          <w:rFonts w:ascii="宋体" w:hAnsi="宋体"/>
          <w:color w:val="000000"/>
        </w:rPr>
        <w:t>部署在x86或虚拟机上的应用程序</w:t>
      </w:r>
      <w:r w:rsidR="00A805CB" w:rsidRPr="0048714D">
        <w:rPr>
          <w:rFonts w:ascii="宋体" w:hAnsi="宋体" w:hint="eastAsia"/>
          <w:color w:val="000000"/>
        </w:rPr>
        <w:t>，需要提供启停脚本，提供停止、强制停止和启动功能，以便后台进行上线操作。</w:t>
      </w:r>
    </w:p>
    <w:p w14:paraId="0137A0E6" w14:textId="527AEE48" w:rsidR="00A805CB" w:rsidRPr="0048714D" w:rsidRDefault="00A805CB" w:rsidP="00A805CB">
      <w:pPr>
        <w:pStyle w:val="21"/>
        <w:spacing w:before="0"/>
        <w:ind w:left="578" w:hanging="578"/>
        <w:rPr>
          <w:rFonts w:eastAsia="宋体" w:hAnsi="宋体" w:cs="Arial"/>
          <w:sz w:val="28"/>
          <w:szCs w:val="28"/>
        </w:rPr>
      </w:pPr>
      <w:bookmarkStart w:id="729" w:name="_Toc498627269"/>
      <w:r w:rsidRPr="0048714D">
        <w:rPr>
          <w:rFonts w:eastAsia="宋体" w:hAnsi="宋体" w:cs="Arial" w:hint="eastAsia"/>
          <w:sz w:val="28"/>
          <w:szCs w:val="28"/>
        </w:rPr>
        <w:t>数据库功能分离</w:t>
      </w:r>
      <w:bookmarkEnd w:id="729"/>
    </w:p>
    <w:p w14:paraId="4E2446FC" w14:textId="77777777" w:rsidR="00A805CB" w:rsidRPr="0048714D" w:rsidRDefault="00A805CB" w:rsidP="00A805CB">
      <w:pPr>
        <w:ind w:firstLine="480"/>
        <w:rPr>
          <w:rFonts w:ascii="宋体" w:hAnsi="宋体"/>
          <w:color w:val="000000"/>
        </w:rPr>
      </w:pPr>
      <w:r w:rsidRPr="0048714D">
        <w:rPr>
          <w:rFonts w:ascii="宋体" w:hAnsi="宋体" w:hint="eastAsia"/>
          <w:color w:val="000000"/>
        </w:rPr>
        <w:t>应用数据库负责实时数据处理和账务数据稽核，详单数据库负责数据的统计分析和永久数据的存放。</w:t>
      </w:r>
    </w:p>
    <w:p w14:paraId="60C40A90" w14:textId="77777777" w:rsidR="00A805CB" w:rsidRPr="0048714D" w:rsidRDefault="00A805CB" w:rsidP="00A805CB">
      <w:pPr>
        <w:pStyle w:val="21"/>
        <w:spacing w:before="0"/>
        <w:ind w:left="578" w:hanging="578"/>
        <w:rPr>
          <w:rFonts w:eastAsia="宋体" w:hAnsi="宋体" w:cs="Arial"/>
          <w:sz w:val="28"/>
          <w:szCs w:val="28"/>
        </w:rPr>
      </w:pPr>
      <w:bookmarkStart w:id="730" w:name="_Toc498627270"/>
      <w:r w:rsidRPr="0048714D">
        <w:rPr>
          <w:rFonts w:eastAsia="宋体" w:hAnsi="宋体" w:cs="Arial" w:hint="eastAsia"/>
          <w:sz w:val="28"/>
          <w:szCs w:val="28"/>
        </w:rPr>
        <w:t>后台应用调度优化</w:t>
      </w:r>
      <w:bookmarkEnd w:id="730"/>
    </w:p>
    <w:p w14:paraId="31E14FE7" w14:textId="4BE99F5C" w:rsidR="00A805CB" w:rsidRPr="0048714D" w:rsidRDefault="00A805CB">
      <w:pPr>
        <w:ind w:firstLine="480"/>
        <w:rPr>
          <w:rFonts w:ascii="宋体" w:hAnsi="宋体"/>
          <w:color w:val="000000"/>
        </w:rPr>
      </w:pPr>
      <w:r w:rsidRPr="0048714D">
        <w:rPr>
          <w:rFonts w:ascii="宋体" w:hAnsi="宋体" w:hint="eastAsia"/>
          <w:color w:val="000000"/>
        </w:rPr>
        <w:t>对后台核心应用的调度，提供专门的调度监视中心，以便运维人员统一维护和管理，尽量减少或者不使用</w:t>
      </w:r>
      <w:r w:rsidRPr="0048714D">
        <w:rPr>
          <w:rFonts w:ascii="宋体" w:hAnsi="宋体"/>
          <w:color w:val="000000"/>
        </w:rPr>
        <w:t>cronjob进行调度配置。调度监视中心负责后台应用的定时启动、监视应用的运行情况和漏跑情况。运维人员可以选择对应调度任务输入参数后进行重跑或者补跑。</w:t>
      </w:r>
    </w:p>
    <w:p w14:paraId="2BC31302" w14:textId="77777777" w:rsidR="00A805CB" w:rsidRPr="0048714D" w:rsidRDefault="00A805CB" w:rsidP="00A805CB">
      <w:pPr>
        <w:pStyle w:val="21"/>
        <w:spacing w:before="0"/>
        <w:ind w:left="578" w:hanging="578"/>
        <w:rPr>
          <w:rFonts w:eastAsia="宋体" w:hAnsi="宋体" w:cs="Arial"/>
          <w:sz w:val="28"/>
          <w:szCs w:val="28"/>
        </w:rPr>
      </w:pPr>
      <w:bookmarkStart w:id="731" w:name="_Toc498627272"/>
      <w:r w:rsidRPr="0048714D">
        <w:rPr>
          <w:rFonts w:eastAsia="宋体" w:hAnsi="宋体" w:cs="Arial" w:hint="eastAsia"/>
          <w:sz w:val="28"/>
          <w:szCs w:val="28"/>
        </w:rPr>
        <w:t>公参与配置优化</w:t>
      </w:r>
      <w:bookmarkEnd w:id="731"/>
    </w:p>
    <w:p w14:paraId="75BCEF24" w14:textId="5C935A59" w:rsidR="00A805CB" w:rsidRPr="0048714D" w:rsidRDefault="00A805CB" w:rsidP="00A805CB">
      <w:pPr>
        <w:ind w:firstLine="480"/>
        <w:rPr>
          <w:rFonts w:ascii="宋体" w:hAnsi="宋体"/>
          <w:color w:val="000000"/>
        </w:rPr>
      </w:pPr>
      <w:r w:rsidRPr="0048714D">
        <w:rPr>
          <w:rFonts w:ascii="宋体" w:hAnsi="宋体" w:hint="eastAsia"/>
          <w:color w:val="000000"/>
        </w:rPr>
        <w:t>程序运行期间需要考虑实际公参和配置文件与内存之间信息的同步检测，在公参维护或配置文件修改后，能够</w:t>
      </w:r>
      <w:r w:rsidR="00C568CF" w:rsidRPr="0048714D">
        <w:rPr>
          <w:rFonts w:ascii="宋体" w:hAnsi="宋体" w:hint="eastAsia"/>
          <w:color w:val="000000"/>
        </w:rPr>
        <w:t>自动</w:t>
      </w:r>
      <w:r w:rsidRPr="0048714D">
        <w:rPr>
          <w:rFonts w:ascii="宋体" w:hAnsi="宋体" w:hint="eastAsia"/>
          <w:color w:val="000000"/>
        </w:rPr>
        <w:t>触发新后台程序自动刷内存中的公参信息和配置文件。</w:t>
      </w:r>
    </w:p>
    <w:p w14:paraId="6C2F39DA" w14:textId="1BFDDE94" w:rsidR="00A805CB" w:rsidRPr="0048714D" w:rsidRDefault="00A805CB" w:rsidP="00A805CB">
      <w:pPr>
        <w:ind w:firstLine="480"/>
        <w:rPr>
          <w:rFonts w:ascii="宋体" w:hAnsi="宋体"/>
          <w:color w:val="000000"/>
        </w:rPr>
      </w:pPr>
      <w:r w:rsidRPr="0048714D">
        <w:rPr>
          <w:rFonts w:ascii="宋体" w:hAnsi="宋体" w:hint="eastAsia"/>
          <w:color w:val="000000"/>
        </w:rPr>
        <w:t>另外凡是涉及数据库、主机、网络、</w:t>
      </w:r>
      <w:r w:rsidR="00C568CF" w:rsidRPr="0048714D">
        <w:rPr>
          <w:rFonts w:ascii="宋体" w:hAnsi="宋体" w:hint="eastAsia"/>
          <w:color w:val="000000"/>
        </w:rPr>
        <w:t>账号</w:t>
      </w:r>
      <w:r w:rsidRPr="0048714D">
        <w:rPr>
          <w:rFonts w:ascii="宋体" w:hAnsi="宋体" w:hint="eastAsia"/>
          <w:color w:val="000000"/>
        </w:rPr>
        <w:t>信息，在应用迁移，程序上线，</w:t>
      </w:r>
      <w:r w:rsidRPr="0048714D">
        <w:rPr>
          <w:rFonts w:ascii="宋体" w:hAnsi="宋体"/>
          <w:color w:val="000000"/>
        </w:rPr>
        <w:t>HA切换等需要定期变更或者需要变更的配置信息均需要从代码逻辑里面分离出来形成可配置的文件暴露出来让运维人员进行灵活配置。</w:t>
      </w:r>
    </w:p>
    <w:p w14:paraId="6ACB511C" w14:textId="77777777" w:rsidR="007934B2" w:rsidRPr="0048714D" w:rsidRDefault="007934B2" w:rsidP="007F210C">
      <w:pPr>
        <w:pStyle w:val="1"/>
        <w:spacing w:before="0"/>
        <w:ind w:left="431" w:hanging="431"/>
      </w:pPr>
      <w:bookmarkStart w:id="732" w:name="_Toc498627273"/>
      <w:r w:rsidRPr="0048714D">
        <w:rPr>
          <w:rFonts w:hint="eastAsia"/>
        </w:rPr>
        <w:t>附录</w:t>
      </w:r>
      <w:bookmarkEnd w:id="732"/>
    </w:p>
    <w:p w14:paraId="14F39530" w14:textId="77777777" w:rsidR="00933276" w:rsidRPr="00375986" w:rsidRDefault="00933276" w:rsidP="007F210C">
      <w:pPr>
        <w:ind w:firstLine="480"/>
      </w:pPr>
    </w:p>
    <w:p w14:paraId="5FAF0935" w14:textId="7B09642C" w:rsidR="0045353C" w:rsidRPr="00375986" w:rsidRDefault="0045353C" w:rsidP="007F210C">
      <w:pPr>
        <w:ind w:firstLine="480"/>
      </w:pPr>
    </w:p>
    <w:sectPr w:rsidR="0045353C" w:rsidRPr="00375986" w:rsidSect="009B62AC">
      <w:pgSz w:w="12240" w:h="15840" w:code="1"/>
      <w:pgMar w:top="1800" w:right="1440" w:bottom="1800" w:left="1440"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6C6AA6" w14:textId="77777777" w:rsidR="008A77F8" w:rsidRDefault="008A77F8" w:rsidP="00F6008B">
      <w:pPr>
        <w:ind w:firstLine="480"/>
      </w:pPr>
      <w:r>
        <w:separator/>
      </w:r>
    </w:p>
  </w:endnote>
  <w:endnote w:type="continuationSeparator" w:id="0">
    <w:p w14:paraId="4828C496" w14:textId="77777777" w:rsidR="008A77F8" w:rsidRDefault="008A77F8" w:rsidP="00F6008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
    <w:altName w:val="Tahoma"/>
    <w:panose1 w:val="00000000000000000000"/>
    <w:charset w:val="00"/>
    <w:family w:val="roman"/>
    <w:notTrueType/>
    <w:pitch w:val="default"/>
    <w:sig w:usb0="0062BC88" w:usb1="00000006" w:usb2="0162BC34" w:usb3="0062BC88" w:csb0="536D6953" w:csb1="00006E75"/>
  </w:font>
  <w:font w:name="Century">
    <w:panose1 w:val="02040604050505020304"/>
    <w:charset w:val="00"/>
    <w:family w:val="roman"/>
    <w:pitch w:val="variable"/>
    <w:sig w:usb0="00000287" w:usb1="00000000" w:usb2="00000000" w:usb3="00000000" w:csb0="0000009F" w:csb1="00000000"/>
  </w:font>
  <w:font w:name="仿宋_GB2312">
    <w:altName w:val="仿宋"/>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icrosoft Sans Serif">
    <w:panose1 w:val="020B0604020202020204"/>
    <w:charset w:val="00"/>
    <w:family w:val="swiss"/>
    <w:pitch w:val="variable"/>
    <w:sig w:usb0="E5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华文细黑">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C22F9" w14:textId="77777777" w:rsidR="00FA6AD6" w:rsidRDefault="00FA6AD6" w:rsidP="00E92B09">
    <w:pPr>
      <w:pStyle w:val="ad"/>
      <w:framePr w:wrap="around" w:vAnchor="text" w:hAnchor="margin" w:xAlign="right" w:y="1"/>
      <w:ind w:firstLine="360"/>
      <w:rPr>
        <w:rStyle w:val="aa"/>
      </w:rPr>
    </w:pPr>
    <w:r>
      <w:rPr>
        <w:rStyle w:val="aa"/>
      </w:rPr>
      <w:fldChar w:fldCharType="begin"/>
    </w:r>
    <w:r>
      <w:rPr>
        <w:rStyle w:val="aa"/>
      </w:rPr>
      <w:instrText xml:space="preserve">PAGE  </w:instrText>
    </w:r>
    <w:r>
      <w:rPr>
        <w:rStyle w:val="aa"/>
      </w:rPr>
      <w:fldChar w:fldCharType="end"/>
    </w:r>
  </w:p>
  <w:p w14:paraId="4C5654F1" w14:textId="77777777" w:rsidR="00FA6AD6" w:rsidRDefault="00FA6AD6" w:rsidP="00F6008B">
    <w:pPr>
      <w:pStyle w:val="ad"/>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D1DA6" w14:textId="77777777" w:rsidR="00FA6AD6" w:rsidRDefault="00FA6AD6" w:rsidP="00E92B09">
    <w:pPr>
      <w:pStyle w:val="ad"/>
      <w:framePr w:wrap="around" w:vAnchor="text" w:hAnchor="margin" w:xAlign="right" w:y="1"/>
      <w:ind w:firstLine="360"/>
      <w:rPr>
        <w:rStyle w:val="aa"/>
      </w:rPr>
    </w:pPr>
    <w:r>
      <w:rPr>
        <w:rStyle w:val="aa"/>
      </w:rPr>
      <w:fldChar w:fldCharType="begin"/>
    </w:r>
    <w:r>
      <w:rPr>
        <w:rStyle w:val="aa"/>
      </w:rPr>
      <w:instrText xml:space="preserve">PAGE  </w:instrText>
    </w:r>
    <w:r>
      <w:rPr>
        <w:rStyle w:val="aa"/>
      </w:rPr>
      <w:fldChar w:fldCharType="separate"/>
    </w:r>
    <w:r w:rsidR="00216C8B">
      <w:rPr>
        <w:rStyle w:val="aa"/>
        <w:noProof/>
      </w:rPr>
      <w:t>94</w:t>
    </w:r>
    <w:r>
      <w:rPr>
        <w:rStyle w:val="aa"/>
      </w:rPr>
      <w:fldChar w:fldCharType="end"/>
    </w:r>
  </w:p>
  <w:p w14:paraId="617730EF" w14:textId="77777777" w:rsidR="00FA6AD6" w:rsidRDefault="00FA6AD6" w:rsidP="00F6008B">
    <w:pPr>
      <w:pStyle w:val="ad"/>
      <w:ind w:rightChars="150"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9943D" w14:textId="77777777" w:rsidR="00FA6AD6" w:rsidRDefault="00FA6AD6" w:rsidP="0000095A">
    <w:pPr>
      <w:pStyle w:val="ad"/>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86D97" w14:textId="77777777" w:rsidR="008A77F8" w:rsidRDefault="008A77F8" w:rsidP="00F6008B">
      <w:pPr>
        <w:ind w:firstLine="480"/>
      </w:pPr>
      <w:r>
        <w:separator/>
      </w:r>
    </w:p>
  </w:footnote>
  <w:footnote w:type="continuationSeparator" w:id="0">
    <w:p w14:paraId="7A0F6767" w14:textId="77777777" w:rsidR="008A77F8" w:rsidRDefault="008A77F8" w:rsidP="00F6008B">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396203" w14:textId="77777777" w:rsidR="00FA6AD6" w:rsidRDefault="00FA6AD6" w:rsidP="0000095A">
    <w:pPr>
      <w:pStyle w:val="ae"/>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06882" w14:textId="77777777" w:rsidR="00FA6AD6" w:rsidRDefault="00FA6AD6" w:rsidP="002553F7">
    <w:pPr>
      <w:pStyle w:val="ae"/>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F127F" w14:textId="77777777" w:rsidR="00FA6AD6" w:rsidRDefault="00FA6AD6" w:rsidP="0000095A">
    <w:pPr>
      <w:pStyle w:val="ae"/>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27E1"/>
      </v:shape>
    </w:pict>
  </w:numPicBullet>
  <w:abstractNum w:abstractNumId="0" w15:restartNumberingAfterBreak="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15:restartNumberingAfterBreak="0">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15:restartNumberingAfterBreak="0">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15:restartNumberingAfterBreak="0">
    <w:nsid w:val="FFFFFF7F"/>
    <w:multiLevelType w:val="singleLevel"/>
    <w:tmpl w:val="C380AB64"/>
    <w:lvl w:ilvl="0">
      <w:start w:val="1"/>
      <w:numFmt w:val="decimal"/>
      <w:pStyle w:val="2"/>
      <w:lvlText w:val="%1."/>
      <w:lvlJc w:val="left"/>
      <w:pPr>
        <w:tabs>
          <w:tab w:val="num" w:pos="780"/>
        </w:tabs>
        <w:ind w:left="780" w:hanging="360"/>
      </w:pPr>
    </w:lvl>
  </w:abstractNum>
  <w:abstractNum w:abstractNumId="4" w15:restartNumberingAfterBreak="0">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15:restartNumberingAfterBreak="0">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15:restartNumberingAfterBreak="0">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15:restartNumberingAfterBreak="0">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15:restartNumberingAfterBreak="0">
    <w:nsid w:val="FFFFFF88"/>
    <w:multiLevelType w:val="singleLevel"/>
    <w:tmpl w:val="DA3EF88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0CA6800"/>
    <w:multiLevelType w:val="hybridMultilevel"/>
    <w:tmpl w:val="6B6EBC30"/>
    <w:lvl w:ilvl="0" w:tplc="98A6B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346435F"/>
    <w:multiLevelType w:val="singleLevel"/>
    <w:tmpl w:val="CA60528C"/>
    <w:lvl w:ilvl="0">
      <w:start w:val="1"/>
      <w:numFmt w:val="decimal"/>
      <w:pStyle w:val="a1"/>
      <w:lvlText w:val="[%1]"/>
      <w:legacy w:legacy="1" w:legacySpace="0" w:legacyIndent="360"/>
      <w:lvlJc w:val="left"/>
      <w:pPr>
        <w:ind w:left="360" w:hanging="360"/>
      </w:pPr>
      <w:rPr>
        <w:rFonts w:ascii="Times New Roman" w:hAnsi="Times New Roman" w:cs="Times New Roman" w:hint="default"/>
      </w:rPr>
    </w:lvl>
  </w:abstractNum>
  <w:abstractNum w:abstractNumId="12" w15:restartNumberingAfterBreak="0">
    <w:nsid w:val="035C7D6D"/>
    <w:multiLevelType w:val="hybridMultilevel"/>
    <w:tmpl w:val="6B6EBC30"/>
    <w:lvl w:ilvl="0" w:tplc="98A6B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8C1BF8"/>
    <w:multiLevelType w:val="hybridMultilevel"/>
    <w:tmpl w:val="6BAC063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6" w15:restartNumberingAfterBreak="0">
    <w:nsid w:val="0F1A7B77"/>
    <w:multiLevelType w:val="hybridMultilevel"/>
    <w:tmpl w:val="DBD41416"/>
    <w:lvl w:ilvl="0" w:tplc="9736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335770"/>
    <w:multiLevelType w:val="hybridMultilevel"/>
    <w:tmpl w:val="B68EDAC6"/>
    <w:lvl w:ilvl="0" w:tplc="D3FE58A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13F373C4"/>
    <w:multiLevelType w:val="hybridMultilevel"/>
    <w:tmpl w:val="0714007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16237DE5"/>
    <w:multiLevelType w:val="hybridMultilevel"/>
    <w:tmpl w:val="F934C4C0"/>
    <w:lvl w:ilvl="0" w:tplc="F88A8C8E">
      <w:start w:val="1"/>
      <w:numFmt w:val="bullet"/>
      <w:lvlText w:val="·"/>
      <w:lvlJc w:val="left"/>
      <w:pPr>
        <w:ind w:left="420" w:hanging="420"/>
      </w:pPr>
      <w:rPr>
        <w:rFonts w:ascii="宋体" w:eastAsia="宋体" w:hAnsi="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6E75CDD"/>
    <w:multiLevelType w:val="hybridMultilevel"/>
    <w:tmpl w:val="9CB8BA6C"/>
    <w:lvl w:ilvl="0" w:tplc="50380E1C">
      <w:start w:val="1"/>
      <w:numFmt w:val="decimal"/>
      <w:lvlText w:val="%1、"/>
      <w:lvlJc w:val="left"/>
      <w:pPr>
        <w:tabs>
          <w:tab w:val="num" w:pos="360"/>
        </w:tabs>
        <w:ind w:left="360" w:hanging="360"/>
      </w:pPr>
      <w:rPr>
        <w:rFonts w:hint="default"/>
        <w:color w:val="00000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171657A1"/>
    <w:multiLevelType w:val="multilevel"/>
    <w:tmpl w:val="B4604FEA"/>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42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lowerLetter"/>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2" w15:restartNumberingAfterBreak="0">
    <w:nsid w:val="1D46423F"/>
    <w:multiLevelType w:val="hybridMultilevel"/>
    <w:tmpl w:val="2B441BBA"/>
    <w:lvl w:ilvl="0" w:tplc="E64C9BF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D5755D3"/>
    <w:multiLevelType w:val="hybridMultilevel"/>
    <w:tmpl w:val="4BEE7E38"/>
    <w:lvl w:ilvl="0" w:tplc="3B1CEA48">
      <w:start w:val="1"/>
      <w:numFmt w:val="bulle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27727B63"/>
    <w:multiLevelType w:val="hybridMultilevel"/>
    <w:tmpl w:val="868662D0"/>
    <w:lvl w:ilvl="0" w:tplc="C482554A">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15:restartNumberingAfterBreak="0">
    <w:nsid w:val="2B673AFB"/>
    <w:multiLevelType w:val="hybridMultilevel"/>
    <w:tmpl w:val="553C3A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7" w15:restartNumberingAfterBreak="0">
    <w:nsid w:val="327A2D15"/>
    <w:multiLevelType w:val="hybridMultilevel"/>
    <w:tmpl w:val="538EFBA4"/>
    <w:lvl w:ilvl="0" w:tplc="F88A8C8E">
      <w:start w:val="1"/>
      <w:numFmt w:val="bullet"/>
      <w:lvlText w:val="·"/>
      <w:lvlJc w:val="left"/>
      <w:pPr>
        <w:ind w:left="1260" w:hanging="420"/>
      </w:pPr>
      <w:rPr>
        <w:rFonts w:ascii="宋体" w:eastAsia="宋体" w:hAnsi="宋体"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33F15D44"/>
    <w:multiLevelType w:val="hybridMultilevel"/>
    <w:tmpl w:val="8738D5B0"/>
    <w:lvl w:ilvl="0" w:tplc="E30AA6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3A3E173E"/>
    <w:multiLevelType w:val="hybridMultilevel"/>
    <w:tmpl w:val="1C6489CE"/>
    <w:lvl w:ilvl="0" w:tplc="FEE8BBB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42A046D5"/>
    <w:multiLevelType w:val="multilevel"/>
    <w:tmpl w:val="04090023"/>
    <w:styleLink w:val="a2"/>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1" w15:restartNumberingAfterBreak="0">
    <w:nsid w:val="42CF4755"/>
    <w:multiLevelType w:val="hybridMultilevel"/>
    <w:tmpl w:val="1A940A0E"/>
    <w:lvl w:ilvl="0" w:tplc="0602B59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15:restartNumberingAfterBreak="0">
    <w:nsid w:val="42FE570A"/>
    <w:multiLevelType w:val="multilevel"/>
    <w:tmpl w:val="68B8BA7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3"/>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4"/>
      <w:suff w:val="space"/>
      <w:lvlText w:val="表%9"/>
      <w:lvlJc w:val="center"/>
      <w:pPr>
        <w:ind w:left="0" w:firstLine="0"/>
      </w:pPr>
      <w:rPr>
        <w:rFonts w:ascii="Arial" w:eastAsia="黑体" w:hAnsi="Arial" w:hint="default"/>
        <w:b w:val="0"/>
        <w:i w:val="0"/>
        <w:sz w:val="18"/>
        <w:szCs w:val="18"/>
      </w:rPr>
    </w:lvl>
  </w:abstractNum>
  <w:abstractNum w:abstractNumId="33" w15:restartNumberingAfterBreak="0">
    <w:nsid w:val="44FD72B9"/>
    <w:multiLevelType w:val="hybridMultilevel"/>
    <w:tmpl w:val="00D08F3A"/>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63C3DB5"/>
    <w:multiLevelType w:val="hybridMultilevel"/>
    <w:tmpl w:val="59BA9CB6"/>
    <w:lvl w:ilvl="0" w:tplc="0602B598">
      <w:start w:val="1"/>
      <w:numFmt w:val="decimal"/>
      <w:pStyle w:val="ItemStepinTable"/>
      <w:lvlText w:val="%1."/>
      <w:lvlJc w:val="left"/>
      <w:pPr>
        <w:tabs>
          <w:tab w:val="num" w:pos="284"/>
        </w:tabs>
        <w:ind w:left="284" w:hanging="284"/>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35" w15:restartNumberingAfterBreak="0">
    <w:nsid w:val="4C5A676B"/>
    <w:multiLevelType w:val="hybridMultilevel"/>
    <w:tmpl w:val="4F56E9D2"/>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6" w15:restartNumberingAfterBreak="0">
    <w:nsid w:val="4D5B55A6"/>
    <w:multiLevelType w:val="hybridMultilevel"/>
    <w:tmpl w:val="EAE029D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DDA66D1"/>
    <w:multiLevelType w:val="multilevel"/>
    <w:tmpl w:val="502ADC80"/>
    <w:lvl w:ilvl="0">
      <w:start w:val="1"/>
      <w:numFmt w:val="upperLetter"/>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decimal"/>
      <w:lvlText w:val="%5."/>
      <w:lvlJc w:val="right"/>
      <w:pPr>
        <w:tabs>
          <w:tab w:val="num" w:pos="1701"/>
        </w:tabs>
        <w:ind w:left="1701" w:hanging="159"/>
      </w:pPr>
      <w:rPr>
        <w:rFonts w:ascii="Book Antiqua" w:eastAsia="黑体" w:hAnsi="Book Antiqua" w:cs="Times New Roman" w:hint="default"/>
        <w:b w:val="0"/>
        <w:bCs/>
        <w:i w:val="0"/>
        <w:iCs w:val="0"/>
        <w:sz w:val="21"/>
        <w:szCs w:val="21"/>
        <w:u w:val="none"/>
      </w:rPr>
    </w:lvl>
    <w:lvl w:ilvl="5">
      <w:start w:val="1"/>
      <w:numFmt w:val="lowerLetter"/>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suff w:val="space"/>
      <w:lvlText w:val="图%1-%7"/>
      <w:lvlJc w:val="left"/>
      <w:pPr>
        <w:ind w:left="1701" w:firstLine="0"/>
      </w:pPr>
      <w:rPr>
        <w:rFonts w:ascii="Times New Roman" w:eastAsia="黑体" w:hAnsi="Times New Roman" w:cs="Book Antiqua" w:hint="default"/>
        <w:b w:val="0"/>
        <w:bCs/>
        <w:i w:val="0"/>
        <w:iCs w:val="0"/>
        <w:sz w:val="21"/>
        <w:szCs w:val="21"/>
        <w:u w:val="none"/>
      </w:rPr>
    </w:lvl>
    <w:lvl w:ilvl="7">
      <w:start w:val="1"/>
      <w:numFmt w:val="decimal"/>
      <w:lvlRestart w:val="1"/>
      <w:suff w:val="space"/>
      <w:lvlText w:val="表%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38" w15:restartNumberingAfterBreak="0">
    <w:nsid w:val="4F7208FE"/>
    <w:multiLevelType w:val="hybridMultilevel"/>
    <w:tmpl w:val="664A8D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F9D073C"/>
    <w:multiLevelType w:val="hybridMultilevel"/>
    <w:tmpl w:val="CBE0F23A"/>
    <w:lvl w:ilvl="0" w:tplc="9AD2F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16015D9"/>
    <w:multiLevelType w:val="hybridMultilevel"/>
    <w:tmpl w:val="7E4A736A"/>
    <w:lvl w:ilvl="0" w:tplc="06FAEC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51F731FA"/>
    <w:multiLevelType w:val="hybridMultilevel"/>
    <w:tmpl w:val="88686B5A"/>
    <w:lvl w:ilvl="0" w:tplc="9656E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25D13A5"/>
    <w:multiLevelType w:val="hybridMultilevel"/>
    <w:tmpl w:val="CBE82AEA"/>
    <w:lvl w:ilvl="0" w:tplc="43BA8E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15:restartNumberingAfterBreak="0">
    <w:nsid w:val="52B355F6"/>
    <w:multiLevelType w:val="hybridMultilevel"/>
    <w:tmpl w:val="ACFE17DC"/>
    <w:lvl w:ilvl="0" w:tplc="EBF01520">
      <w:start w:val="1"/>
      <w:numFmt w:val="decimal"/>
      <w:lvlText w:val="%1、"/>
      <w:lvlJc w:val="left"/>
      <w:pPr>
        <w:tabs>
          <w:tab w:val="num" w:pos="360"/>
        </w:tabs>
        <w:ind w:left="360" w:hanging="360"/>
      </w:pPr>
      <w:rPr>
        <w:rFonts w:hint="default"/>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4" w15:restartNumberingAfterBreak="0">
    <w:nsid w:val="579122F9"/>
    <w:multiLevelType w:val="hybridMultilevel"/>
    <w:tmpl w:val="D138E328"/>
    <w:lvl w:ilvl="0" w:tplc="35768082">
      <w:start w:val="1"/>
      <w:numFmt w:val="decimal"/>
      <w:lvlText w:val="%1."/>
      <w:lvlJc w:val="left"/>
      <w:pPr>
        <w:tabs>
          <w:tab w:val="num" w:pos="420"/>
        </w:tabs>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CFA2295"/>
    <w:multiLevelType w:val="hybridMultilevel"/>
    <w:tmpl w:val="CA7204F4"/>
    <w:lvl w:ilvl="0" w:tplc="F88A8C8E">
      <w:start w:val="1"/>
      <w:numFmt w:val="bullet"/>
      <w:lvlText w:val="·"/>
      <w:lvlJc w:val="left"/>
      <w:pPr>
        <w:ind w:left="420" w:hanging="420"/>
      </w:pPr>
      <w:rPr>
        <w:rFonts w:ascii="宋体" w:eastAsia="宋体" w:hAnsi="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E4C5074"/>
    <w:multiLevelType w:val="hybridMultilevel"/>
    <w:tmpl w:val="CB587D76"/>
    <w:lvl w:ilvl="0" w:tplc="F7A8A9E8">
      <w:start w:val="1"/>
      <w:numFmt w:val="decimal"/>
      <w:lvlText w:val="%1、"/>
      <w:lvlJc w:val="left"/>
      <w:pPr>
        <w:ind w:left="1206" w:hanging="360"/>
      </w:pPr>
      <w:rPr>
        <w:rFonts w:hint="default"/>
      </w:r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47" w15:restartNumberingAfterBreak="0">
    <w:nsid w:val="629F3A33"/>
    <w:multiLevelType w:val="hybridMultilevel"/>
    <w:tmpl w:val="28EC3AE8"/>
    <w:lvl w:ilvl="0" w:tplc="C6543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49" w15:restartNumberingAfterBreak="0">
    <w:nsid w:val="67114FCD"/>
    <w:multiLevelType w:val="hybridMultilevel"/>
    <w:tmpl w:val="B6682274"/>
    <w:lvl w:ilvl="0" w:tplc="EBF01520">
      <w:start w:val="2"/>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0" w15:restartNumberingAfterBreak="0">
    <w:nsid w:val="6B4C21CE"/>
    <w:multiLevelType w:val="hybridMultilevel"/>
    <w:tmpl w:val="96303068"/>
    <w:lvl w:ilvl="0" w:tplc="5F92FD4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1" w15:restartNumberingAfterBreak="0">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52" w15:restartNumberingAfterBreak="0">
    <w:nsid w:val="6D900C4F"/>
    <w:multiLevelType w:val="hybridMultilevel"/>
    <w:tmpl w:val="EA8ECCEC"/>
    <w:lvl w:ilvl="0" w:tplc="9CA26FC8">
      <w:start w:val="1"/>
      <w:numFmt w:val="decimal"/>
      <w:lvlText w:val="%1、"/>
      <w:lvlJc w:val="left"/>
      <w:pPr>
        <w:ind w:left="1265" w:hanging="84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713D7089"/>
    <w:multiLevelType w:val="hybridMultilevel"/>
    <w:tmpl w:val="67406E96"/>
    <w:lvl w:ilvl="0" w:tplc="6CC65092">
      <w:start w:val="1"/>
      <w:numFmt w:val="decimal"/>
      <w:lvlText w:val="%1、"/>
      <w:lvlJc w:val="left"/>
      <w:pPr>
        <w:ind w:left="936" w:hanging="360"/>
      </w:pPr>
      <w:rPr>
        <w:rFonts w:hint="default"/>
      </w:rPr>
    </w:lvl>
    <w:lvl w:ilvl="1" w:tplc="04090019" w:tentative="1">
      <w:start w:val="1"/>
      <w:numFmt w:val="lowerLetter"/>
      <w:lvlText w:val="%2)"/>
      <w:lvlJc w:val="left"/>
      <w:pPr>
        <w:ind w:left="1416" w:hanging="420"/>
      </w:pPr>
    </w:lvl>
    <w:lvl w:ilvl="2" w:tplc="0409001B" w:tentative="1">
      <w:start w:val="1"/>
      <w:numFmt w:val="lowerRoman"/>
      <w:lvlText w:val="%3."/>
      <w:lvlJc w:val="right"/>
      <w:pPr>
        <w:ind w:left="1836" w:hanging="420"/>
      </w:pPr>
    </w:lvl>
    <w:lvl w:ilvl="3" w:tplc="0409000F" w:tentative="1">
      <w:start w:val="1"/>
      <w:numFmt w:val="decimal"/>
      <w:lvlText w:val="%4."/>
      <w:lvlJc w:val="left"/>
      <w:pPr>
        <w:ind w:left="2256" w:hanging="420"/>
      </w:pPr>
    </w:lvl>
    <w:lvl w:ilvl="4" w:tplc="04090019" w:tentative="1">
      <w:start w:val="1"/>
      <w:numFmt w:val="lowerLetter"/>
      <w:lvlText w:val="%5)"/>
      <w:lvlJc w:val="left"/>
      <w:pPr>
        <w:ind w:left="2676" w:hanging="420"/>
      </w:pPr>
    </w:lvl>
    <w:lvl w:ilvl="5" w:tplc="0409001B" w:tentative="1">
      <w:start w:val="1"/>
      <w:numFmt w:val="lowerRoman"/>
      <w:lvlText w:val="%6."/>
      <w:lvlJc w:val="right"/>
      <w:pPr>
        <w:ind w:left="3096" w:hanging="420"/>
      </w:pPr>
    </w:lvl>
    <w:lvl w:ilvl="6" w:tplc="0409000F" w:tentative="1">
      <w:start w:val="1"/>
      <w:numFmt w:val="decimal"/>
      <w:lvlText w:val="%7."/>
      <w:lvlJc w:val="left"/>
      <w:pPr>
        <w:ind w:left="3516" w:hanging="420"/>
      </w:pPr>
    </w:lvl>
    <w:lvl w:ilvl="7" w:tplc="04090019" w:tentative="1">
      <w:start w:val="1"/>
      <w:numFmt w:val="lowerLetter"/>
      <w:lvlText w:val="%8)"/>
      <w:lvlJc w:val="left"/>
      <w:pPr>
        <w:ind w:left="3936" w:hanging="420"/>
      </w:pPr>
    </w:lvl>
    <w:lvl w:ilvl="8" w:tplc="0409001B" w:tentative="1">
      <w:start w:val="1"/>
      <w:numFmt w:val="lowerRoman"/>
      <w:lvlText w:val="%9."/>
      <w:lvlJc w:val="right"/>
      <w:pPr>
        <w:ind w:left="4356" w:hanging="420"/>
      </w:pPr>
    </w:lvl>
  </w:abstractNum>
  <w:abstractNum w:abstractNumId="54" w15:restartNumberingAfterBreak="0">
    <w:nsid w:val="71964631"/>
    <w:multiLevelType w:val="hybridMultilevel"/>
    <w:tmpl w:val="1B9203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4AC3CE4"/>
    <w:multiLevelType w:val="multilevel"/>
    <w:tmpl w:val="30047226"/>
    <w:lvl w:ilvl="0">
      <w:start w:val="1"/>
      <w:numFmt w:val="decimal"/>
      <w:pStyle w:val="1"/>
      <w:lvlText w:val="%1"/>
      <w:lvlJc w:val="left"/>
      <w:pPr>
        <w:tabs>
          <w:tab w:val="num" w:pos="432"/>
        </w:tabs>
        <w:ind w:left="432" w:hanging="432"/>
      </w:pPr>
      <w:rPr>
        <w:rFonts w:hint="eastAsia"/>
      </w:rPr>
    </w:lvl>
    <w:lvl w:ilvl="1">
      <w:start w:val="1"/>
      <w:numFmt w:val="decimal"/>
      <w:pStyle w:val="21"/>
      <w:lvlText w:val="%1.%2"/>
      <w:lvlJc w:val="left"/>
      <w:pPr>
        <w:tabs>
          <w:tab w:val="num" w:pos="576"/>
        </w:tabs>
        <w:ind w:left="576" w:hanging="576"/>
      </w:pPr>
      <w:rPr>
        <w:rFonts w:hint="eastAsia"/>
      </w:rPr>
    </w:lvl>
    <w:lvl w:ilvl="2">
      <w:start w:val="1"/>
      <w:numFmt w:val="decimal"/>
      <w:pStyle w:val="31"/>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pStyle w:val="51"/>
      <w:lvlText w:val="%1.%2.%3.%4.%5"/>
      <w:lvlJc w:val="left"/>
      <w:pPr>
        <w:tabs>
          <w:tab w:val="num" w:pos="1008"/>
        </w:tabs>
        <w:ind w:left="0" w:firstLine="0"/>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56" w15:restartNumberingAfterBreak="0">
    <w:nsid w:val="784424C2"/>
    <w:multiLevelType w:val="hybridMultilevel"/>
    <w:tmpl w:val="D604DC5E"/>
    <w:lvl w:ilvl="0" w:tplc="056C668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7" w15:restartNumberingAfterBreak="0">
    <w:nsid w:val="7F773C35"/>
    <w:multiLevelType w:val="hybridMultilevel"/>
    <w:tmpl w:val="2CB47D36"/>
    <w:lvl w:ilvl="0" w:tplc="FFFFFFFF">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num w:numId="1">
    <w:abstractNumId w:val="55"/>
  </w:num>
  <w:num w:numId="2">
    <w:abstractNumId w:val="35"/>
  </w:num>
  <w:num w:numId="3">
    <w:abstractNumId w:val="31"/>
  </w:num>
  <w:num w:numId="4">
    <w:abstractNumId w:val="45"/>
  </w:num>
  <w:num w:numId="5">
    <w:abstractNumId w:val="19"/>
  </w:num>
  <w:num w:numId="6">
    <w:abstractNumId w:val="23"/>
  </w:num>
  <w:num w:numId="7">
    <w:abstractNumId w:val="40"/>
  </w:num>
  <w:num w:numId="8">
    <w:abstractNumId w:val="38"/>
  </w:num>
  <w:num w:numId="9">
    <w:abstractNumId w:val="44"/>
  </w:num>
  <w:num w:numId="10">
    <w:abstractNumId w:val="33"/>
  </w:num>
  <w:num w:numId="11">
    <w:abstractNumId w:val="27"/>
  </w:num>
  <w:num w:numId="12">
    <w:abstractNumId w:val="13"/>
  </w:num>
  <w:num w:numId="13">
    <w:abstractNumId w:val="36"/>
  </w:num>
  <w:num w:numId="14">
    <w:abstractNumId w:val="52"/>
  </w:num>
  <w:num w:numId="15">
    <w:abstractNumId w:val="54"/>
  </w:num>
  <w:num w:numId="16">
    <w:abstractNumId w:val="25"/>
  </w:num>
  <w:num w:numId="17">
    <w:abstractNumId w:val="18"/>
  </w:num>
  <w:num w:numId="18">
    <w:abstractNumId w:val="39"/>
  </w:num>
  <w:num w:numId="19">
    <w:abstractNumId w:val="16"/>
  </w:num>
  <w:num w:numId="20">
    <w:abstractNumId w:val="41"/>
  </w:num>
  <w:num w:numId="21">
    <w:abstractNumId w:val="55"/>
  </w:num>
  <w:num w:numId="2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6"/>
  </w:num>
  <w:num w:numId="2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5"/>
  </w:num>
  <w:num w:numId="26">
    <w:abstractNumId w:val="55"/>
  </w:num>
  <w:num w:numId="27">
    <w:abstractNumId w:val="53"/>
  </w:num>
  <w:num w:numId="28">
    <w:abstractNumId w:val="2"/>
  </w:num>
  <w:num w:numId="29">
    <w:abstractNumId w:val="48"/>
  </w:num>
  <w:num w:numId="30">
    <w:abstractNumId w:val="15"/>
  </w:num>
  <w:num w:numId="31">
    <w:abstractNumId w:val="21"/>
  </w:num>
  <w:num w:numId="32">
    <w:abstractNumId w:val="28"/>
  </w:num>
  <w:num w:numId="33">
    <w:abstractNumId w:val="8"/>
  </w:num>
  <w:num w:numId="34">
    <w:abstractNumId w:val="3"/>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30"/>
  </w:num>
  <w:num w:numId="43">
    <w:abstractNumId w:val="26"/>
  </w:num>
  <w:num w:numId="44">
    <w:abstractNumId w:val="51"/>
  </w:num>
  <w:num w:numId="45">
    <w:abstractNumId w:val="37"/>
  </w:num>
  <w:num w:numId="46">
    <w:abstractNumId w:val="14"/>
  </w:num>
  <w:num w:numId="47">
    <w:abstractNumId w:val="57"/>
  </w:num>
  <w:num w:numId="48">
    <w:abstractNumId w:val="34"/>
  </w:num>
  <w:num w:numId="49">
    <w:abstractNumId w:val="24"/>
  </w:num>
  <w:num w:numId="50">
    <w:abstractNumId w:val="11"/>
  </w:num>
  <w:num w:numId="51">
    <w:abstractNumId w:val="32"/>
  </w:num>
  <w:num w:numId="52">
    <w:abstractNumId w:val="43"/>
  </w:num>
  <w:num w:numId="53">
    <w:abstractNumId w:val="49"/>
  </w:num>
  <w:num w:numId="54">
    <w:abstractNumId w:val="50"/>
  </w:num>
  <w:num w:numId="55">
    <w:abstractNumId w:val="56"/>
  </w:num>
  <w:num w:numId="56">
    <w:abstractNumId w:val="17"/>
  </w:num>
  <w:num w:numId="57">
    <w:abstractNumId w:val="20"/>
  </w:num>
  <w:num w:numId="58">
    <w:abstractNumId w:val="29"/>
  </w:num>
  <w:num w:numId="59">
    <w:abstractNumId w:val="42"/>
  </w:num>
  <w:num w:numId="60">
    <w:abstractNumId w:val="47"/>
  </w:num>
  <w:num w:numId="61">
    <w:abstractNumId w:val="12"/>
  </w:num>
  <w:num w:numId="62">
    <w:abstractNumId w:val="10"/>
  </w:num>
  <w:num w:numId="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2"/>
  </w:num>
  <w:numIdMacAtCleanup w:val="6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用户">
    <w15:presenceInfo w15:providerId="None" w15:userId="Windows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7E5"/>
    <w:rsid w:val="0000095A"/>
    <w:rsid w:val="00001F9C"/>
    <w:rsid w:val="0000418F"/>
    <w:rsid w:val="000043BF"/>
    <w:rsid w:val="00011B0A"/>
    <w:rsid w:val="00013D9E"/>
    <w:rsid w:val="00016339"/>
    <w:rsid w:val="00017D0E"/>
    <w:rsid w:val="00020EDC"/>
    <w:rsid w:val="00023CF3"/>
    <w:rsid w:val="00027041"/>
    <w:rsid w:val="000279B2"/>
    <w:rsid w:val="000301DC"/>
    <w:rsid w:val="000303DF"/>
    <w:rsid w:val="00032021"/>
    <w:rsid w:val="0003656E"/>
    <w:rsid w:val="00036F99"/>
    <w:rsid w:val="0003742F"/>
    <w:rsid w:val="00040DB0"/>
    <w:rsid w:val="00041249"/>
    <w:rsid w:val="00051354"/>
    <w:rsid w:val="00053786"/>
    <w:rsid w:val="000541A8"/>
    <w:rsid w:val="0005644F"/>
    <w:rsid w:val="00056F41"/>
    <w:rsid w:val="00060271"/>
    <w:rsid w:val="00061C32"/>
    <w:rsid w:val="0006479E"/>
    <w:rsid w:val="00064FD6"/>
    <w:rsid w:val="0006570E"/>
    <w:rsid w:val="00067795"/>
    <w:rsid w:val="00073EA0"/>
    <w:rsid w:val="0007446F"/>
    <w:rsid w:val="00074984"/>
    <w:rsid w:val="00074CD0"/>
    <w:rsid w:val="00077102"/>
    <w:rsid w:val="000802C4"/>
    <w:rsid w:val="00081583"/>
    <w:rsid w:val="000845C3"/>
    <w:rsid w:val="000853D3"/>
    <w:rsid w:val="00085954"/>
    <w:rsid w:val="000867BD"/>
    <w:rsid w:val="00087C15"/>
    <w:rsid w:val="000906F6"/>
    <w:rsid w:val="000916A9"/>
    <w:rsid w:val="0009265E"/>
    <w:rsid w:val="00093A12"/>
    <w:rsid w:val="00093F4B"/>
    <w:rsid w:val="00095C8E"/>
    <w:rsid w:val="000A483F"/>
    <w:rsid w:val="000A5655"/>
    <w:rsid w:val="000A5F2E"/>
    <w:rsid w:val="000A6F31"/>
    <w:rsid w:val="000A79FC"/>
    <w:rsid w:val="000B439C"/>
    <w:rsid w:val="000B48F4"/>
    <w:rsid w:val="000B55A0"/>
    <w:rsid w:val="000B6FBA"/>
    <w:rsid w:val="000B79B9"/>
    <w:rsid w:val="000C1FF6"/>
    <w:rsid w:val="000C4671"/>
    <w:rsid w:val="000C5BB2"/>
    <w:rsid w:val="000C61B0"/>
    <w:rsid w:val="000D17CC"/>
    <w:rsid w:val="000D2810"/>
    <w:rsid w:val="000D4EF1"/>
    <w:rsid w:val="000D5112"/>
    <w:rsid w:val="000D5DDC"/>
    <w:rsid w:val="000D7107"/>
    <w:rsid w:val="000E2C43"/>
    <w:rsid w:val="000E2EFE"/>
    <w:rsid w:val="000E30BF"/>
    <w:rsid w:val="000E6DCB"/>
    <w:rsid w:val="000F15E4"/>
    <w:rsid w:val="000F4C98"/>
    <w:rsid w:val="000F4CB2"/>
    <w:rsid w:val="000F7904"/>
    <w:rsid w:val="00101D97"/>
    <w:rsid w:val="001022F9"/>
    <w:rsid w:val="001029F8"/>
    <w:rsid w:val="00106156"/>
    <w:rsid w:val="00107BB1"/>
    <w:rsid w:val="00111F53"/>
    <w:rsid w:val="00112852"/>
    <w:rsid w:val="00114141"/>
    <w:rsid w:val="00114D80"/>
    <w:rsid w:val="001167A8"/>
    <w:rsid w:val="00120782"/>
    <w:rsid w:val="001239DC"/>
    <w:rsid w:val="001259D1"/>
    <w:rsid w:val="00126528"/>
    <w:rsid w:val="00126AF5"/>
    <w:rsid w:val="00127757"/>
    <w:rsid w:val="00130AAB"/>
    <w:rsid w:val="00130E00"/>
    <w:rsid w:val="00131B7D"/>
    <w:rsid w:val="001320C7"/>
    <w:rsid w:val="00133930"/>
    <w:rsid w:val="00137196"/>
    <w:rsid w:val="00144C41"/>
    <w:rsid w:val="001471F2"/>
    <w:rsid w:val="001478FD"/>
    <w:rsid w:val="0015023F"/>
    <w:rsid w:val="00152BC3"/>
    <w:rsid w:val="00154FED"/>
    <w:rsid w:val="001552B2"/>
    <w:rsid w:val="001560DB"/>
    <w:rsid w:val="00156A76"/>
    <w:rsid w:val="00156B01"/>
    <w:rsid w:val="00164D70"/>
    <w:rsid w:val="00166F68"/>
    <w:rsid w:val="001673B0"/>
    <w:rsid w:val="00170FD8"/>
    <w:rsid w:val="0017370F"/>
    <w:rsid w:val="001741DC"/>
    <w:rsid w:val="00182233"/>
    <w:rsid w:val="00183FF4"/>
    <w:rsid w:val="00184585"/>
    <w:rsid w:val="00185C87"/>
    <w:rsid w:val="00190BF3"/>
    <w:rsid w:val="00194B5D"/>
    <w:rsid w:val="0019744E"/>
    <w:rsid w:val="0019787B"/>
    <w:rsid w:val="001A0848"/>
    <w:rsid w:val="001A0C46"/>
    <w:rsid w:val="001A5E27"/>
    <w:rsid w:val="001B0F91"/>
    <w:rsid w:val="001B2BB6"/>
    <w:rsid w:val="001C0074"/>
    <w:rsid w:val="001C03ED"/>
    <w:rsid w:val="001C3018"/>
    <w:rsid w:val="001C4AF2"/>
    <w:rsid w:val="001C5072"/>
    <w:rsid w:val="001C7433"/>
    <w:rsid w:val="001D0255"/>
    <w:rsid w:val="001D19E9"/>
    <w:rsid w:val="001D629E"/>
    <w:rsid w:val="001D7812"/>
    <w:rsid w:val="001E0811"/>
    <w:rsid w:val="001E11A6"/>
    <w:rsid w:val="001E286B"/>
    <w:rsid w:val="001E4902"/>
    <w:rsid w:val="001F023B"/>
    <w:rsid w:val="001F180D"/>
    <w:rsid w:val="001F2CB6"/>
    <w:rsid w:val="00203733"/>
    <w:rsid w:val="00205C24"/>
    <w:rsid w:val="00205EB4"/>
    <w:rsid w:val="00211408"/>
    <w:rsid w:val="00211B26"/>
    <w:rsid w:val="00214D5B"/>
    <w:rsid w:val="002152EB"/>
    <w:rsid w:val="0021595F"/>
    <w:rsid w:val="00216C8B"/>
    <w:rsid w:val="002209CE"/>
    <w:rsid w:val="00221D1B"/>
    <w:rsid w:val="0022574F"/>
    <w:rsid w:val="00227801"/>
    <w:rsid w:val="00227DC8"/>
    <w:rsid w:val="002309F8"/>
    <w:rsid w:val="00231C6B"/>
    <w:rsid w:val="00231CA0"/>
    <w:rsid w:val="002335F5"/>
    <w:rsid w:val="0023743E"/>
    <w:rsid w:val="00240B17"/>
    <w:rsid w:val="00242525"/>
    <w:rsid w:val="00244C37"/>
    <w:rsid w:val="002450BA"/>
    <w:rsid w:val="00251C63"/>
    <w:rsid w:val="00253534"/>
    <w:rsid w:val="00254929"/>
    <w:rsid w:val="002552CE"/>
    <w:rsid w:val="002553F7"/>
    <w:rsid w:val="00256FF2"/>
    <w:rsid w:val="00257949"/>
    <w:rsid w:val="00257FAE"/>
    <w:rsid w:val="00260EC2"/>
    <w:rsid w:val="0026353F"/>
    <w:rsid w:val="002650E1"/>
    <w:rsid w:val="00265311"/>
    <w:rsid w:val="002744E2"/>
    <w:rsid w:val="002763F4"/>
    <w:rsid w:val="0027696C"/>
    <w:rsid w:val="00276AD3"/>
    <w:rsid w:val="00282A80"/>
    <w:rsid w:val="00283345"/>
    <w:rsid w:val="00283993"/>
    <w:rsid w:val="00285A95"/>
    <w:rsid w:val="00291440"/>
    <w:rsid w:val="002915A6"/>
    <w:rsid w:val="0029420A"/>
    <w:rsid w:val="00294DB5"/>
    <w:rsid w:val="00297043"/>
    <w:rsid w:val="002977E3"/>
    <w:rsid w:val="002A0845"/>
    <w:rsid w:val="002A12A5"/>
    <w:rsid w:val="002A61BB"/>
    <w:rsid w:val="002C3382"/>
    <w:rsid w:val="002C3DB6"/>
    <w:rsid w:val="002D036A"/>
    <w:rsid w:val="002D133E"/>
    <w:rsid w:val="002D1EDF"/>
    <w:rsid w:val="002D2135"/>
    <w:rsid w:val="002D381F"/>
    <w:rsid w:val="002D7370"/>
    <w:rsid w:val="002E330B"/>
    <w:rsid w:val="002E3F27"/>
    <w:rsid w:val="002E5430"/>
    <w:rsid w:val="002E5D34"/>
    <w:rsid w:val="002E5EC2"/>
    <w:rsid w:val="002E72C7"/>
    <w:rsid w:val="002F1C47"/>
    <w:rsid w:val="002F3FDB"/>
    <w:rsid w:val="00301743"/>
    <w:rsid w:val="00304D58"/>
    <w:rsid w:val="00316D66"/>
    <w:rsid w:val="003216FF"/>
    <w:rsid w:val="00324775"/>
    <w:rsid w:val="00325080"/>
    <w:rsid w:val="00332F44"/>
    <w:rsid w:val="003339D2"/>
    <w:rsid w:val="00336178"/>
    <w:rsid w:val="003372A7"/>
    <w:rsid w:val="00337531"/>
    <w:rsid w:val="00341D18"/>
    <w:rsid w:val="003420D4"/>
    <w:rsid w:val="00342F76"/>
    <w:rsid w:val="00343473"/>
    <w:rsid w:val="00344759"/>
    <w:rsid w:val="00345AC1"/>
    <w:rsid w:val="00351241"/>
    <w:rsid w:val="00355862"/>
    <w:rsid w:val="00355A8A"/>
    <w:rsid w:val="0035672F"/>
    <w:rsid w:val="00357C94"/>
    <w:rsid w:val="003611D5"/>
    <w:rsid w:val="0036294F"/>
    <w:rsid w:val="003641DE"/>
    <w:rsid w:val="00365E33"/>
    <w:rsid w:val="0036658E"/>
    <w:rsid w:val="003674C7"/>
    <w:rsid w:val="00367F65"/>
    <w:rsid w:val="00370C2B"/>
    <w:rsid w:val="00371D9B"/>
    <w:rsid w:val="003746D6"/>
    <w:rsid w:val="00375986"/>
    <w:rsid w:val="00376452"/>
    <w:rsid w:val="0037678A"/>
    <w:rsid w:val="00377023"/>
    <w:rsid w:val="00383044"/>
    <w:rsid w:val="003836D2"/>
    <w:rsid w:val="00383BFA"/>
    <w:rsid w:val="0038515F"/>
    <w:rsid w:val="0038621A"/>
    <w:rsid w:val="00392660"/>
    <w:rsid w:val="003968C4"/>
    <w:rsid w:val="003A28DB"/>
    <w:rsid w:val="003A3674"/>
    <w:rsid w:val="003A540D"/>
    <w:rsid w:val="003A6A29"/>
    <w:rsid w:val="003A7DC4"/>
    <w:rsid w:val="003B088A"/>
    <w:rsid w:val="003B18EE"/>
    <w:rsid w:val="003B2F54"/>
    <w:rsid w:val="003B4C4D"/>
    <w:rsid w:val="003B5447"/>
    <w:rsid w:val="003B5B6A"/>
    <w:rsid w:val="003B71DF"/>
    <w:rsid w:val="003C2E75"/>
    <w:rsid w:val="003C3822"/>
    <w:rsid w:val="003C4187"/>
    <w:rsid w:val="003C5B84"/>
    <w:rsid w:val="003C5DE7"/>
    <w:rsid w:val="003C72DC"/>
    <w:rsid w:val="003C775E"/>
    <w:rsid w:val="003D0603"/>
    <w:rsid w:val="003D2837"/>
    <w:rsid w:val="003D285C"/>
    <w:rsid w:val="003D3521"/>
    <w:rsid w:val="003D48A3"/>
    <w:rsid w:val="003D68A5"/>
    <w:rsid w:val="003E0725"/>
    <w:rsid w:val="003E361C"/>
    <w:rsid w:val="003E3882"/>
    <w:rsid w:val="003E4D32"/>
    <w:rsid w:val="003E5ABC"/>
    <w:rsid w:val="003E5B66"/>
    <w:rsid w:val="003F13EF"/>
    <w:rsid w:val="003F152E"/>
    <w:rsid w:val="003F23FD"/>
    <w:rsid w:val="003F3093"/>
    <w:rsid w:val="003F5359"/>
    <w:rsid w:val="00400DA8"/>
    <w:rsid w:val="00401211"/>
    <w:rsid w:val="0040137F"/>
    <w:rsid w:val="00401F3D"/>
    <w:rsid w:val="00402DD4"/>
    <w:rsid w:val="004030D2"/>
    <w:rsid w:val="00404BD1"/>
    <w:rsid w:val="004053CC"/>
    <w:rsid w:val="00413278"/>
    <w:rsid w:val="004140CF"/>
    <w:rsid w:val="0041557A"/>
    <w:rsid w:val="00417BE0"/>
    <w:rsid w:val="00417FC4"/>
    <w:rsid w:val="004203FF"/>
    <w:rsid w:val="004218CF"/>
    <w:rsid w:val="0042200F"/>
    <w:rsid w:val="00422D6E"/>
    <w:rsid w:val="00427B53"/>
    <w:rsid w:val="00427F24"/>
    <w:rsid w:val="004301F8"/>
    <w:rsid w:val="00432EF1"/>
    <w:rsid w:val="00434829"/>
    <w:rsid w:val="00434F5A"/>
    <w:rsid w:val="004355A6"/>
    <w:rsid w:val="00440778"/>
    <w:rsid w:val="0044108E"/>
    <w:rsid w:val="00443470"/>
    <w:rsid w:val="00445671"/>
    <w:rsid w:val="004463DF"/>
    <w:rsid w:val="00447935"/>
    <w:rsid w:val="0045353C"/>
    <w:rsid w:val="00454C68"/>
    <w:rsid w:val="0046021A"/>
    <w:rsid w:val="00464628"/>
    <w:rsid w:val="004651EE"/>
    <w:rsid w:val="00465EDA"/>
    <w:rsid w:val="004662D4"/>
    <w:rsid w:val="00466DC1"/>
    <w:rsid w:val="004709A0"/>
    <w:rsid w:val="00471477"/>
    <w:rsid w:val="00474544"/>
    <w:rsid w:val="00476594"/>
    <w:rsid w:val="00476987"/>
    <w:rsid w:val="00476FD9"/>
    <w:rsid w:val="00482AC8"/>
    <w:rsid w:val="00483DE3"/>
    <w:rsid w:val="0048714D"/>
    <w:rsid w:val="004900CC"/>
    <w:rsid w:val="0049150C"/>
    <w:rsid w:val="00491D38"/>
    <w:rsid w:val="004920A2"/>
    <w:rsid w:val="00492E8D"/>
    <w:rsid w:val="0049386B"/>
    <w:rsid w:val="00493D25"/>
    <w:rsid w:val="00494952"/>
    <w:rsid w:val="0049661F"/>
    <w:rsid w:val="004967BF"/>
    <w:rsid w:val="00496E2A"/>
    <w:rsid w:val="00497A51"/>
    <w:rsid w:val="004A0D21"/>
    <w:rsid w:val="004A193D"/>
    <w:rsid w:val="004A1DE0"/>
    <w:rsid w:val="004A46F2"/>
    <w:rsid w:val="004A776D"/>
    <w:rsid w:val="004B1828"/>
    <w:rsid w:val="004B18AD"/>
    <w:rsid w:val="004B1D44"/>
    <w:rsid w:val="004B32D6"/>
    <w:rsid w:val="004B5828"/>
    <w:rsid w:val="004C306B"/>
    <w:rsid w:val="004C4D3E"/>
    <w:rsid w:val="004C5303"/>
    <w:rsid w:val="004C5619"/>
    <w:rsid w:val="004C6936"/>
    <w:rsid w:val="004C72DE"/>
    <w:rsid w:val="004D539F"/>
    <w:rsid w:val="004E3534"/>
    <w:rsid w:val="004E440B"/>
    <w:rsid w:val="004F1AE5"/>
    <w:rsid w:val="004F32EF"/>
    <w:rsid w:val="004F59D9"/>
    <w:rsid w:val="004F752A"/>
    <w:rsid w:val="00500234"/>
    <w:rsid w:val="005006CF"/>
    <w:rsid w:val="00502855"/>
    <w:rsid w:val="00507AE9"/>
    <w:rsid w:val="00513328"/>
    <w:rsid w:val="00514993"/>
    <w:rsid w:val="00520318"/>
    <w:rsid w:val="005221CA"/>
    <w:rsid w:val="00522E47"/>
    <w:rsid w:val="00526421"/>
    <w:rsid w:val="00526F95"/>
    <w:rsid w:val="005305CE"/>
    <w:rsid w:val="00530760"/>
    <w:rsid w:val="005311D9"/>
    <w:rsid w:val="00531611"/>
    <w:rsid w:val="0053190C"/>
    <w:rsid w:val="00531FC2"/>
    <w:rsid w:val="00532482"/>
    <w:rsid w:val="00533E67"/>
    <w:rsid w:val="0053589E"/>
    <w:rsid w:val="0053677C"/>
    <w:rsid w:val="00536837"/>
    <w:rsid w:val="00541086"/>
    <w:rsid w:val="0054113D"/>
    <w:rsid w:val="00541149"/>
    <w:rsid w:val="00541E63"/>
    <w:rsid w:val="00542A9A"/>
    <w:rsid w:val="0054665D"/>
    <w:rsid w:val="00546E68"/>
    <w:rsid w:val="00550935"/>
    <w:rsid w:val="005524E1"/>
    <w:rsid w:val="005540EE"/>
    <w:rsid w:val="00555566"/>
    <w:rsid w:val="00556512"/>
    <w:rsid w:val="005600F0"/>
    <w:rsid w:val="005608E3"/>
    <w:rsid w:val="005620BE"/>
    <w:rsid w:val="00562449"/>
    <w:rsid w:val="0056286B"/>
    <w:rsid w:val="00563E76"/>
    <w:rsid w:val="00566979"/>
    <w:rsid w:val="00566D6E"/>
    <w:rsid w:val="00567F41"/>
    <w:rsid w:val="00571FFF"/>
    <w:rsid w:val="00573142"/>
    <w:rsid w:val="00573918"/>
    <w:rsid w:val="0057482A"/>
    <w:rsid w:val="00577352"/>
    <w:rsid w:val="0058327C"/>
    <w:rsid w:val="0058579C"/>
    <w:rsid w:val="00587778"/>
    <w:rsid w:val="00590B00"/>
    <w:rsid w:val="0059185E"/>
    <w:rsid w:val="00593267"/>
    <w:rsid w:val="0059336E"/>
    <w:rsid w:val="00595953"/>
    <w:rsid w:val="005960B4"/>
    <w:rsid w:val="00596275"/>
    <w:rsid w:val="00596BD2"/>
    <w:rsid w:val="005A0549"/>
    <w:rsid w:val="005A135C"/>
    <w:rsid w:val="005A2DF3"/>
    <w:rsid w:val="005A6159"/>
    <w:rsid w:val="005A6C8B"/>
    <w:rsid w:val="005A7762"/>
    <w:rsid w:val="005B0F4B"/>
    <w:rsid w:val="005B171B"/>
    <w:rsid w:val="005B1AD0"/>
    <w:rsid w:val="005B20B1"/>
    <w:rsid w:val="005B4711"/>
    <w:rsid w:val="005B514D"/>
    <w:rsid w:val="005B64C9"/>
    <w:rsid w:val="005B7A48"/>
    <w:rsid w:val="005C2BFA"/>
    <w:rsid w:val="005C56CC"/>
    <w:rsid w:val="005C7519"/>
    <w:rsid w:val="005D3512"/>
    <w:rsid w:val="005D3A95"/>
    <w:rsid w:val="005D5811"/>
    <w:rsid w:val="005D6772"/>
    <w:rsid w:val="005D72A7"/>
    <w:rsid w:val="005D74FC"/>
    <w:rsid w:val="005E1F4E"/>
    <w:rsid w:val="005E27EE"/>
    <w:rsid w:val="005E4245"/>
    <w:rsid w:val="005E481F"/>
    <w:rsid w:val="005E653D"/>
    <w:rsid w:val="005E7D14"/>
    <w:rsid w:val="005F0E92"/>
    <w:rsid w:val="005F29A7"/>
    <w:rsid w:val="005F498A"/>
    <w:rsid w:val="005F4A35"/>
    <w:rsid w:val="005F5308"/>
    <w:rsid w:val="005F5663"/>
    <w:rsid w:val="006020AB"/>
    <w:rsid w:val="00607B8C"/>
    <w:rsid w:val="006101D4"/>
    <w:rsid w:val="006179D9"/>
    <w:rsid w:val="00620352"/>
    <w:rsid w:val="0062143B"/>
    <w:rsid w:val="006214CB"/>
    <w:rsid w:val="00624DA0"/>
    <w:rsid w:val="00625144"/>
    <w:rsid w:val="00625B6B"/>
    <w:rsid w:val="0062719D"/>
    <w:rsid w:val="00630336"/>
    <w:rsid w:val="006324F9"/>
    <w:rsid w:val="0063268F"/>
    <w:rsid w:val="00636DA2"/>
    <w:rsid w:val="00637F7C"/>
    <w:rsid w:val="006426BD"/>
    <w:rsid w:val="006427F7"/>
    <w:rsid w:val="00642E3C"/>
    <w:rsid w:val="00643CD5"/>
    <w:rsid w:val="00647E67"/>
    <w:rsid w:val="006500A9"/>
    <w:rsid w:val="006504FA"/>
    <w:rsid w:val="006506EC"/>
    <w:rsid w:val="00651019"/>
    <w:rsid w:val="006517E2"/>
    <w:rsid w:val="006558D6"/>
    <w:rsid w:val="0066015C"/>
    <w:rsid w:val="006664D0"/>
    <w:rsid w:val="006667F2"/>
    <w:rsid w:val="00666C88"/>
    <w:rsid w:val="00666D6F"/>
    <w:rsid w:val="00670E42"/>
    <w:rsid w:val="00671C42"/>
    <w:rsid w:val="0067212B"/>
    <w:rsid w:val="0067290E"/>
    <w:rsid w:val="00672C05"/>
    <w:rsid w:val="006813B6"/>
    <w:rsid w:val="006815A7"/>
    <w:rsid w:val="00683AC4"/>
    <w:rsid w:val="006868C6"/>
    <w:rsid w:val="00690A9B"/>
    <w:rsid w:val="00691ED5"/>
    <w:rsid w:val="0069413F"/>
    <w:rsid w:val="00696DE9"/>
    <w:rsid w:val="00697C0D"/>
    <w:rsid w:val="006A0ACB"/>
    <w:rsid w:val="006A1196"/>
    <w:rsid w:val="006A2189"/>
    <w:rsid w:val="006A4DEE"/>
    <w:rsid w:val="006A5991"/>
    <w:rsid w:val="006A75A0"/>
    <w:rsid w:val="006B033B"/>
    <w:rsid w:val="006B040B"/>
    <w:rsid w:val="006B085B"/>
    <w:rsid w:val="006B15FA"/>
    <w:rsid w:val="006B2AA2"/>
    <w:rsid w:val="006B5E2E"/>
    <w:rsid w:val="006B6DBF"/>
    <w:rsid w:val="006B7462"/>
    <w:rsid w:val="006C0A1B"/>
    <w:rsid w:val="006C1328"/>
    <w:rsid w:val="006C136E"/>
    <w:rsid w:val="006C5722"/>
    <w:rsid w:val="006C618E"/>
    <w:rsid w:val="006D030E"/>
    <w:rsid w:val="006D0A41"/>
    <w:rsid w:val="006D2017"/>
    <w:rsid w:val="006D393F"/>
    <w:rsid w:val="006E0EC4"/>
    <w:rsid w:val="006E1247"/>
    <w:rsid w:val="006E245E"/>
    <w:rsid w:val="006E2AC0"/>
    <w:rsid w:val="006E73D6"/>
    <w:rsid w:val="006F1560"/>
    <w:rsid w:val="006F4D24"/>
    <w:rsid w:val="00700D34"/>
    <w:rsid w:val="0070533A"/>
    <w:rsid w:val="00705697"/>
    <w:rsid w:val="00707F26"/>
    <w:rsid w:val="007101CB"/>
    <w:rsid w:val="00711312"/>
    <w:rsid w:val="00715D71"/>
    <w:rsid w:val="007164DC"/>
    <w:rsid w:val="00717B35"/>
    <w:rsid w:val="007203CE"/>
    <w:rsid w:val="007219F7"/>
    <w:rsid w:val="00721F9F"/>
    <w:rsid w:val="00722567"/>
    <w:rsid w:val="00724562"/>
    <w:rsid w:val="00725CFF"/>
    <w:rsid w:val="00726B62"/>
    <w:rsid w:val="007274D7"/>
    <w:rsid w:val="00731B69"/>
    <w:rsid w:val="007324A5"/>
    <w:rsid w:val="0073283A"/>
    <w:rsid w:val="00733CD2"/>
    <w:rsid w:val="007344AA"/>
    <w:rsid w:val="0073712D"/>
    <w:rsid w:val="007373FE"/>
    <w:rsid w:val="007416D2"/>
    <w:rsid w:val="00741AF8"/>
    <w:rsid w:val="007421EF"/>
    <w:rsid w:val="00742B5E"/>
    <w:rsid w:val="00747A09"/>
    <w:rsid w:val="007565B0"/>
    <w:rsid w:val="00757814"/>
    <w:rsid w:val="007665DF"/>
    <w:rsid w:val="007707CA"/>
    <w:rsid w:val="00771513"/>
    <w:rsid w:val="007746EA"/>
    <w:rsid w:val="00775207"/>
    <w:rsid w:val="00776751"/>
    <w:rsid w:val="00776B24"/>
    <w:rsid w:val="007824BE"/>
    <w:rsid w:val="00782D08"/>
    <w:rsid w:val="00783B56"/>
    <w:rsid w:val="00783F96"/>
    <w:rsid w:val="00784AE4"/>
    <w:rsid w:val="007855E2"/>
    <w:rsid w:val="00786D65"/>
    <w:rsid w:val="00786FAF"/>
    <w:rsid w:val="00786FE6"/>
    <w:rsid w:val="00790B32"/>
    <w:rsid w:val="00791FF7"/>
    <w:rsid w:val="007934B2"/>
    <w:rsid w:val="00795D79"/>
    <w:rsid w:val="007963DD"/>
    <w:rsid w:val="007A3F35"/>
    <w:rsid w:val="007B01CB"/>
    <w:rsid w:val="007B216F"/>
    <w:rsid w:val="007B281F"/>
    <w:rsid w:val="007B46D8"/>
    <w:rsid w:val="007B5C6E"/>
    <w:rsid w:val="007B6966"/>
    <w:rsid w:val="007B6C4A"/>
    <w:rsid w:val="007C0361"/>
    <w:rsid w:val="007C26CC"/>
    <w:rsid w:val="007C403F"/>
    <w:rsid w:val="007D0AB1"/>
    <w:rsid w:val="007D749C"/>
    <w:rsid w:val="007E03F6"/>
    <w:rsid w:val="007E29D4"/>
    <w:rsid w:val="007E3050"/>
    <w:rsid w:val="007E5346"/>
    <w:rsid w:val="007E788F"/>
    <w:rsid w:val="007E78E0"/>
    <w:rsid w:val="007E796E"/>
    <w:rsid w:val="007F0590"/>
    <w:rsid w:val="007F1AAE"/>
    <w:rsid w:val="007F210C"/>
    <w:rsid w:val="007F2DCF"/>
    <w:rsid w:val="007F4663"/>
    <w:rsid w:val="00801646"/>
    <w:rsid w:val="0080593E"/>
    <w:rsid w:val="00807B66"/>
    <w:rsid w:val="00810A5D"/>
    <w:rsid w:val="00813E75"/>
    <w:rsid w:val="00814981"/>
    <w:rsid w:val="00816C59"/>
    <w:rsid w:val="00816F01"/>
    <w:rsid w:val="00821D36"/>
    <w:rsid w:val="0082268B"/>
    <w:rsid w:val="008235DB"/>
    <w:rsid w:val="00824224"/>
    <w:rsid w:val="00826382"/>
    <w:rsid w:val="00830030"/>
    <w:rsid w:val="0083053C"/>
    <w:rsid w:val="0083072D"/>
    <w:rsid w:val="00831224"/>
    <w:rsid w:val="008327AB"/>
    <w:rsid w:val="00832BA9"/>
    <w:rsid w:val="00833ED2"/>
    <w:rsid w:val="00833F0C"/>
    <w:rsid w:val="0083465F"/>
    <w:rsid w:val="00837CD3"/>
    <w:rsid w:val="00850C7B"/>
    <w:rsid w:val="00850F14"/>
    <w:rsid w:val="00851835"/>
    <w:rsid w:val="0085355B"/>
    <w:rsid w:val="00853EEE"/>
    <w:rsid w:val="00856205"/>
    <w:rsid w:val="0086029F"/>
    <w:rsid w:val="00861425"/>
    <w:rsid w:val="00861B3F"/>
    <w:rsid w:val="00865CFD"/>
    <w:rsid w:val="00866B2F"/>
    <w:rsid w:val="0086792B"/>
    <w:rsid w:val="00875118"/>
    <w:rsid w:val="00880009"/>
    <w:rsid w:val="008803AF"/>
    <w:rsid w:val="008809E7"/>
    <w:rsid w:val="00881C02"/>
    <w:rsid w:val="00882577"/>
    <w:rsid w:val="008828B1"/>
    <w:rsid w:val="008867AB"/>
    <w:rsid w:val="0089190B"/>
    <w:rsid w:val="008920AA"/>
    <w:rsid w:val="00894E28"/>
    <w:rsid w:val="008A0D38"/>
    <w:rsid w:val="008A4E72"/>
    <w:rsid w:val="008A55D6"/>
    <w:rsid w:val="008A5EF6"/>
    <w:rsid w:val="008A77F8"/>
    <w:rsid w:val="008B0F08"/>
    <w:rsid w:val="008B1AA9"/>
    <w:rsid w:val="008B25AB"/>
    <w:rsid w:val="008B2CC6"/>
    <w:rsid w:val="008B3A40"/>
    <w:rsid w:val="008B4CB8"/>
    <w:rsid w:val="008C0D40"/>
    <w:rsid w:val="008C1C67"/>
    <w:rsid w:val="008C38B9"/>
    <w:rsid w:val="008C3C53"/>
    <w:rsid w:val="008C616E"/>
    <w:rsid w:val="008C6C78"/>
    <w:rsid w:val="008C7727"/>
    <w:rsid w:val="008C7764"/>
    <w:rsid w:val="008C7889"/>
    <w:rsid w:val="008D0527"/>
    <w:rsid w:val="008D0763"/>
    <w:rsid w:val="008D3581"/>
    <w:rsid w:val="008D43E3"/>
    <w:rsid w:val="008D73C2"/>
    <w:rsid w:val="008D7A0C"/>
    <w:rsid w:val="008E2951"/>
    <w:rsid w:val="008E3011"/>
    <w:rsid w:val="008E3A09"/>
    <w:rsid w:val="008E49F4"/>
    <w:rsid w:val="008E6E41"/>
    <w:rsid w:val="008F3706"/>
    <w:rsid w:val="008F4317"/>
    <w:rsid w:val="008F592D"/>
    <w:rsid w:val="008F7D5E"/>
    <w:rsid w:val="00902AEA"/>
    <w:rsid w:val="00903BC3"/>
    <w:rsid w:val="00903E76"/>
    <w:rsid w:val="009134BF"/>
    <w:rsid w:val="00913EF2"/>
    <w:rsid w:val="00913FEE"/>
    <w:rsid w:val="009163C8"/>
    <w:rsid w:val="00916526"/>
    <w:rsid w:val="00916BB3"/>
    <w:rsid w:val="0092347C"/>
    <w:rsid w:val="00926648"/>
    <w:rsid w:val="00927467"/>
    <w:rsid w:val="0093029D"/>
    <w:rsid w:val="009309E2"/>
    <w:rsid w:val="00930C0A"/>
    <w:rsid w:val="00930EE7"/>
    <w:rsid w:val="00931E03"/>
    <w:rsid w:val="00933276"/>
    <w:rsid w:val="00934302"/>
    <w:rsid w:val="00935567"/>
    <w:rsid w:val="00936D83"/>
    <w:rsid w:val="00941D4F"/>
    <w:rsid w:val="00942E1C"/>
    <w:rsid w:val="00943445"/>
    <w:rsid w:val="00947EED"/>
    <w:rsid w:val="009502A5"/>
    <w:rsid w:val="0095379A"/>
    <w:rsid w:val="0095421A"/>
    <w:rsid w:val="00954C57"/>
    <w:rsid w:val="009573C8"/>
    <w:rsid w:val="00960799"/>
    <w:rsid w:val="00961EB3"/>
    <w:rsid w:val="009641C4"/>
    <w:rsid w:val="0096720B"/>
    <w:rsid w:val="00970222"/>
    <w:rsid w:val="009726ED"/>
    <w:rsid w:val="00974B95"/>
    <w:rsid w:val="00975D04"/>
    <w:rsid w:val="00980A7D"/>
    <w:rsid w:val="0098414F"/>
    <w:rsid w:val="00987387"/>
    <w:rsid w:val="00992E12"/>
    <w:rsid w:val="009933DF"/>
    <w:rsid w:val="009A00DB"/>
    <w:rsid w:val="009A3E94"/>
    <w:rsid w:val="009A4912"/>
    <w:rsid w:val="009A58A2"/>
    <w:rsid w:val="009A614D"/>
    <w:rsid w:val="009A7486"/>
    <w:rsid w:val="009B289D"/>
    <w:rsid w:val="009B2BBE"/>
    <w:rsid w:val="009B4046"/>
    <w:rsid w:val="009B4121"/>
    <w:rsid w:val="009B53EA"/>
    <w:rsid w:val="009B62AC"/>
    <w:rsid w:val="009B62C0"/>
    <w:rsid w:val="009B6518"/>
    <w:rsid w:val="009C034F"/>
    <w:rsid w:val="009C0CCA"/>
    <w:rsid w:val="009C186D"/>
    <w:rsid w:val="009C6D77"/>
    <w:rsid w:val="009D093D"/>
    <w:rsid w:val="009D0AAC"/>
    <w:rsid w:val="009D0C3D"/>
    <w:rsid w:val="009D1ACE"/>
    <w:rsid w:val="009D1BE3"/>
    <w:rsid w:val="009D3A9B"/>
    <w:rsid w:val="009D68CE"/>
    <w:rsid w:val="009D77C0"/>
    <w:rsid w:val="009E0041"/>
    <w:rsid w:val="009E1D2F"/>
    <w:rsid w:val="009E1D7E"/>
    <w:rsid w:val="009E6478"/>
    <w:rsid w:val="009E7E71"/>
    <w:rsid w:val="009F0588"/>
    <w:rsid w:val="009F0CF4"/>
    <w:rsid w:val="009F3825"/>
    <w:rsid w:val="009F47C0"/>
    <w:rsid w:val="009F48CD"/>
    <w:rsid w:val="009F607D"/>
    <w:rsid w:val="009F6A7D"/>
    <w:rsid w:val="00A00648"/>
    <w:rsid w:val="00A00E70"/>
    <w:rsid w:val="00A015F8"/>
    <w:rsid w:val="00A0174C"/>
    <w:rsid w:val="00A01D78"/>
    <w:rsid w:val="00A0458E"/>
    <w:rsid w:val="00A04B7E"/>
    <w:rsid w:val="00A0790D"/>
    <w:rsid w:val="00A079FE"/>
    <w:rsid w:val="00A145B3"/>
    <w:rsid w:val="00A14B2A"/>
    <w:rsid w:val="00A16AB1"/>
    <w:rsid w:val="00A172DF"/>
    <w:rsid w:val="00A17F1D"/>
    <w:rsid w:val="00A21695"/>
    <w:rsid w:val="00A25D1B"/>
    <w:rsid w:val="00A27C2B"/>
    <w:rsid w:val="00A30BF5"/>
    <w:rsid w:val="00A31319"/>
    <w:rsid w:val="00A32976"/>
    <w:rsid w:val="00A3408D"/>
    <w:rsid w:val="00A36760"/>
    <w:rsid w:val="00A429E6"/>
    <w:rsid w:val="00A4357B"/>
    <w:rsid w:val="00A435B3"/>
    <w:rsid w:val="00A45179"/>
    <w:rsid w:val="00A47211"/>
    <w:rsid w:val="00A50DFA"/>
    <w:rsid w:val="00A6018B"/>
    <w:rsid w:val="00A60AA1"/>
    <w:rsid w:val="00A61B40"/>
    <w:rsid w:val="00A62582"/>
    <w:rsid w:val="00A70587"/>
    <w:rsid w:val="00A70B0B"/>
    <w:rsid w:val="00A717E8"/>
    <w:rsid w:val="00A72BFE"/>
    <w:rsid w:val="00A769A5"/>
    <w:rsid w:val="00A77215"/>
    <w:rsid w:val="00A805CB"/>
    <w:rsid w:val="00A80799"/>
    <w:rsid w:val="00A82E12"/>
    <w:rsid w:val="00A869E3"/>
    <w:rsid w:val="00A930DE"/>
    <w:rsid w:val="00A939FD"/>
    <w:rsid w:val="00A9407D"/>
    <w:rsid w:val="00A94DEF"/>
    <w:rsid w:val="00AA4979"/>
    <w:rsid w:val="00AA792A"/>
    <w:rsid w:val="00AB23F9"/>
    <w:rsid w:val="00AB299C"/>
    <w:rsid w:val="00AB39E8"/>
    <w:rsid w:val="00AB7881"/>
    <w:rsid w:val="00AB7F62"/>
    <w:rsid w:val="00AC1D88"/>
    <w:rsid w:val="00AC1ECE"/>
    <w:rsid w:val="00AC2284"/>
    <w:rsid w:val="00AC274B"/>
    <w:rsid w:val="00AC2FFC"/>
    <w:rsid w:val="00AC3ADA"/>
    <w:rsid w:val="00AC3C03"/>
    <w:rsid w:val="00AC49A3"/>
    <w:rsid w:val="00AC5D6A"/>
    <w:rsid w:val="00AC75B9"/>
    <w:rsid w:val="00AD2381"/>
    <w:rsid w:val="00AD3933"/>
    <w:rsid w:val="00AD4564"/>
    <w:rsid w:val="00AD6C62"/>
    <w:rsid w:val="00AE2DE7"/>
    <w:rsid w:val="00AE64A9"/>
    <w:rsid w:val="00AE68B6"/>
    <w:rsid w:val="00AE701C"/>
    <w:rsid w:val="00AE7E0F"/>
    <w:rsid w:val="00AF00D6"/>
    <w:rsid w:val="00AF3255"/>
    <w:rsid w:val="00B01057"/>
    <w:rsid w:val="00B0464D"/>
    <w:rsid w:val="00B04DB4"/>
    <w:rsid w:val="00B10B5F"/>
    <w:rsid w:val="00B1569F"/>
    <w:rsid w:val="00B15BDA"/>
    <w:rsid w:val="00B1677A"/>
    <w:rsid w:val="00B17B29"/>
    <w:rsid w:val="00B22EDD"/>
    <w:rsid w:val="00B23F78"/>
    <w:rsid w:val="00B24D2F"/>
    <w:rsid w:val="00B25772"/>
    <w:rsid w:val="00B30064"/>
    <w:rsid w:val="00B348C8"/>
    <w:rsid w:val="00B34FCE"/>
    <w:rsid w:val="00B35FE9"/>
    <w:rsid w:val="00B37773"/>
    <w:rsid w:val="00B41574"/>
    <w:rsid w:val="00B43F72"/>
    <w:rsid w:val="00B44F77"/>
    <w:rsid w:val="00B453F1"/>
    <w:rsid w:val="00B45C8E"/>
    <w:rsid w:val="00B53585"/>
    <w:rsid w:val="00B56198"/>
    <w:rsid w:val="00B62DF1"/>
    <w:rsid w:val="00B62EF0"/>
    <w:rsid w:val="00B67788"/>
    <w:rsid w:val="00B708B2"/>
    <w:rsid w:val="00B71E80"/>
    <w:rsid w:val="00B737BA"/>
    <w:rsid w:val="00B73F4E"/>
    <w:rsid w:val="00B74533"/>
    <w:rsid w:val="00B74FF7"/>
    <w:rsid w:val="00B8053A"/>
    <w:rsid w:val="00B82F6A"/>
    <w:rsid w:val="00B87E61"/>
    <w:rsid w:val="00B93CED"/>
    <w:rsid w:val="00B949E6"/>
    <w:rsid w:val="00B963CE"/>
    <w:rsid w:val="00B9799A"/>
    <w:rsid w:val="00BA24A4"/>
    <w:rsid w:val="00BA3A2F"/>
    <w:rsid w:val="00BA4F53"/>
    <w:rsid w:val="00BA6AAD"/>
    <w:rsid w:val="00BB5502"/>
    <w:rsid w:val="00BB781E"/>
    <w:rsid w:val="00BC0A5D"/>
    <w:rsid w:val="00BC2B52"/>
    <w:rsid w:val="00BC3559"/>
    <w:rsid w:val="00BC3A48"/>
    <w:rsid w:val="00BC459B"/>
    <w:rsid w:val="00BC5163"/>
    <w:rsid w:val="00BC7AAE"/>
    <w:rsid w:val="00BD22AB"/>
    <w:rsid w:val="00BD29DC"/>
    <w:rsid w:val="00BD2A02"/>
    <w:rsid w:val="00BD4352"/>
    <w:rsid w:val="00BD4F0A"/>
    <w:rsid w:val="00BD5CDC"/>
    <w:rsid w:val="00BD6305"/>
    <w:rsid w:val="00BE0586"/>
    <w:rsid w:val="00BE14AC"/>
    <w:rsid w:val="00BE48DA"/>
    <w:rsid w:val="00BF0050"/>
    <w:rsid w:val="00BF1F48"/>
    <w:rsid w:val="00BF2067"/>
    <w:rsid w:val="00BF2C59"/>
    <w:rsid w:val="00BF4BFC"/>
    <w:rsid w:val="00C0269C"/>
    <w:rsid w:val="00C027F2"/>
    <w:rsid w:val="00C06365"/>
    <w:rsid w:val="00C06F3E"/>
    <w:rsid w:val="00C11AEE"/>
    <w:rsid w:val="00C125B0"/>
    <w:rsid w:val="00C13E5A"/>
    <w:rsid w:val="00C16E17"/>
    <w:rsid w:val="00C16F11"/>
    <w:rsid w:val="00C26341"/>
    <w:rsid w:val="00C26DBC"/>
    <w:rsid w:val="00C318B5"/>
    <w:rsid w:val="00C31D7F"/>
    <w:rsid w:val="00C321F1"/>
    <w:rsid w:val="00C333AD"/>
    <w:rsid w:val="00C33455"/>
    <w:rsid w:val="00C34942"/>
    <w:rsid w:val="00C3603A"/>
    <w:rsid w:val="00C36281"/>
    <w:rsid w:val="00C37327"/>
    <w:rsid w:val="00C42C1B"/>
    <w:rsid w:val="00C431BC"/>
    <w:rsid w:val="00C4365A"/>
    <w:rsid w:val="00C4575A"/>
    <w:rsid w:val="00C46684"/>
    <w:rsid w:val="00C475CB"/>
    <w:rsid w:val="00C51121"/>
    <w:rsid w:val="00C5135E"/>
    <w:rsid w:val="00C51DF7"/>
    <w:rsid w:val="00C53804"/>
    <w:rsid w:val="00C53A17"/>
    <w:rsid w:val="00C53F2C"/>
    <w:rsid w:val="00C568CF"/>
    <w:rsid w:val="00C5774D"/>
    <w:rsid w:val="00C61771"/>
    <w:rsid w:val="00C621B8"/>
    <w:rsid w:val="00C650BE"/>
    <w:rsid w:val="00C6694A"/>
    <w:rsid w:val="00C708B1"/>
    <w:rsid w:val="00C7165E"/>
    <w:rsid w:val="00C72E8E"/>
    <w:rsid w:val="00C745FF"/>
    <w:rsid w:val="00C7594E"/>
    <w:rsid w:val="00C75F50"/>
    <w:rsid w:val="00C82DE0"/>
    <w:rsid w:val="00C91C1A"/>
    <w:rsid w:val="00C92080"/>
    <w:rsid w:val="00C96A6C"/>
    <w:rsid w:val="00CA2D6F"/>
    <w:rsid w:val="00CA4755"/>
    <w:rsid w:val="00CA5683"/>
    <w:rsid w:val="00CB2573"/>
    <w:rsid w:val="00CB3AF2"/>
    <w:rsid w:val="00CB4A85"/>
    <w:rsid w:val="00CB568D"/>
    <w:rsid w:val="00CB7462"/>
    <w:rsid w:val="00CC28F1"/>
    <w:rsid w:val="00CC30FE"/>
    <w:rsid w:val="00CC37E5"/>
    <w:rsid w:val="00CC5E68"/>
    <w:rsid w:val="00CC6CC3"/>
    <w:rsid w:val="00CC7D34"/>
    <w:rsid w:val="00CC7F26"/>
    <w:rsid w:val="00CD0EF3"/>
    <w:rsid w:val="00CD11E2"/>
    <w:rsid w:val="00CD1790"/>
    <w:rsid w:val="00CD2E98"/>
    <w:rsid w:val="00CD32A6"/>
    <w:rsid w:val="00CD37B8"/>
    <w:rsid w:val="00CD57EF"/>
    <w:rsid w:val="00CD6A2B"/>
    <w:rsid w:val="00CD6A70"/>
    <w:rsid w:val="00CD7BDC"/>
    <w:rsid w:val="00CE5FB3"/>
    <w:rsid w:val="00CF06C4"/>
    <w:rsid w:val="00CF0813"/>
    <w:rsid w:val="00CF0C45"/>
    <w:rsid w:val="00CF2A5E"/>
    <w:rsid w:val="00CF4388"/>
    <w:rsid w:val="00D0031A"/>
    <w:rsid w:val="00D03A9C"/>
    <w:rsid w:val="00D04681"/>
    <w:rsid w:val="00D046F8"/>
    <w:rsid w:val="00D047D3"/>
    <w:rsid w:val="00D0703F"/>
    <w:rsid w:val="00D0763C"/>
    <w:rsid w:val="00D10D48"/>
    <w:rsid w:val="00D12118"/>
    <w:rsid w:val="00D17A72"/>
    <w:rsid w:val="00D23B5D"/>
    <w:rsid w:val="00D3006E"/>
    <w:rsid w:val="00D313E7"/>
    <w:rsid w:val="00D32E84"/>
    <w:rsid w:val="00D36FC3"/>
    <w:rsid w:val="00D43063"/>
    <w:rsid w:val="00D4393D"/>
    <w:rsid w:val="00D4560B"/>
    <w:rsid w:val="00D457CB"/>
    <w:rsid w:val="00D46B9F"/>
    <w:rsid w:val="00D5020B"/>
    <w:rsid w:val="00D50A32"/>
    <w:rsid w:val="00D52997"/>
    <w:rsid w:val="00D529FC"/>
    <w:rsid w:val="00D536D0"/>
    <w:rsid w:val="00D53AB6"/>
    <w:rsid w:val="00D56AEC"/>
    <w:rsid w:val="00D61C10"/>
    <w:rsid w:val="00D651BC"/>
    <w:rsid w:val="00D66650"/>
    <w:rsid w:val="00D6673A"/>
    <w:rsid w:val="00D669EF"/>
    <w:rsid w:val="00D70CE5"/>
    <w:rsid w:val="00D714F3"/>
    <w:rsid w:val="00D80B47"/>
    <w:rsid w:val="00D8379C"/>
    <w:rsid w:val="00D8496A"/>
    <w:rsid w:val="00D85B1F"/>
    <w:rsid w:val="00D866D7"/>
    <w:rsid w:val="00D866F5"/>
    <w:rsid w:val="00D8734E"/>
    <w:rsid w:val="00D87FEF"/>
    <w:rsid w:val="00D93ACA"/>
    <w:rsid w:val="00D956AE"/>
    <w:rsid w:val="00DA002D"/>
    <w:rsid w:val="00DA0357"/>
    <w:rsid w:val="00DA1348"/>
    <w:rsid w:val="00DA1660"/>
    <w:rsid w:val="00DA20A9"/>
    <w:rsid w:val="00DA2936"/>
    <w:rsid w:val="00DA380D"/>
    <w:rsid w:val="00DA503B"/>
    <w:rsid w:val="00DB1609"/>
    <w:rsid w:val="00DB1A87"/>
    <w:rsid w:val="00DB1EAB"/>
    <w:rsid w:val="00DB3500"/>
    <w:rsid w:val="00DB6E60"/>
    <w:rsid w:val="00DB6F52"/>
    <w:rsid w:val="00DC10F0"/>
    <w:rsid w:val="00DC3461"/>
    <w:rsid w:val="00DC375F"/>
    <w:rsid w:val="00DC3BDA"/>
    <w:rsid w:val="00DC6208"/>
    <w:rsid w:val="00DC656F"/>
    <w:rsid w:val="00DD49C3"/>
    <w:rsid w:val="00DD5A27"/>
    <w:rsid w:val="00DD6183"/>
    <w:rsid w:val="00DD67E8"/>
    <w:rsid w:val="00DD7A1A"/>
    <w:rsid w:val="00DE0576"/>
    <w:rsid w:val="00DE0CE7"/>
    <w:rsid w:val="00DE2AA6"/>
    <w:rsid w:val="00DE301D"/>
    <w:rsid w:val="00DE32D5"/>
    <w:rsid w:val="00DE7C4D"/>
    <w:rsid w:val="00DE7EBC"/>
    <w:rsid w:val="00DF04F3"/>
    <w:rsid w:val="00DF0A0B"/>
    <w:rsid w:val="00DF438E"/>
    <w:rsid w:val="00DF48F4"/>
    <w:rsid w:val="00DF7F9C"/>
    <w:rsid w:val="00E000A2"/>
    <w:rsid w:val="00E04628"/>
    <w:rsid w:val="00E04FDB"/>
    <w:rsid w:val="00E06C8E"/>
    <w:rsid w:val="00E0711C"/>
    <w:rsid w:val="00E13B7D"/>
    <w:rsid w:val="00E169DD"/>
    <w:rsid w:val="00E16BB1"/>
    <w:rsid w:val="00E17EAB"/>
    <w:rsid w:val="00E2215D"/>
    <w:rsid w:val="00E24BB8"/>
    <w:rsid w:val="00E257BE"/>
    <w:rsid w:val="00E32AFD"/>
    <w:rsid w:val="00E33C6E"/>
    <w:rsid w:val="00E36315"/>
    <w:rsid w:val="00E443BF"/>
    <w:rsid w:val="00E468E5"/>
    <w:rsid w:val="00E4792A"/>
    <w:rsid w:val="00E54342"/>
    <w:rsid w:val="00E55B3A"/>
    <w:rsid w:val="00E55B66"/>
    <w:rsid w:val="00E55E0A"/>
    <w:rsid w:val="00E601D8"/>
    <w:rsid w:val="00E61C8E"/>
    <w:rsid w:val="00E622D6"/>
    <w:rsid w:val="00E63928"/>
    <w:rsid w:val="00E63D97"/>
    <w:rsid w:val="00E6501F"/>
    <w:rsid w:val="00E661FF"/>
    <w:rsid w:val="00E705DE"/>
    <w:rsid w:val="00E72DDB"/>
    <w:rsid w:val="00E77ABC"/>
    <w:rsid w:val="00E81C38"/>
    <w:rsid w:val="00E83580"/>
    <w:rsid w:val="00E85BC4"/>
    <w:rsid w:val="00E877C8"/>
    <w:rsid w:val="00E92574"/>
    <w:rsid w:val="00E925BD"/>
    <w:rsid w:val="00E92B09"/>
    <w:rsid w:val="00E93FF1"/>
    <w:rsid w:val="00E966DE"/>
    <w:rsid w:val="00EA2928"/>
    <w:rsid w:val="00EA4DC5"/>
    <w:rsid w:val="00EB0609"/>
    <w:rsid w:val="00EB0C14"/>
    <w:rsid w:val="00EB3278"/>
    <w:rsid w:val="00EC575D"/>
    <w:rsid w:val="00EC6196"/>
    <w:rsid w:val="00EC751E"/>
    <w:rsid w:val="00EC76C3"/>
    <w:rsid w:val="00EC7AC6"/>
    <w:rsid w:val="00ED1748"/>
    <w:rsid w:val="00ED27DB"/>
    <w:rsid w:val="00ED45B1"/>
    <w:rsid w:val="00ED511E"/>
    <w:rsid w:val="00ED5A68"/>
    <w:rsid w:val="00ED730E"/>
    <w:rsid w:val="00ED7A7A"/>
    <w:rsid w:val="00EE045D"/>
    <w:rsid w:val="00EE091D"/>
    <w:rsid w:val="00EE0DE4"/>
    <w:rsid w:val="00EE107B"/>
    <w:rsid w:val="00EE2762"/>
    <w:rsid w:val="00EE44F0"/>
    <w:rsid w:val="00EE7CF9"/>
    <w:rsid w:val="00EF0179"/>
    <w:rsid w:val="00EF33F9"/>
    <w:rsid w:val="00EF359F"/>
    <w:rsid w:val="00F002E9"/>
    <w:rsid w:val="00F00AB5"/>
    <w:rsid w:val="00F01DE7"/>
    <w:rsid w:val="00F0217C"/>
    <w:rsid w:val="00F10183"/>
    <w:rsid w:val="00F10DFD"/>
    <w:rsid w:val="00F1168E"/>
    <w:rsid w:val="00F11EDE"/>
    <w:rsid w:val="00F12027"/>
    <w:rsid w:val="00F124D5"/>
    <w:rsid w:val="00F1312E"/>
    <w:rsid w:val="00F1419F"/>
    <w:rsid w:val="00F15E4F"/>
    <w:rsid w:val="00F168AE"/>
    <w:rsid w:val="00F16BC6"/>
    <w:rsid w:val="00F170C6"/>
    <w:rsid w:val="00F2351A"/>
    <w:rsid w:val="00F23E84"/>
    <w:rsid w:val="00F26690"/>
    <w:rsid w:val="00F26F82"/>
    <w:rsid w:val="00F305D3"/>
    <w:rsid w:val="00F3284E"/>
    <w:rsid w:val="00F36013"/>
    <w:rsid w:val="00F3656B"/>
    <w:rsid w:val="00F36719"/>
    <w:rsid w:val="00F368A6"/>
    <w:rsid w:val="00F41210"/>
    <w:rsid w:val="00F41CEB"/>
    <w:rsid w:val="00F50140"/>
    <w:rsid w:val="00F51E97"/>
    <w:rsid w:val="00F51FC7"/>
    <w:rsid w:val="00F52ECB"/>
    <w:rsid w:val="00F53ACD"/>
    <w:rsid w:val="00F550DD"/>
    <w:rsid w:val="00F56FDA"/>
    <w:rsid w:val="00F6008B"/>
    <w:rsid w:val="00F67E78"/>
    <w:rsid w:val="00F721E7"/>
    <w:rsid w:val="00F722FA"/>
    <w:rsid w:val="00F7370A"/>
    <w:rsid w:val="00F77418"/>
    <w:rsid w:val="00F8003C"/>
    <w:rsid w:val="00F81377"/>
    <w:rsid w:val="00F8414E"/>
    <w:rsid w:val="00F86928"/>
    <w:rsid w:val="00F86938"/>
    <w:rsid w:val="00F86A56"/>
    <w:rsid w:val="00F86C1A"/>
    <w:rsid w:val="00F872E5"/>
    <w:rsid w:val="00F90E68"/>
    <w:rsid w:val="00F92BE6"/>
    <w:rsid w:val="00F94095"/>
    <w:rsid w:val="00F96584"/>
    <w:rsid w:val="00FA0417"/>
    <w:rsid w:val="00FA0C46"/>
    <w:rsid w:val="00FA2598"/>
    <w:rsid w:val="00FA50F5"/>
    <w:rsid w:val="00FA5843"/>
    <w:rsid w:val="00FA693D"/>
    <w:rsid w:val="00FA6AD6"/>
    <w:rsid w:val="00FA7038"/>
    <w:rsid w:val="00FA76EC"/>
    <w:rsid w:val="00FB0387"/>
    <w:rsid w:val="00FB108A"/>
    <w:rsid w:val="00FB1E15"/>
    <w:rsid w:val="00FB3E69"/>
    <w:rsid w:val="00FB5C7A"/>
    <w:rsid w:val="00FB7C40"/>
    <w:rsid w:val="00FB7E6D"/>
    <w:rsid w:val="00FC10EE"/>
    <w:rsid w:val="00FC22B5"/>
    <w:rsid w:val="00FC6592"/>
    <w:rsid w:val="00FC6962"/>
    <w:rsid w:val="00FD1A9E"/>
    <w:rsid w:val="00FD301B"/>
    <w:rsid w:val="00FD4C17"/>
    <w:rsid w:val="00FD6B84"/>
    <w:rsid w:val="00FD71E7"/>
    <w:rsid w:val="00FE0E93"/>
    <w:rsid w:val="00FE1CD3"/>
    <w:rsid w:val="00FE4B51"/>
    <w:rsid w:val="00FE5381"/>
    <w:rsid w:val="00FE5F44"/>
    <w:rsid w:val="00FF04CB"/>
    <w:rsid w:val="00FF5767"/>
    <w:rsid w:val="00FF6527"/>
    <w:rsid w:val="00FF7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ity"/>
  <w:smartTagType w:namespaceuri="urn:schemas-microsoft-com:office:smarttags" w:name="place"/>
  <w:smartTagType w:namespaceuri="urn:schemas-microsoft-com:office:smarttags" w:name="chmetcnv"/>
  <w:smartTagType w:namespaceuri="urn:schemas-microsoft-com:office:smarttags" w:name="State"/>
  <w:smartTagType w:namespaceuri="urn:schemas-microsoft-com:office:smarttags" w:name="PlaceName"/>
  <w:shapeDefaults>
    <o:shapedefaults v:ext="edit" spidmax="2049"/>
    <o:shapelayout v:ext="edit">
      <o:idmap v:ext="edit" data="1"/>
    </o:shapelayout>
  </w:shapeDefaults>
  <w:decimalSymbol w:val="."/>
  <w:listSeparator w:val=","/>
  <w14:docId w14:val="502BB557"/>
  <w15:chartTrackingRefBased/>
  <w15:docId w15:val="{DE19888F-EE63-491D-A0C7-7B81F680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566D6E"/>
    <w:pPr>
      <w:widowControl w:val="0"/>
      <w:spacing w:line="360" w:lineRule="auto"/>
      <w:ind w:firstLineChars="200" w:firstLine="200"/>
      <w:jc w:val="both"/>
    </w:pPr>
    <w:rPr>
      <w:kern w:val="2"/>
      <w:sz w:val="24"/>
      <w:szCs w:val="24"/>
    </w:rPr>
  </w:style>
  <w:style w:type="paragraph" w:styleId="1">
    <w:name w:val="heading 1"/>
    <w:aliases w:val="h1,PIM 1,H1,heading 1"/>
    <w:basedOn w:val="a5"/>
    <w:next w:val="a5"/>
    <w:qFormat/>
    <w:rsid w:val="0022574F"/>
    <w:pPr>
      <w:keepNext/>
      <w:keepLines/>
      <w:numPr>
        <w:numId w:val="21"/>
      </w:numPr>
      <w:spacing w:before="300"/>
      <w:ind w:firstLineChars="0" w:firstLine="0"/>
      <w:outlineLvl w:val="0"/>
    </w:pPr>
    <w:rPr>
      <w:b/>
      <w:bCs/>
      <w:kern w:val="44"/>
      <w:sz w:val="44"/>
      <w:szCs w:val="44"/>
    </w:rPr>
  </w:style>
  <w:style w:type="paragraph" w:styleId="21">
    <w:name w:val="heading 2"/>
    <w:aliases w:val="Heading 2 Hidden,Heading 2 CCBS,heading 2,第一章 标题 2,ISO1,h2,2nd level,2,H2,l2,DO NOT USE_h2,chn,Chapter Number/Appendix Letter,sect 1.2,PIM2,Header 2,Underrubrik1,body,prop2,Heading Heading 221,Arial 12 Fett Kursiv,UNDERRUBRIK 1-2"/>
    <w:basedOn w:val="a5"/>
    <w:next w:val="a5"/>
    <w:qFormat/>
    <w:rsid w:val="0022574F"/>
    <w:pPr>
      <w:keepNext/>
      <w:keepLines/>
      <w:numPr>
        <w:ilvl w:val="1"/>
        <w:numId w:val="21"/>
      </w:numPr>
      <w:spacing w:before="120"/>
      <w:ind w:firstLineChars="0" w:firstLine="0"/>
      <w:outlineLvl w:val="1"/>
    </w:pPr>
    <w:rPr>
      <w:rFonts w:ascii="Arial" w:eastAsia="黑体" w:hAnsi="Arial"/>
      <w:b/>
      <w:bCs/>
      <w:sz w:val="32"/>
      <w:szCs w:val="32"/>
    </w:rPr>
  </w:style>
  <w:style w:type="paragraph" w:styleId="31">
    <w:name w:val="heading 3"/>
    <w:aliases w:val="Heading 3 - old,Level 3 Head,H3,h3,level_3,PIM 3,sect1.2.3,prop3,3,3heading,heading 3,Heading 31"/>
    <w:basedOn w:val="a5"/>
    <w:next w:val="a5"/>
    <w:qFormat/>
    <w:rsid w:val="0022574F"/>
    <w:pPr>
      <w:keepNext/>
      <w:keepLines/>
      <w:numPr>
        <w:ilvl w:val="2"/>
        <w:numId w:val="21"/>
      </w:numPr>
      <w:spacing w:before="60" w:line="415" w:lineRule="auto"/>
      <w:ind w:firstLineChars="0" w:firstLine="0"/>
      <w:outlineLvl w:val="2"/>
    </w:pPr>
    <w:rPr>
      <w:b/>
      <w:bCs/>
      <w:sz w:val="28"/>
      <w:szCs w:val="28"/>
    </w:rPr>
  </w:style>
  <w:style w:type="paragraph" w:styleId="41">
    <w:name w:val="heading 4"/>
    <w:aliases w:val="h4,H4,PIM 4,4,heading 4,小字章节标题,H4 Char,H4 Char Char,H4 Char Char Char Char Char Char,heading 4 Char Char Char,heading 4 Char,标题 4 Char"/>
    <w:basedOn w:val="31"/>
    <w:next w:val="a5"/>
    <w:qFormat/>
    <w:rsid w:val="0095421A"/>
    <w:pPr>
      <w:numPr>
        <w:ilvl w:val="0"/>
        <w:numId w:val="0"/>
      </w:numPr>
      <w:spacing w:before="40" w:after="40"/>
      <w:outlineLvl w:val="3"/>
    </w:pPr>
  </w:style>
  <w:style w:type="paragraph" w:styleId="51">
    <w:name w:val="heading 5"/>
    <w:basedOn w:val="a5"/>
    <w:next w:val="a5"/>
    <w:qFormat/>
    <w:rsid w:val="00E83580"/>
    <w:pPr>
      <w:keepNext/>
      <w:keepLines/>
      <w:numPr>
        <w:ilvl w:val="4"/>
        <w:numId w:val="21"/>
      </w:numPr>
      <w:spacing w:before="280" w:after="290" w:line="376" w:lineRule="auto"/>
      <w:ind w:firstLineChars="0"/>
      <w:outlineLvl w:val="4"/>
    </w:pPr>
    <w:rPr>
      <w:b/>
      <w:bCs/>
      <w:sz w:val="28"/>
      <w:szCs w:val="28"/>
    </w:rPr>
  </w:style>
  <w:style w:type="paragraph" w:styleId="6">
    <w:name w:val="heading 6"/>
    <w:basedOn w:val="a5"/>
    <w:next w:val="a5"/>
    <w:qFormat/>
    <w:rsid w:val="00E83580"/>
    <w:pPr>
      <w:keepNext/>
      <w:keepLines/>
      <w:numPr>
        <w:ilvl w:val="5"/>
        <w:numId w:val="21"/>
      </w:numPr>
      <w:spacing w:before="240" w:after="64" w:line="320" w:lineRule="auto"/>
      <w:ind w:firstLineChars="0" w:firstLine="0"/>
      <w:outlineLvl w:val="5"/>
    </w:pPr>
    <w:rPr>
      <w:rFonts w:ascii="Arial" w:eastAsia="黑体" w:hAnsi="Arial"/>
      <w:b/>
      <w:bCs/>
    </w:rPr>
  </w:style>
  <w:style w:type="paragraph" w:styleId="7">
    <w:name w:val="heading 7"/>
    <w:basedOn w:val="a5"/>
    <w:next w:val="a5"/>
    <w:qFormat/>
    <w:rsid w:val="00E83580"/>
    <w:pPr>
      <w:keepNext/>
      <w:keepLines/>
      <w:numPr>
        <w:ilvl w:val="6"/>
        <w:numId w:val="21"/>
      </w:numPr>
      <w:spacing w:before="240" w:after="64" w:line="320" w:lineRule="auto"/>
      <w:ind w:firstLineChars="0" w:firstLine="0"/>
      <w:outlineLvl w:val="6"/>
    </w:pPr>
    <w:rPr>
      <w:b/>
      <w:bCs/>
    </w:rPr>
  </w:style>
  <w:style w:type="paragraph" w:styleId="8">
    <w:name w:val="heading 8"/>
    <w:basedOn w:val="a5"/>
    <w:next w:val="a5"/>
    <w:qFormat/>
    <w:rsid w:val="00E83580"/>
    <w:pPr>
      <w:keepNext/>
      <w:keepLines/>
      <w:numPr>
        <w:ilvl w:val="7"/>
        <w:numId w:val="21"/>
      </w:numPr>
      <w:spacing w:before="240" w:after="64" w:line="320" w:lineRule="auto"/>
      <w:ind w:firstLineChars="0" w:firstLine="0"/>
      <w:outlineLvl w:val="7"/>
    </w:pPr>
    <w:rPr>
      <w:rFonts w:ascii="Arial" w:eastAsia="黑体" w:hAnsi="Arial"/>
    </w:rPr>
  </w:style>
  <w:style w:type="paragraph" w:styleId="9">
    <w:name w:val="heading 9"/>
    <w:basedOn w:val="a5"/>
    <w:next w:val="a5"/>
    <w:qFormat/>
    <w:rsid w:val="00E83580"/>
    <w:pPr>
      <w:keepNext/>
      <w:keepLines/>
      <w:numPr>
        <w:ilvl w:val="8"/>
        <w:numId w:val="21"/>
      </w:numPr>
      <w:spacing w:before="240" w:after="64" w:line="320" w:lineRule="auto"/>
      <w:ind w:firstLineChars="0" w:firstLine="0"/>
      <w:outlineLvl w:val="8"/>
    </w:pPr>
    <w:rPr>
      <w:rFonts w:ascii="Arial" w:eastAsia="黑体" w:hAnsi="Arial"/>
      <w:sz w:val="21"/>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Document Map"/>
    <w:basedOn w:val="a5"/>
    <w:semiHidden/>
    <w:rsid w:val="000D5112"/>
    <w:pPr>
      <w:shd w:val="clear" w:color="auto" w:fill="000080"/>
    </w:pPr>
  </w:style>
  <w:style w:type="character" w:styleId="aa">
    <w:name w:val="page number"/>
    <w:basedOn w:val="a6"/>
    <w:rsid w:val="00531611"/>
  </w:style>
  <w:style w:type="paragraph" w:styleId="10">
    <w:name w:val="toc 1"/>
    <w:basedOn w:val="a5"/>
    <w:next w:val="a5"/>
    <w:autoRedefine/>
    <w:uiPriority w:val="39"/>
    <w:rsid w:val="00C26DBC"/>
    <w:pPr>
      <w:spacing w:line="240" w:lineRule="auto"/>
      <w:jc w:val="left"/>
    </w:pPr>
    <w:rPr>
      <w:b/>
      <w:bCs/>
      <w:caps/>
      <w:sz w:val="20"/>
      <w:szCs w:val="20"/>
    </w:rPr>
  </w:style>
  <w:style w:type="paragraph" w:styleId="ab">
    <w:name w:val="Balloon Text"/>
    <w:basedOn w:val="a5"/>
    <w:semiHidden/>
    <w:rsid w:val="009502A5"/>
    <w:rPr>
      <w:sz w:val="18"/>
      <w:szCs w:val="18"/>
    </w:rPr>
  </w:style>
  <w:style w:type="paragraph" w:styleId="22">
    <w:name w:val="toc 2"/>
    <w:basedOn w:val="a5"/>
    <w:next w:val="a5"/>
    <w:autoRedefine/>
    <w:uiPriority w:val="39"/>
    <w:rsid w:val="00D70CE5"/>
    <w:pPr>
      <w:spacing w:line="240" w:lineRule="auto"/>
      <w:ind w:left="238"/>
      <w:jc w:val="left"/>
    </w:pPr>
    <w:rPr>
      <w:smallCaps/>
      <w:sz w:val="20"/>
      <w:szCs w:val="20"/>
    </w:rPr>
  </w:style>
  <w:style w:type="paragraph" w:styleId="32">
    <w:name w:val="toc 3"/>
    <w:basedOn w:val="a5"/>
    <w:next w:val="a5"/>
    <w:autoRedefine/>
    <w:uiPriority w:val="39"/>
    <w:rsid w:val="00C26DBC"/>
    <w:pPr>
      <w:spacing w:line="240" w:lineRule="auto"/>
      <w:ind w:left="482"/>
      <w:jc w:val="left"/>
    </w:pPr>
    <w:rPr>
      <w:iCs/>
      <w:sz w:val="20"/>
      <w:szCs w:val="20"/>
    </w:rPr>
  </w:style>
  <w:style w:type="character" w:styleId="ac">
    <w:name w:val="Hyperlink"/>
    <w:uiPriority w:val="99"/>
    <w:rsid w:val="006C136E"/>
    <w:rPr>
      <w:color w:val="0000FF"/>
      <w:u w:val="single"/>
    </w:rPr>
  </w:style>
  <w:style w:type="paragraph" w:styleId="ad">
    <w:name w:val="footer"/>
    <w:basedOn w:val="a5"/>
    <w:rsid w:val="00F6008B"/>
    <w:pPr>
      <w:tabs>
        <w:tab w:val="center" w:pos="4153"/>
        <w:tab w:val="right" w:pos="8306"/>
      </w:tabs>
      <w:snapToGrid w:val="0"/>
      <w:spacing w:line="240" w:lineRule="auto"/>
      <w:jc w:val="left"/>
    </w:pPr>
    <w:rPr>
      <w:sz w:val="18"/>
      <w:szCs w:val="18"/>
    </w:rPr>
  </w:style>
  <w:style w:type="paragraph" w:styleId="70">
    <w:name w:val="toc 7"/>
    <w:basedOn w:val="a5"/>
    <w:next w:val="a5"/>
    <w:autoRedefine/>
    <w:uiPriority w:val="39"/>
    <w:rsid w:val="006C136E"/>
    <w:pPr>
      <w:ind w:left="1440"/>
      <w:jc w:val="left"/>
    </w:pPr>
    <w:rPr>
      <w:sz w:val="18"/>
      <w:szCs w:val="18"/>
    </w:rPr>
  </w:style>
  <w:style w:type="paragraph" w:styleId="ae">
    <w:name w:val="header"/>
    <w:basedOn w:val="a5"/>
    <w:rsid w:val="0000095A"/>
    <w:pPr>
      <w:pBdr>
        <w:bottom w:val="single" w:sz="6" w:space="1" w:color="auto"/>
      </w:pBdr>
      <w:tabs>
        <w:tab w:val="center" w:pos="4153"/>
        <w:tab w:val="right" w:pos="8306"/>
      </w:tabs>
      <w:snapToGrid w:val="0"/>
      <w:spacing w:line="240" w:lineRule="auto"/>
      <w:jc w:val="center"/>
    </w:pPr>
    <w:rPr>
      <w:sz w:val="18"/>
      <w:szCs w:val="18"/>
    </w:rPr>
  </w:style>
  <w:style w:type="paragraph" w:styleId="af">
    <w:name w:val="Body Text"/>
    <w:aliases w:val="Bodytext"/>
    <w:basedOn w:val="a5"/>
    <w:rsid w:val="00130E00"/>
    <w:pPr>
      <w:spacing w:after="120"/>
    </w:pPr>
  </w:style>
  <w:style w:type="paragraph" w:styleId="af0">
    <w:name w:val="Body Text First Indent"/>
    <w:aliases w:val="正文首行缩进 Char Char Char,正文首行缩进 Char Char Char Char Char Char Char,正文首行缩进 Char Char Char Char Char Char Char Char Char Char,正文首行缩进 Char Char,正文首行缩进 Char Char Char Char Char Char,正文首行缩进 Char1"/>
    <w:basedOn w:val="a5"/>
    <w:link w:val="Char"/>
    <w:rsid w:val="00130E00"/>
    <w:pPr>
      <w:spacing w:line="288" w:lineRule="auto"/>
    </w:pPr>
    <w:rPr>
      <w:rFonts w:ascii="Arial" w:hAnsi="Arial"/>
      <w:sz w:val="21"/>
    </w:rPr>
  </w:style>
  <w:style w:type="character" w:customStyle="1" w:styleId="3CharCharChar1">
    <w:name w:val="标题 3 Char Char Char1"/>
    <w:aliases w:val="标题 3 Char Char Char Char Char"/>
    <w:basedOn w:val="a6"/>
    <w:autoRedefine/>
    <w:rsid w:val="00130E00"/>
  </w:style>
  <w:style w:type="paragraph" w:customStyle="1" w:styleId="CharCharCharChar1CharCharCharCharCharCharCharCharChar">
    <w:name w:val="Char Char Char Char1 Char Char Char Char Char Char Char Char Char"/>
    <w:basedOn w:val="a9"/>
    <w:autoRedefine/>
    <w:rsid w:val="00130E00"/>
    <w:pPr>
      <w:spacing w:line="240" w:lineRule="auto"/>
      <w:ind w:firstLineChars="0" w:firstLine="0"/>
    </w:pPr>
    <w:rPr>
      <w:rFonts w:ascii="Tahoma" w:hAnsi="Tahoma"/>
    </w:rPr>
  </w:style>
  <w:style w:type="paragraph" w:styleId="42">
    <w:name w:val="toc 4"/>
    <w:basedOn w:val="a5"/>
    <w:next w:val="a5"/>
    <w:autoRedefine/>
    <w:uiPriority w:val="39"/>
    <w:rsid w:val="00741AF8"/>
    <w:pPr>
      <w:ind w:left="720"/>
      <w:jc w:val="left"/>
    </w:pPr>
    <w:rPr>
      <w:sz w:val="18"/>
      <w:szCs w:val="18"/>
    </w:rPr>
  </w:style>
  <w:style w:type="paragraph" w:styleId="52">
    <w:name w:val="toc 5"/>
    <w:basedOn w:val="a5"/>
    <w:next w:val="a5"/>
    <w:autoRedefine/>
    <w:uiPriority w:val="39"/>
    <w:rsid w:val="00741AF8"/>
    <w:pPr>
      <w:ind w:left="960"/>
      <w:jc w:val="left"/>
    </w:pPr>
    <w:rPr>
      <w:sz w:val="18"/>
      <w:szCs w:val="18"/>
    </w:rPr>
  </w:style>
  <w:style w:type="paragraph" w:styleId="60">
    <w:name w:val="toc 6"/>
    <w:basedOn w:val="a5"/>
    <w:next w:val="a5"/>
    <w:autoRedefine/>
    <w:uiPriority w:val="39"/>
    <w:rsid w:val="00741AF8"/>
    <w:pPr>
      <w:ind w:left="1200"/>
      <w:jc w:val="left"/>
    </w:pPr>
    <w:rPr>
      <w:sz w:val="18"/>
      <w:szCs w:val="18"/>
    </w:rPr>
  </w:style>
  <w:style w:type="paragraph" w:styleId="80">
    <w:name w:val="toc 8"/>
    <w:basedOn w:val="a5"/>
    <w:next w:val="a5"/>
    <w:autoRedefine/>
    <w:uiPriority w:val="39"/>
    <w:rsid w:val="00741AF8"/>
    <w:pPr>
      <w:ind w:left="1680"/>
      <w:jc w:val="left"/>
    </w:pPr>
    <w:rPr>
      <w:sz w:val="18"/>
      <w:szCs w:val="18"/>
    </w:rPr>
  </w:style>
  <w:style w:type="paragraph" w:styleId="90">
    <w:name w:val="toc 9"/>
    <w:basedOn w:val="a5"/>
    <w:next w:val="a5"/>
    <w:autoRedefine/>
    <w:uiPriority w:val="39"/>
    <w:rsid w:val="00741AF8"/>
    <w:pPr>
      <w:ind w:left="1920"/>
      <w:jc w:val="left"/>
    </w:pPr>
    <w:rPr>
      <w:sz w:val="18"/>
      <w:szCs w:val="18"/>
    </w:rPr>
  </w:style>
  <w:style w:type="paragraph" w:customStyle="1" w:styleId="CharCharCharChar">
    <w:name w:val="Char Char Char Char"/>
    <w:basedOn w:val="a9"/>
    <w:autoRedefine/>
    <w:rsid w:val="00EC7AC6"/>
    <w:pPr>
      <w:spacing w:line="240" w:lineRule="auto"/>
      <w:ind w:firstLineChars="0" w:firstLine="0"/>
    </w:pPr>
    <w:rPr>
      <w:rFonts w:ascii="Tahoma" w:hAnsi="Tahoma"/>
    </w:rPr>
  </w:style>
  <w:style w:type="character" w:styleId="af1">
    <w:name w:val="annotation reference"/>
    <w:semiHidden/>
    <w:rsid w:val="00EC7AC6"/>
    <w:rPr>
      <w:sz w:val="21"/>
      <w:szCs w:val="21"/>
    </w:rPr>
  </w:style>
  <w:style w:type="paragraph" w:styleId="af2">
    <w:name w:val="annotation text"/>
    <w:basedOn w:val="a5"/>
    <w:link w:val="Char0"/>
    <w:semiHidden/>
    <w:rsid w:val="00EC7AC6"/>
    <w:pPr>
      <w:widowControl/>
      <w:spacing w:line="240" w:lineRule="auto"/>
      <w:ind w:firstLineChars="0" w:firstLine="0"/>
      <w:jc w:val="left"/>
    </w:pPr>
    <w:rPr>
      <w:kern w:val="0"/>
    </w:rPr>
  </w:style>
  <w:style w:type="paragraph" w:styleId="af3">
    <w:name w:val="Body Text Indent"/>
    <w:basedOn w:val="a5"/>
    <w:link w:val="Char1"/>
    <w:rsid w:val="001C4AF2"/>
    <w:pPr>
      <w:spacing w:after="120"/>
      <w:ind w:leftChars="200" w:left="420"/>
    </w:pPr>
  </w:style>
  <w:style w:type="paragraph" w:customStyle="1" w:styleId="Char2">
    <w:name w:val="文档正文 Char"/>
    <w:basedOn w:val="a5"/>
    <w:link w:val="CharChar"/>
    <w:rsid w:val="00E169DD"/>
    <w:pPr>
      <w:adjustRightInd w:val="0"/>
      <w:spacing w:line="460" w:lineRule="exact"/>
      <w:ind w:firstLine="480"/>
      <w:textAlignment w:val="baseline"/>
    </w:pPr>
    <w:rPr>
      <w:rFonts w:ascii="Arial" w:hAnsi="Arial"/>
      <w:kern w:val="0"/>
      <w:szCs w:val="20"/>
    </w:rPr>
  </w:style>
  <w:style w:type="character" w:customStyle="1" w:styleId="CharChar">
    <w:name w:val="文档正文 Char Char"/>
    <w:link w:val="Char2"/>
    <w:rsid w:val="00E169DD"/>
    <w:rPr>
      <w:rFonts w:ascii="Arial" w:eastAsia="宋体" w:hAnsi="Arial"/>
      <w:sz w:val="24"/>
      <w:lang w:val="en-US" w:eastAsia="zh-CN" w:bidi="ar-SA"/>
    </w:rPr>
  </w:style>
  <w:style w:type="paragraph" w:styleId="af4">
    <w:name w:val="annotation subject"/>
    <w:basedOn w:val="af2"/>
    <w:next w:val="af2"/>
    <w:link w:val="Char3"/>
    <w:rsid w:val="00471477"/>
    <w:pPr>
      <w:widowControl w:val="0"/>
      <w:spacing w:line="360" w:lineRule="auto"/>
      <w:ind w:firstLineChars="200" w:firstLine="200"/>
    </w:pPr>
    <w:rPr>
      <w:b/>
      <w:bCs/>
      <w:kern w:val="2"/>
    </w:rPr>
  </w:style>
  <w:style w:type="character" w:customStyle="1" w:styleId="Char0">
    <w:name w:val="批注文字 Char"/>
    <w:link w:val="af2"/>
    <w:semiHidden/>
    <w:rsid w:val="00471477"/>
    <w:rPr>
      <w:sz w:val="24"/>
      <w:szCs w:val="24"/>
    </w:rPr>
  </w:style>
  <w:style w:type="character" w:customStyle="1" w:styleId="Char3">
    <w:name w:val="批注主题 Char"/>
    <w:basedOn w:val="Char0"/>
    <w:link w:val="af4"/>
    <w:rsid w:val="00471477"/>
    <w:rPr>
      <w:sz w:val="24"/>
      <w:szCs w:val="24"/>
    </w:rPr>
  </w:style>
  <w:style w:type="paragraph" w:styleId="af5">
    <w:name w:val="List Paragraph"/>
    <w:basedOn w:val="a5"/>
    <w:uiPriority w:val="34"/>
    <w:qFormat/>
    <w:rsid w:val="00A805CB"/>
    <w:pPr>
      <w:widowControl/>
      <w:spacing w:line="240" w:lineRule="auto"/>
      <w:ind w:firstLineChars="0" w:firstLine="420"/>
    </w:pPr>
    <w:rPr>
      <w:rFonts w:ascii="Calibri" w:hAnsi="Calibri" w:cs="Calibri"/>
      <w:kern w:val="0"/>
      <w:sz w:val="21"/>
      <w:szCs w:val="21"/>
    </w:rPr>
  </w:style>
  <w:style w:type="character" w:customStyle="1" w:styleId="Char4">
    <w:name w:val="表格正文 Char"/>
    <w:link w:val="af6"/>
    <w:rsid w:val="00D43063"/>
    <w:rPr>
      <w:rFonts w:ascii="Arial" w:hAnsi="Arial"/>
      <w:szCs w:val="21"/>
    </w:rPr>
  </w:style>
  <w:style w:type="paragraph" w:customStyle="1" w:styleId="af6">
    <w:name w:val="表格正文"/>
    <w:basedOn w:val="a5"/>
    <w:link w:val="Char4"/>
    <w:rsid w:val="00D43063"/>
    <w:pPr>
      <w:spacing w:line="240" w:lineRule="auto"/>
      <w:ind w:firstLineChars="0" w:firstLine="0"/>
    </w:pPr>
    <w:rPr>
      <w:rFonts w:ascii="Arial" w:hAnsi="Arial"/>
      <w:kern w:val="0"/>
      <w:sz w:val="20"/>
      <w:szCs w:val="21"/>
    </w:rPr>
  </w:style>
  <w:style w:type="paragraph" w:customStyle="1" w:styleId="af7">
    <w:name w:val="表格标题"/>
    <w:basedOn w:val="a5"/>
    <w:rsid w:val="00D43063"/>
    <w:pPr>
      <w:spacing w:line="240" w:lineRule="auto"/>
      <w:ind w:firstLineChars="0" w:firstLine="0"/>
      <w:jc w:val="center"/>
    </w:pPr>
    <w:rPr>
      <w:rFonts w:ascii="Arial" w:hAnsi="Arial"/>
      <w:b/>
      <w:sz w:val="21"/>
    </w:rPr>
  </w:style>
  <w:style w:type="paragraph" w:styleId="HTML">
    <w:name w:val="HTML Preformatted"/>
    <w:basedOn w:val="a5"/>
    <w:link w:val="HTMLChar"/>
    <w:unhideWhenUsed/>
    <w:rsid w:val="003611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Char">
    <w:name w:val="HTML 预设格式 Char"/>
    <w:link w:val="HTML"/>
    <w:uiPriority w:val="99"/>
    <w:rsid w:val="003611D5"/>
    <w:rPr>
      <w:rFonts w:ascii="宋体" w:hAnsi="宋体" w:cs="宋体"/>
      <w:sz w:val="24"/>
      <w:szCs w:val="24"/>
    </w:rPr>
  </w:style>
  <w:style w:type="paragraph" w:styleId="33">
    <w:name w:val="Body Text 3"/>
    <w:basedOn w:val="a5"/>
    <w:link w:val="3Char"/>
    <w:rsid w:val="001A0C46"/>
    <w:pPr>
      <w:spacing w:after="120"/>
    </w:pPr>
    <w:rPr>
      <w:sz w:val="16"/>
      <w:szCs w:val="16"/>
    </w:rPr>
  </w:style>
  <w:style w:type="character" w:customStyle="1" w:styleId="3Char">
    <w:name w:val="正文文本 3 Char"/>
    <w:link w:val="33"/>
    <w:rsid w:val="001A0C46"/>
    <w:rPr>
      <w:kern w:val="2"/>
      <w:sz w:val="16"/>
      <w:szCs w:val="16"/>
    </w:rPr>
  </w:style>
  <w:style w:type="paragraph" w:customStyle="1" w:styleId="ItemList">
    <w:name w:val="Item List"/>
    <w:link w:val="ItemListChar"/>
    <w:rsid w:val="00073EA0"/>
    <w:pPr>
      <w:numPr>
        <w:numId w:val="3"/>
      </w:numPr>
      <w:adjustRightInd w:val="0"/>
      <w:snapToGrid w:val="0"/>
      <w:spacing w:before="80" w:after="80" w:line="240" w:lineRule="atLeast"/>
    </w:pPr>
    <w:rPr>
      <w:rFonts w:cs="Arial"/>
      <w:kern w:val="2"/>
      <w:sz w:val="21"/>
      <w:szCs w:val="21"/>
    </w:rPr>
  </w:style>
  <w:style w:type="character" w:customStyle="1" w:styleId="ItemListChar">
    <w:name w:val="Item List Char"/>
    <w:link w:val="ItemList"/>
    <w:rsid w:val="00073EA0"/>
    <w:rPr>
      <w:rFonts w:cs="Arial"/>
      <w:kern w:val="2"/>
      <w:sz w:val="21"/>
      <w:szCs w:val="21"/>
    </w:rPr>
  </w:style>
  <w:style w:type="table" w:customStyle="1" w:styleId="Table">
    <w:name w:val="Table"/>
    <w:basedOn w:val="af8"/>
    <w:rsid w:val="00073EA0"/>
    <w:pPr>
      <w:spacing w:line="240" w:lineRule="auto"/>
      <w:ind w:firstLineChars="0" w:firstLine="0"/>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styleId="af8">
    <w:name w:val="Table Professional"/>
    <w:basedOn w:val="a7"/>
    <w:rsid w:val="00073EA0"/>
    <w:pPr>
      <w:widowControl w:val="0"/>
      <w:spacing w:line="360" w:lineRule="auto"/>
      <w:ind w:firstLineChars="200" w:firstLine="20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ody">
    <w:name w:val="Body"/>
    <w:basedOn w:val="a5"/>
    <w:autoRedefine/>
    <w:rsid w:val="00073EA0"/>
    <w:pPr>
      <w:widowControl/>
      <w:tabs>
        <w:tab w:val="left" w:pos="709"/>
        <w:tab w:val="left" w:pos="7795"/>
      </w:tabs>
      <w:spacing w:before="80" w:after="80" w:line="288" w:lineRule="auto"/>
      <w:ind w:left="1259" w:firstLineChars="0" w:firstLine="0"/>
    </w:pPr>
    <w:rPr>
      <w:color w:val="000000"/>
      <w:lang w:val="pt-BR"/>
    </w:rPr>
  </w:style>
  <w:style w:type="paragraph" w:customStyle="1" w:styleId="af9">
    <w:name w:val="表格内文字"/>
    <w:basedOn w:val="a5"/>
    <w:autoRedefine/>
    <w:rsid w:val="00073EA0"/>
    <w:pPr>
      <w:keepLines/>
      <w:widowControl/>
      <w:spacing w:before="40" w:after="40" w:line="240" w:lineRule="auto"/>
      <w:ind w:firstLineChars="0" w:firstLine="0"/>
      <w:jc w:val="left"/>
      <w:textAlignment w:val="top"/>
    </w:pPr>
    <w:rPr>
      <w:rFonts w:cs="Arial"/>
      <w:sz w:val="18"/>
      <w:szCs w:val="18"/>
    </w:rPr>
  </w:style>
  <w:style w:type="table" w:customStyle="1" w:styleId="Table1">
    <w:name w:val="Table1"/>
    <w:basedOn w:val="af8"/>
    <w:rsid w:val="009F6A7D"/>
    <w:pPr>
      <w:spacing w:line="240" w:lineRule="auto"/>
      <w:ind w:firstLineChars="0" w:firstLine="0"/>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styleId="afa">
    <w:name w:val="Table Grid"/>
    <w:basedOn w:val="a7"/>
    <w:rsid w:val="005E48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Normal (Web)"/>
    <w:basedOn w:val="a5"/>
    <w:unhideWhenUsed/>
    <w:rsid w:val="00E2215D"/>
    <w:pPr>
      <w:widowControl/>
      <w:spacing w:before="100" w:beforeAutospacing="1" w:after="100" w:afterAutospacing="1" w:line="240" w:lineRule="auto"/>
      <w:ind w:firstLineChars="0" w:firstLine="0"/>
      <w:jc w:val="left"/>
    </w:pPr>
    <w:rPr>
      <w:rFonts w:ascii="宋体" w:hAnsi="宋体" w:cs="宋体"/>
      <w:kern w:val="0"/>
    </w:rPr>
  </w:style>
  <w:style w:type="table" w:customStyle="1" w:styleId="11">
    <w:name w:val="网格型1"/>
    <w:basedOn w:val="a7"/>
    <w:next w:val="afa"/>
    <w:rsid w:val="0058579C"/>
    <w:pPr>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ockLabel">
    <w:name w:val="Block Label"/>
    <w:basedOn w:val="a5"/>
    <w:next w:val="a5"/>
    <w:link w:val="BlockLabelChar"/>
    <w:rsid w:val="00E06C8E"/>
    <w:pPr>
      <w:keepNext/>
      <w:keepLines/>
      <w:widowControl/>
      <w:topLinePunct/>
      <w:adjustRightInd w:val="0"/>
      <w:snapToGrid w:val="0"/>
      <w:spacing w:before="300" w:after="80" w:line="240" w:lineRule="atLeast"/>
      <w:ind w:firstLineChars="0" w:firstLine="0"/>
      <w:jc w:val="left"/>
      <w:outlineLvl w:val="3"/>
    </w:pPr>
    <w:rPr>
      <w:rFonts w:ascii="Book Antiqua" w:eastAsia="黑体" w:hAnsi="Book Antiqua" w:cs="Book Antiqua"/>
      <w:bCs/>
      <w:kern w:val="0"/>
      <w:sz w:val="26"/>
      <w:szCs w:val="26"/>
    </w:rPr>
  </w:style>
  <w:style w:type="paragraph" w:customStyle="1" w:styleId="FigureDescription">
    <w:name w:val="Figure Description"/>
    <w:next w:val="a5"/>
    <w:rsid w:val="00E06C8E"/>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ItemStep">
    <w:name w:val="Item Step"/>
    <w:rsid w:val="00E06C8E"/>
    <w:pPr>
      <w:tabs>
        <w:tab w:val="num" w:pos="2126"/>
      </w:tabs>
      <w:adjustRightInd w:val="0"/>
      <w:snapToGrid w:val="0"/>
      <w:spacing w:before="80" w:after="80" w:line="240" w:lineRule="atLeast"/>
      <w:ind w:left="2126" w:hanging="425"/>
      <w:jc w:val="both"/>
      <w:outlineLvl w:val="6"/>
    </w:pPr>
    <w:rPr>
      <w:rFonts w:cs="Arial"/>
      <w:sz w:val="21"/>
      <w:szCs w:val="21"/>
    </w:rPr>
  </w:style>
  <w:style w:type="paragraph" w:customStyle="1" w:styleId="Step">
    <w:name w:val="Step"/>
    <w:basedOn w:val="a5"/>
    <w:rsid w:val="00E06C8E"/>
    <w:pPr>
      <w:widowControl/>
      <w:tabs>
        <w:tab w:val="num" w:pos="1701"/>
      </w:tabs>
      <w:topLinePunct/>
      <w:adjustRightInd w:val="0"/>
      <w:snapToGrid w:val="0"/>
      <w:spacing w:before="160" w:after="160" w:line="240" w:lineRule="atLeast"/>
      <w:ind w:left="1701" w:firstLineChars="0" w:hanging="159"/>
      <w:jc w:val="left"/>
      <w:outlineLvl w:val="5"/>
    </w:pPr>
    <w:rPr>
      <w:rFonts w:cs="Arial"/>
      <w:snapToGrid w:val="0"/>
      <w:kern w:val="0"/>
      <w:sz w:val="21"/>
      <w:szCs w:val="21"/>
    </w:rPr>
  </w:style>
  <w:style w:type="paragraph" w:customStyle="1" w:styleId="SubItemList">
    <w:name w:val="Sub Item List"/>
    <w:basedOn w:val="a5"/>
    <w:rsid w:val="00E06C8E"/>
    <w:pPr>
      <w:widowControl/>
      <w:numPr>
        <w:numId w:val="30"/>
      </w:numPr>
      <w:topLinePunct/>
      <w:adjustRightInd w:val="0"/>
      <w:snapToGrid w:val="0"/>
      <w:spacing w:before="80" w:after="80" w:line="240" w:lineRule="atLeast"/>
      <w:ind w:firstLineChars="0" w:firstLine="0"/>
      <w:jc w:val="left"/>
    </w:pPr>
    <w:rPr>
      <w:rFonts w:cs="Arial"/>
      <w:sz w:val="21"/>
      <w:szCs w:val="21"/>
    </w:rPr>
  </w:style>
  <w:style w:type="paragraph" w:customStyle="1" w:styleId="TableDescription">
    <w:name w:val="Table Description"/>
    <w:basedOn w:val="a5"/>
    <w:next w:val="a5"/>
    <w:rsid w:val="00E06C8E"/>
    <w:pPr>
      <w:keepNext/>
      <w:widowControl/>
      <w:topLinePunct/>
      <w:adjustRightInd w:val="0"/>
      <w:snapToGrid w:val="0"/>
      <w:spacing w:before="320" w:after="80" w:line="240" w:lineRule="atLeast"/>
      <w:ind w:left="1701" w:firstLineChars="0" w:firstLine="0"/>
      <w:jc w:val="left"/>
      <w:outlineLvl w:val="7"/>
    </w:pPr>
    <w:rPr>
      <w:rFonts w:eastAsia="黑体" w:cs="Arial"/>
      <w:spacing w:val="-4"/>
      <w:sz w:val="21"/>
      <w:szCs w:val="21"/>
    </w:rPr>
  </w:style>
  <w:style w:type="paragraph" w:customStyle="1" w:styleId="TerminalDisplay">
    <w:name w:val="Terminal Display"/>
    <w:link w:val="TerminalDisplayChar"/>
    <w:rsid w:val="00E06C8E"/>
    <w:pPr>
      <w:snapToGrid w:val="0"/>
      <w:spacing w:line="240" w:lineRule="atLeast"/>
      <w:ind w:left="1701"/>
    </w:pPr>
    <w:rPr>
      <w:rFonts w:ascii="Courier New" w:hAnsi="Courier New" w:cs="Courier New"/>
      <w:snapToGrid w:val="0"/>
      <w:spacing w:val="-1"/>
      <w:sz w:val="16"/>
      <w:szCs w:val="16"/>
    </w:rPr>
  </w:style>
  <w:style w:type="paragraph" w:styleId="3">
    <w:name w:val="List Number 3"/>
    <w:basedOn w:val="a5"/>
    <w:rsid w:val="00E06C8E"/>
    <w:pPr>
      <w:widowControl/>
      <w:numPr>
        <w:numId w:val="28"/>
      </w:numPr>
      <w:topLinePunct/>
      <w:adjustRightInd w:val="0"/>
      <w:snapToGrid w:val="0"/>
      <w:spacing w:before="160" w:after="160" w:line="240" w:lineRule="atLeast"/>
      <w:ind w:firstLineChars="0" w:firstLine="0"/>
      <w:jc w:val="left"/>
    </w:pPr>
    <w:rPr>
      <w:rFonts w:cs="Arial"/>
      <w:sz w:val="21"/>
      <w:szCs w:val="21"/>
    </w:rPr>
  </w:style>
  <w:style w:type="paragraph" w:customStyle="1" w:styleId="NotesHeading">
    <w:name w:val="Notes Heading"/>
    <w:basedOn w:val="a5"/>
    <w:rsid w:val="00E06C8E"/>
    <w:pPr>
      <w:keepNext/>
      <w:widowControl/>
      <w:topLinePunct/>
      <w:adjustRightInd w:val="0"/>
      <w:snapToGrid w:val="0"/>
      <w:spacing w:before="80" w:after="40" w:line="240" w:lineRule="atLeast"/>
      <w:ind w:left="1701" w:firstLineChars="0" w:firstLine="0"/>
      <w:jc w:val="left"/>
    </w:pPr>
    <w:rPr>
      <w:rFonts w:ascii="Book Antiqua" w:eastAsia="黑体" w:hAnsi="Book Antiqua" w:cs="Arial"/>
      <w:bCs/>
      <w:noProof/>
      <w:position w:val="-6"/>
      <w:sz w:val="18"/>
      <w:szCs w:val="18"/>
    </w:rPr>
  </w:style>
  <w:style w:type="paragraph" w:customStyle="1" w:styleId="NotesTextList">
    <w:name w:val="Notes Text List"/>
    <w:basedOn w:val="a5"/>
    <w:rsid w:val="00E06C8E"/>
    <w:pPr>
      <w:keepNext/>
      <w:keepLines/>
      <w:widowControl/>
      <w:numPr>
        <w:numId w:val="29"/>
      </w:numPr>
      <w:topLinePunct/>
      <w:adjustRightInd w:val="0"/>
      <w:snapToGrid w:val="0"/>
      <w:spacing w:before="40" w:after="80" w:line="200" w:lineRule="atLeast"/>
      <w:ind w:firstLineChars="0" w:firstLine="0"/>
      <w:jc w:val="left"/>
    </w:pPr>
    <w:rPr>
      <w:rFonts w:eastAsia="楷体_GB2312" w:cs="Arial"/>
      <w:iCs/>
      <w:sz w:val="18"/>
      <w:szCs w:val="18"/>
    </w:rPr>
  </w:style>
  <w:style w:type="character" w:customStyle="1" w:styleId="TerminalDisplayChar">
    <w:name w:val="Terminal Display Char"/>
    <w:basedOn w:val="a6"/>
    <w:link w:val="TerminalDisplay"/>
    <w:rsid w:val="00E06C8E"/>
    <w:rPr>
      <w:rFonts w:ascii="Courier New" w:hAnsi="Courier New" w:cs="Courier New"/>
      <w:snapToGrid w:val="0"/>
      <w:spacing w:val="-1"/>
      <w:sz w:val="16"/>
      <w:szCs w:val="16"/>
    </w:rPr>
  </w:style>
  <w:style w:type="character" w:customStyle="1" w:styleId="BlockLabelChar">
    <w:name w:val="Block Label Char"/>
    <w:basedOn w:val="a6"/>
    <w:link w:val="BlockLabel"/>
    <w:rsid w:val="00E06C8E"/>
    <w:rPr>
      <w:rFonts w:ascii="Book Antiqua" w:eastAsia="黑体" w:hAnsi="Book Antiqua" w:cs="Book Antiqua"/>
      <w:bCs/>
      <w:sz w:val="26"/>
      <w:szCs w:val="26"/>
    </w:rPr>
  </w:style>
  <w:style w:type="paragraph" w:customStyle="1" w:styleId="ItemListText">
    <w:name w:val="Item List Text"/>
    <w:rsid w:val="00E06C8E"/>
    <w:pPr>
      <w:adjustRightInd w:val="0"/>
      <w:snapToGrid w:val="0"/>
      <w:spacing w:before="80" w:after="80" w:line="240" w:lineRule="atLeast"/>
      <w:ind w:left="2126"/>
    </w:pPr>
    <w:rPr>
      <w:kern w:val="2"/>
      <w:sz w:val="21"/>
      <w:szCs w:val="21"/>
    </w:rPr>
  </w:style>
  <w:style w:type="numbering" w:customStyle="1" w:styleId="12">
    <w:name w:val="无列表1"/>
    <w:next w:val="a8"/>
    <w:uiPriority w:val="99"/>
    <w:semiHidden/>
    <w:rsid w:val="00B17B29"/>
  </w:style>
  <w:style w:type="paragraph" w:customStyle="1" w:styleId="Cover1">
    <w:name w:val="Cover1"/>
    <w:basedOn w:val="a5"/>
    <w:rsid w:val="00B17B29"/>
    <w:pPr>
      <w:widowControl/>
      <w:topLinePunct/>
      <w:adjustRightInd w:val="0"/>
      <w:snapToGrid w:val="0"/>
      <w:spacing w:before="80" w:after="80" w:line="240" w:lineRule="auto"/>
      <w:ind w:firstLineChars="0" w:firstLine="0"/>
      <w:jc w:val="left"/>
    </w:pPr>
    <w:rPr>
      <w:rFonts w:ascii="Arial" w:eastAsia="黑体" w:hAnsi="Arial" w:cs="Arial"/>
      <w:b/>
      <w:bCs/>
      <w:noProof/>
      <w:kern w:val="0"/>
      <w:sz w:val="48"/>
      <w:szCs w:val="48"/>
    </w:rPr>
  </w:style>
  <w:style w:type="paragraph" w:customStyle="1" w:styleId="Cover4">
    <w:name w:val="Cover 4"/>
    <w:basedOn w:val="Cover3"/>
    <w:rsid w:val="00B17B29"/>
    <w:pPr>
      <w:spacing w:before="0" w:after="0" w:line="240" w:lineRule="auto"/>
      <w:jc w:val="both"/>
    </w:pPr>
    <w:rPr>
      <w:sz w:val="21"/>
      <w:szCs w:val="21"/>
    </w:rPr>
  </w:style>
  <w:style w:type="paragraph" w:customStyle="1" w:styleId="Cover5">
    <w:name w:val="Cover 5"/>
    <w:basedOn w:val="a5"/>
    <w:rsid w:val="00B17B29"/>
    <w:pPr>
      <w:topLinePunct/>
      <w:adjustRightInd w:val="0"/>
      <w:snapToGrid w:val="0"/>
      <w:spacing w:line="240" w:lineRule="auto"/>
      <w:ind w:firstLineChars="0" w:firstLine="0"/>
      <w:jc w:val="left"/>
    </w:pPr>
    <w:rPr>
      <w:rFonts w:cs="Arial"/>
      <w:sz w:val="18"/>
      <w:szCs w:val="18"/>
    </w:rPr>
  </w:style>
  <w:style w:type="table" w:customStyle="1" w:styleId="TableNoFrame">
    <w:name w:val="Table No Frame"/>
    <w:basedOn w:val="afa"/>
    <w:semiHidden/>
    <w:rsid w:val="00B17B29"/>
    <w:pPr>
      <w:widowControl w:val="0"/>
    </w:pPr>
    <w:tblPr>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cantSplit/>
    </w:trPr>
  </w:style>
  <w:style w:type="paragraph" w:customStyle="1" w:styleId="Figure">
    <w:name w:val="Figure"/>
    <w:basedOn w:val="a5"/>
    <w:next w:val="a5"/>
    <w:rsid w:val="00B17B29"/>
    <w:pPr>
      <w:keepNext/>
      <w:widowControl/>
      <w:topLinePunct/>
      <w:adjustRightInd w:val="0"/>
      <w:snapToGrid w:val="0"/>
      <w:spacing w:before="160" w:after="160" w:line="240" w:lineRule="atLeast"/>
      <w:ind w:left="1701" w:firstLineChars="0" w:firstLine="0"/>
      <w:jc w:val="left"/>
    </w:pPr>
    <w:rPr>
      <w:rFonts w:cs="Arial"/>
      <w:sz w:val="21"/>
      <w:szCs w:val="21"/>
    </w:rPr>
  </w:style>
  <w:style w:type="paragraph" w:customStyle="1" w:styleId="FigureText">
    <w:name w:val="Figure Text"/>
    <w:rsid w:val="00B17B29"/>
    <w:pPr>
      <w:widowControl w:val="0"/>
      <w:adjustRightInd w:val="0"/>
      <w:snapToGrid w:val="0"/>
      <w:spacing w:line="240" w:lineRule="atLeast"/>
    </w:pPr>
    <w:rPr>
      <w:rFonts w:cs="Arial"/>
      <w:sz w:val="18"/>
      <w:szCs w:val="18"/>
      <w:lang w:eastAsia="en-US"/>
    </w:rPr>
  </w:style>
  <w:style w:type="paragraph" w:customStyle="1" w:styleId="HeadingLeft">
    <w:name w:val="Heading Left"/>
    <w:basedOn w:val="a5"/>
    <w:rsid w:val="00B17B29"/>
    <w:pPr>
      <w:widowControl/>
      <w:topLinePunct/>
      <w:adjustRightInd w:val="0"/>
      <w:snapToGrid w:val="0"/>
      <w:spacing w:line="240" w:lineRule="atLeast"/>
      <w:ind w:firstLineChars="0" w:firstLine="0"/>
      <w:jc w:val="left"/>
    </w:pPr>
    <w:rPr>
      <w:rFonts w:cs="Arial"/>
      <w:sz w:val="20"/>
      <w:szCs w:val="20"/>
    </w:rPr>
  </w:style>
  <w:style w:type="paragraph" w:customStyle="1" w:styleId="HeadingRight">
    <w:name w:val="Heading Right"/>
    <w:basedOn w:val="a5"/>
    <w:rsid w:val="00B17B29"/>
    <w:pPr>
      <w:widowControl/>
      <w:topLinePunct/>
      <w:adjustRightInd w:val="0"/>
      <w:snapToGrid w:val="0"/>
      <w:spacing w:line="240" w:lineRule="atLeast"/>
      <w:ind w:firstLineChars="0" w:firstLine="0"/>
      <w:jc w:val="right"/>
    </w:pPr>
    <w:rPr>
      <w:rFonts w:cs="Arial"/>
      <w:sz w:val="20"/>
      <w:szCs w:val="20"/>
    </w:rPr>
  </w:style>
  <w:style w:type="paragraph" w:customStyle="1" w:styleId="Heading1NoNumber">
    <w:name w:val="Heading1 No Number"/>
    <w:basedOn w:val="1"/>
    <w:next w:val="a5"/>
    <w:rsid w:val="00B17B29"/>
    <w:pPr>
      <w:keepLines w:val="0"/>
      <w:pageBreakBefore/>
      <w:widowControl/>
      <w:numPr>
        <w:numId w:val="0"/>
      </w:numPr>
      <w:pBdr>
        <w:bottom w:val="single" w:sz="12" w:space="1" w:color="auto"/>
      </w:pBdr>
      <w:topLinePunct/>
      <w:adjustRightInd w:val="0"/>
      <w:snapToGrid w:val="0"/>
      <w:spacing w:before="1600" w:after="800" w:line="240" w:lineRule="atLeast"/>
      <w:jc w:val="right"/>
    </w:pPr>
    <w:rPr>
      <w:rFonts w:ascii="Book Antiqua" w:eastAsia="黑体" w:hAnsi="Book Antiqua" w:cs="Book Antiqua"/>
      <w:kern w:val="2"/>
    </w:rPr>
  </w:style>
  <w:style w:type="paragraph" w:customStyle="1" w:styleId="Heading2NoNumber">
    <w:name w:val="Heading2 No Number"/>
    <w:basedOn w:val="21"/>
    <w:next w:val="a5"/>
    <w:rsid w:val="00B17B29"/>
    <w:pPr>
      <w:widowControl/>
      <w:numPr>
        <w:ilvl w:val="0"/>
        <w:numId w:val="0"/>
      </w:numPr>
      <w:topLinePunct/>
      <w:adjustRightInd w:val="0"/>
      <w:snapToGrid w:val="0"/>
      <w:spacing w:before="600" w:after="160" w:line="240" w:lineRule="atLeast"/>
      <w:jc w:val="left"/>
      <w:outlineLvl w:val="9"/>
    </w:pPr>
    <w:rPr>
      <w:rFonts w:ascii="Book Antiqua" w:hAnsi="Book Antiqua" w:cs="Book Antiqua"/>
      <w:b w:val="0"/>
      <w:noProof/>
      <w:kern w:val="0"/>
      <w:sz w:val="36"/>
      <w:szCs w:val="36"/>
      <w:lang w:eastAsia="en-US"/>
    </w:rPr>
  </w:style>
  <w:style w:type="paragraph" w:customStyle="1" w:styleId="Heading3NoNumber">
    <w:name w:val="Heading3 No Number"/>
    <w:basedOn w:val="31"/>
    <w:next w:val="a5"/>
    <w:autoRedefine/>
    <w:rsid w:val="00B17B29"/>
    <w:pPr>
      <w:widowControl/>
      <w:numPr>
        <w:ilvl w:val="0"/>
        <w:numId w:val="0"/>
      </w:numPr>
      <w:topLinePunct/>
      <w:adjustRightInd w:val="0"/>
      <w:snapToGrid w:val="0"/>
      <w:spacing w:before="200" w:after="160" w:line="240" w:lineRule="atLeast"/>
      <w:jc w:val="left"/>
      <w:outlineLvl w:val="9"/>
    </w:pPr>
    <w:rPr>
      <w:rFonts w:ascii="Book Antiqua" w:eastAsia="黑体" w:hAnsi="Book Antiqua" w:cs="Book Antiqua"/>
      <w:b w:val="0"/>
      <w:bCs w:val="0"/>
      <w:noProof/>
      <w:kern w:val="0"/>
      <w:sz w:val="26"/>
      <w:szCs w:val="32"/>
    </w:rPr>
  </w:style>
  <w:style w:type="paragraph" w:customStyle="1" w:styleId="Heading4NoNumber">
    <w:name w:val="Heading4 No Number"/>
    <w:basedOn w:val="a5"/>
    <w:semiHidden/>
    <w:rsid w:val="00B17B29"/>
    <w:pPr>
      <w:keepNext/>
      <w:widowControl/>
      <w:topLinePunct/>
      <w:adjustRightInd w:val="0"/>
      <w:snapToGrid w:val="0"/>
      <w:spacing w:before="200" w:after="160" w:line="240" w:lineRule="atLeast"/>
      <w:ind w:left="1701" w:firstLineChars="0" w:firstLine="0"/>
      <w:jc w:val="left"/>
    </w:pPr>
    <w:rPr>
      <w:rFonts w:eastAsia="黑体" w:cs="Arial"/>
      <w:bCs/>
      <w:spacing w:val="-4"/>
      <w:sz w:val="21"/>
      <w:szCs w:val="21"/>
    </w:rPr>
  </w:style>
  <w:style w:type="paragraph" w:customStyle="1" w:styleId="AboutThisChapter">
    <w:name w:val="About This Chapter"/>
    <w:basedOn w:val="Heading2NoNumber"/>
    <w:next w:val="a5"/>
    <w:rsid w:val="00B17B29"/>
    <w:pPr>
      <w:spacing w:after="560"/>
    </w:pPr>
  </w:style>
  <w:style w:type="numbering" w:styleId="111111">
    <w:name w:val="Outline List 2"/>
    <w:basedOn w:val="a8"/>
    <w:rsid w:val="00B17B29"/>
    <w:pPr>
      <w:numPr>
        <w:numId w:val="43"/>
      </w:numPr>
    </w:pPr>
  </w:style>
  <w:style w:type="paragraph" w:customStyle="1" w:styleId="ItemListinTable">
    <w:name w:val="Item List in Table"/>
    <w:basedOn w:val="a5"/>
    <w:rsid w:val="00B17B29"/>
    <w:pPr>
      <w:widowControl/>
      <w:numPr>
        <w:numId w:val="47"/>
      </w:numPr>
      <w:topLinePunct/>
      <w:adjustRightInd w:val="0"/>
      <w:snapToGrid w:val="0"/>
      <w:spacing w:before="80" w:after="80" w:line="240" w:lineRule="atLeast"/>
      <w:ind w:firstLineChars="0" w:firstLine="0"/>
      <w:jc w:val="left"/>
    </w:pPr>
    <w:rPr>
      <w:rFonts w:cs="Arial"/>
      <w:kern w:val="0"/>
      <w:sz w:val="21"/>
      <w:szCs w:val="21"/>
    </w:rPr>
  </w:style>
  <w:style w:type="paragraph" w:customStyle="1" w:styleId="ManualTitle1">
    <w:name w:val="Manual Title1"/>
    <w:semiHidden/>
    <w:rsid w:val="00B17B29"/>
    <w:rPr>
      <w:rFonts w:ascii="Arial" w:eastAsia="黑体" w:hAnsi="Arial"/>
      <w:noProof/>
      <w:sz w:val="30"/>
      <w:lang w:eastAsia="en-US"/>
    </w:rPr>
  </w:style>
  <w:style w:type="paragraph" w:customStyle="1" w:styleId="CAUTIONHeading">
    <w:name w:val="CAUTION Heading"/>
    <w:basedOn w:val="a5"/>
    <w:rsid w:val="00B17B29"/>
    <w:pPr>
      <w:keepNext/>
      <w:widowControl/>
      <w:pBdr>
        <w:top w:val="single" w:sz="12" w:space="4" w:color="auto"/>
      </w:pBdr>
      <w:topLinePunct/>
      <w:adjustRightInd w:val="0"/>
      <w:snapToGrid w:val="0"/>
      <w:spacing w:before="80" w:after="80" w:line="240" w:lineRule="atLeast"/>
      <w:ind w:left="1701" w:firstLineChars="0" w:firstLine="0"/>
      <w:jc w:val="left"/>
    </w:pPr>
    <w:rPr>
      <w:rFonts w:ascii="Book Antiqua" w:eastAsia="黑体" w:hAnsi="Book Antiqua" w:cs="Arial"/>
      <w:bCs/>
      <w:noProof/>
      <w:sz w:val="21"/>
      <w:szCs w:val="21"/>
    </w:rPr>
  </w:style>
  <w:style w:type="paragraph" w:customStyle="1" w:styleId="NotesHeadinginTable">
    <w:name w:val="Notes Heading in Table"/>
    <w:next w:val="NotesTextinTable"/>
    <w:rsid w:val="00B17B29"/>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5"/>
    <w:rsid w:val="00B17B29"/>
    <w:pPr>
      <w:keepLines/>
      <w:widowControl/>
      <w:pBdr>
        <w:bottom w:val="single" w:sz="12" w:space="4" w:color="auto"/>
      </w:pBdr>
      <w:topLinePunct/>
      <w:adjustRightInd w:val="0"/>
      <w:snapToGrid w:val="0"/>
      <w:spacing w:before="80" w:after="80" w:line="240" w:lineRule="atLeast"/>
      <w:ind w:left="1701" w:firstLineChars="0" w:firstLine="0"/>
      <w:jc w:val="left"/>
    </w:pPr>
    <w:rPr>
      <w:rFonts w:eastAsia="楷体_GB2312" w:cs="Arial"/>
      <w:iCs/>
      <w:sz w:val="21"/>
      <w:szCs w:val="21"/>
    </w:rPr>
  </w:style>
  <w:style w:type="paragraph" w:customStyle="1" w:styleId="NotesTextinTable">
    <w:name w:val="Notes Text in Table"/>
    <w:rsid w:val="00B17B29"/>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List">
    <w:name w:val="CAUTION Text List"/>
    <w:basedOn w:val="CAUTIONText"/>
    <w:rsid w:val="00B17B29"/>
    <w:pPr>
      <w:keepNext/>
      <w:numPr>
        <w:numId w:val="46"/>
      </w:numPr>
    </w:pPr>
  </w:style>
  <w:style w:type="table" w:customStyle="1" w:styleId="Table2">
    <w:name w:val="Table2"/>
    <w:basedOn w:val="af8"/>
    <w:rsid w:val="00B17B29"/>
    <w:pPr>
      <w:spacing w:line="240" w:lineRule="auto"/>
      <w:ind w:firstLineChars="0" w:firstLine="0"/>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fa"/>
    <w:rsid w:val="00B17B29"/>
    <w:pPr>
      <w:widowControl w:val="0"/>
      <w:adjustRightInd w:val="0"/>
      <w:snapToGrid w:val="0"/>
    </w:pPr>
    <w:rPr>
      <w:rFonts w:cs="Arial"/>
      <w:sz w:val="21"/>
      <w:szCs w:val="21"/>
    </w:rPr>
    <w:tblPr>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cantSplit/>
    </w:trPr>
  </w:style>
  <w:style w:type="table" w:customStyle="1" w:styleId="23">
    <w:name w:val="网格型2"/>
    <w:basedOn w:val="a7"/>
    <w:next w:val="afa"/>
    <w:rsid w:val="00B17B29"/>
    <w:pPr>
      <w:widowControl w:val="0"/>
      <w:adjustRightInd w:val="0"/>
      <w:snapToGrid w:val="0"/>
      <w:jc w:val="both"/>
    </w:pPr>
    <w:tblPr>
      <w:tblInd w:w="113" w:type="dxa"/>
    </w:tblPr>
  </w:style>
  <w:style w:type="paragraph" w:customStyle="1" w:styleId="SubItemListText">
    <w:name w:val="Sub Item List Text"/>
    <w:rsid w:val="00B17B29"/>
    <w:pPr>
      <w:adjustRightInd w:val="0"/>
      <w:snapToGrid w:val="0"/>
      <w:spacing w:before="80" w:after="80" w:line="240" w:lineRule="atLeast"/>
      <w:ind w:left="2410"/>
    </w:pPr>
    <w:rPr>
      <w:kern w:val="2"/>
      <w:sz w:val="21"/>
      <w:szCs w:val="21"/>
    </w:rPr>
  </w:style>
  <w:style w:type="paragraph" w:styleId="afc">
    <w:name w:val="Title"/>
    <w:basedOn w:val="a5"/>
    <w:link w:val="Char5"/>
    <w:qFormat/>
    <w:rsid w:val="00B17B29"/>
    <w:pPr>
      <w:widowControl/>
      <w:topLinePunct/>
      <w:adjustRightInd w:val="0"/>
      <w:snapToGrid w:val="0"/>
      <w:spacing w:before="240" w:after="60" w:line="240" w:lineRule="atLeast"/>
      <w:ind w:left="1701" w:firstLineChars="0" w:firstLine="0"/>
      <w:jc w:val="center"/>
      <w:outlineLvl w:val="0"/>
    </w:pPr>
    <w:rPr>
      <w:rFonts w:ascii="Arial" w:hAnsi="Arial" w:cs="Arial"/>
      <w:b/>
      <w:bCs/>
      <w:sz w:val="32"/>
      <w:szCs w:val="32"/>
    </w:rPr>
  </w:style>
  <w:style w:type="character" w:customStyle="1" w:styleId="Char5">
    <w:name w:val="标题 Char"/>
    <w:basedOn w:val="a6"/>
    <w:link w:val="afc"/>
    <w:rsid w:val="00B17B29"/>
    <w:rPr>
      <w:rFonts w:ascii="Arial" w:hAnsi="Arial" w:cs="Arial"/>
      <w:b/>
      <w:bCs/>
      <w:kern w:val="2"/>
      <w:sz w:val="32"/>
      <w:szCs w:val="32"/>
    </w:rPr>
  </w:style>
  <w:style w:type="table" w:customStyle="1" w:styleId="13">
    <w:name w:val="专业型1"/>
    <w:basedOn w:val="a7"/>
    <w:next w:val="af8"/>
    <w:semiHidden/>
    <w:rsid w:val="00B17B29"/>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Note">
    <w:name w:val="Table Note"/>
    <w:basedOn w:val="a5"/>
    <w:rsid w:val="00B17B29"/>
    <w:pPr>
      <w:widowControl/>
      <w:topLinePunct/>
      <w:adjustRightInd w:val="0"/>
      <w:snapToGrid w:val="0"/>
      <w:spacing w:before="80" w:after="80" w:line="240" w:lineRule="atLeast"/>
      <w:ind w:left="1701" w:firstLineChars="0" w:firstLine="0"/>
      <w:jc w:val="left"/>
    </w:pPr>
    <w:rPr>
      <w:rFonts w:cs="Arial"/>
      <w:sz w:val="18"/>
      <w:szCs w:val="18"/>
    </w:rPr>
  </w:style>
  <w:style w:type="paragraph" w:styleId="14">
    <w:name w:val="index 1"/>
    <w:basedOn w:val="a5"/>
    <w:next w:val="a5"/>
    <w:autoRedefine/>
    <w:rsid w:val="00B17B29"/>
    <w:pPr>
      <w:widowControl/>
      <w:topLinePunct/>
      <w:adjustRightInd w:val="0"/>
      <w:snapToGrid w:val="0"/>
      <w:spacing w:before="160" w:after="160" w:line="240" w:lineRule="atLeast"/>
      <w:ind w:left="1701" w:firstLineChars="0" w:firstLine="0"/>
      <w:jc w:val="left"/>
    </w:pPr>
    <w:rPr>
      <w:rFonts w:cs="Arial"/>
      <w:szCs w:val="21"/>
    </w:rPr>
  </w:style>
  <w:style w:type="paragraph" w:styleId="24">
    <w:name w:val="index 2"/>
    <w:basedOn w:val="a5"/>
    <w:next w:val="a5"/>
    <w:autoRedefine/>
    <w:rsid w:val="00B17B29"/>
    <w:pPr>
      <w:widowControl/>
      <w:topLinePunct/>
      <w:adjustRightInd w:val="0"/>
      <w:snapToGrid w:val="0"/>
      <w:spacing w:before="160" w:after="160" w:line="240" w:lineRule="atLeast"/>
      <w:ind w:leftChars="200" w:left="200" w:firstLineChars="0" w:firstLine="0"/>
      <w:jc w:val="left"/>
    </w:pPr>
    <w:rPr>
      <w:rFonts w:cs="Arial"/>
      <w:szCs w:val="21"/>
    </w:rPr>
  </w:style>
  <w:style w:type="paragraph" w:styleId="34">
    <w:name w:val="index 3"/>
    <w:basedOn w:val="a5"/>
    <w:next w:val="a5"/>
    <w:autoRedefine/>
    <w:rsid w:val="00B17B29"/>
    <w:pPr>
      <w:widowControl/>
      <w:topLinePunct/>
      <w:adjustRightInd w:val="0"/>
      <w:snapToGrid w:val="0"/>
      <w:spacing w:before="160" w:after="160" w:line="240" w:lineRule="atLeast"/>
      <w:ind w:leftChars="400" w:left="400" w:firstLineChars="0" w:firstLine="0"/>
      <w:jc w:val="left"/>
    </w:pPr>
    <w:rPr>
      <w:rFonts w:cs="Arial"/>
      <w:szCs w:val="21"/>
    </w:rPr>
  </w:style>
  <w:style w:type="paragraph" w:styleId="53">
    <w:name w:val="index 5"/>
    <w:basedOn w:val="a5"/>
    <w:next w:val="a5"/>
    <w:autoRedefine/>
    <w:rsid w:val="00B17B29"/>
    <w:pPr>
      <w:widowControl/>
      <w:topLinePunct/>
      <w:adjustRightInd w:val="0"/>
      <w:snapToGrid w:val="0"/>
      <w:spacing w:before="160" w:after="160" w:line="240" w:lineRule="atLeast"/>
      <w:ind w:left="1050" w:firstLineChars="0" w:hanging="210"/>
      <w:jc w:val="left"/>
    </w:pPr>
    <w:rPr>
      <w:rFonts w:cs="Arial"/>
      <w:sz w:val="20"/>
      <w:szCs w:val="20"/>
    </w:rPr>
  </w:style>
  <w:style w:type="paragraph" w:styleId="61">
    <w:name w:val="index 6"/>
    <w:basedOn w:val="a5"/>
    <w:next w:val="a5"/>
    <w:autoRedefine/>
    <w:rsid w:val="00B17B29"/>
    <w:pPr>
      <w:widowControl/>
      <w:topLinePunct/>
      <w:adjustRightInd w:val="0"/>
      <w:snapToGrid w:val="0"/>
      <w:spacing w:before="160" w:after="160" w:line="240" w:lineRule="atLeast"/>
      <w:ind w:left="1260" w:firstLineChars="0" w:hanging="210"/>
      <w:jc w:val="left"/>
    </w:pPr>
    <w:rPr>
      <w:rFonts w:cs="Arial"/>
      <w:sz w:val="20"/>
      <w:szCs w:val="20"/>
    </w:rPr>
  </w:style>
  <w:style w:type="paragraph" w:styleId="71">
    <w:name w:val="index 7"/>
    <w:basedOn w:val="a5"/>
    <w:next w:val="a5"/>
    <w:autoRedefine/>
    <w:rsid w:val="00B17B29"/>
    <w:pPr>
      <w:widowControl/>
      <w:topLinePunct/>
      <w:adjustRightInd w:val="0"/>
      <w:snapToGrid w:val="0"/>
      <w:spacing w:before="160" w:after="160" w:line="240" w:lineRule="atLeast"/>
      <w:ind w:left="1470" w:firstLineChars="0" w:hanging="210"/>
      <w:jc w:val="left"/>
    </w:pPr>
    <w:rPr>
      <w:rFonts w:cs="Arial"/>
      <w:sz w:val="20"/>
      <w:szCs w:val="20"/>
    </w:rPr>
  </w:style>
  <w:style w:type="paragraph" w:styleId="81">
    <w:name w:val="index 8"/>
    <w:basedOn w:val="a5"/>
    <w:next w:val="a5"/>
    <w:autoRedefine/>
    <w:rsid w:val="00B17B29"/>
    <w:pPr>
      <w:widowControl/>
      <w:topLinePunct/>
      <w:adjustRightInd w:val="0"/>
      <w:snapToGrid w:val="0"/>
      <w:spacing w:before="160" w:after="160" w:line="240" w:lineRule="atLeast"/>
      <w:ind w:left="1680" w:firstLineChars="0" w:hanging="210"/>
      <w:jc w:val="left"/>
    </w:pPr>
    <w:rPr>
      <w:rFonts w:cs="Arial"/>
      <w:sz w:val="20"/>
      <w:szCs w:val="20"/>
    </w:rPr>
  </w:style>
  <w:style w:type="paragraph" w:styleId="91">
    <w:name w:val="index 9"/>
    <w:basedOn w:val="a5"/>
    <w:next w:val="a5"/>
    <w:autoRedefine/>
    <w:rsid w:val="00B17B29"/>
    <w:pPr>
      <w:widowControl/>
      <w:topLinePunct/>
      <w:adjustRightInd w:val="0"/>
      <w:snapToGrid w:val="0"/>
      <w:spacing w:before="160" w:after="160" w:line="240" w:lineRule="atLeast"/>
      <w:ind w:left="1890" w:firstLineChars="0" w:hanging="210"/>
      <w:jc w:val="left"/>
    </w:pPr>
    <w:rPr>
      <w:rFonts w:cs="Arial"/>
      <w:sz w:val="20"/>
      <w:szCs w:val="20"/>
    </w:rPr>
  </w:style>
  <w:style w:type="paragraph" w:styleId="afd">
    <w:name w:val="table of figures"/>
    <w:basedOn w:val="a5"/>
    <w:next w:val="a5"/>
    <w:rsid w:val="00B17B29"/>
    <w:pPr>
      <w:widowControl/>
      <w:topLinePunct/>
      <w:adjustRightInd w:val="0"/>
      <w:snapToGrid w:val="0"/>
      <w:spacing w:before="160" w:afterLines="50" w:after="50" w:line="240" w:lineRule="atLeast"/>
      <w:ind w:leftChars="300" w:left="300" w:firstLineChars="0" w:firstLine="0"/>
      <w:jc w:val="left"/>
    </w:pPr>
    <w:rPr>
      <w:rFonts w:cs="Arial"/>
      <w:sz w:val="20"/>
      <w:szCs w:val="20"/>
    </w:rPr>
  </w:style>
  <w:style w:type="paragraph" w:customStyle="1" w:styleId="TerminalDisplayinTable">
    <w:name w:val="Terminal Display in Table"/>
    <w:rsid w:val="00B17B29"/>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customStyle="1" w:styleId="CopyrightDeclaration">
    <w:name w:val="Copyright Declaration"/>
    <w:semiHidden/>
    <w:rsid w:val="00B17B29"/>
    <w:pPr>
      <w:spacing w:before="80" w:after="80"/>
    </w:pPr>
    <w:rPr>
      <w:rFonts w:ascii="Arial" w:eastAsia="黑体" w:hAnsi="Arial"/>
      <w:sz w:val="36"/>
    </w:rPr>
  </w:style>
  <w:style w:type="numbering" w:styleId="1111110">
    <w:name w:val="Outline List 1"/>
    <w:basedOn w:val="a8"/>
    <w:rsid w:val="00B17B29"/>
    <w:pPr>
      <w:numPr>
        <w:numId w:val="44"/>
      </w:numPr>
    </w:pPr>
  </w:style>
  <w:style w:type="paragraph" w:customStyle="1" w:styleId="TableHeading">
    <w:name w:val="Table Heading"/>
    <w:basedOn w:val="a5"/>
    <w:link w:val="TableHeadingChar"/>
    <w:rsid w:val="00B17B29"/>
    <w:pPr>
      <w:keepNext/>
      <w:topLinePunct/>
      <w:adjustRightInd w:val="0"/>
      <w:snapToGrid w:val="0"/>
      <w:spacing w:before="80" w:after="80" w:line="240" w:lineRule="atLeast"/>
      <w:ind w:firstLineChars="0" w:firstLine="0"/>
      <w:jc w:val="left"/>
    </w:pPr>
    <w:rPr>
      <w:rFonts w:ascii="Book Antiqua" w:eastAsia="黑体" w:hAnsi="Book Antiqua" w:cs="Book Antiqua"/>
      <w:bCs/>
      <w:snapToGrid w:val="0"/>
      <w:kern w:val="0"/>
      <w:sz w:val="21"/>
      <w:szCs w:val="21"/>
    </w:rPr>
  </w:style>
  <w:style w:type="paragraph" w:customStyle="1" w:styleId="TableText">
    <w:name w:val="Table Text"/>
    <w:basedOn w:val="a5"/>
    <w:link w:val="TableTextChar"/>
    <w:rsid w:val="00B17B29"/>
    <w:pPr>
      <w:topLinePunct/>
      <w:adjustRightInd w:val="0"/>
      <w:snapToGrid w:val="0"/>
      <w:spacing w:before="80" w:after="80" w:line="240" w:lineRule="atLeast"/>
      <w:ind w:firstLineChars="0" w:firstLine="0"/>
      <w:jc w:val="left"/>
    </w:pPr>
    <w:rPr>
      <w:rFonts w:cs="Arial"/>
      <w:snapToGrid w:val="0"/>
      <w:kern w:val="0"/>
      <w:sz w:val="21"/>
      <w:szCs w:val="21"/>
    </w:rPr>
  </w:style>
  <w:style w:type="paragraph" w:customStyle="1" w:styleId="HeadingMiddle">
    <w:name w:val="Heading Middle"/>
    <w:rsid w:val="00B17B29"/>
    <w:pPr>
      <w:adjustRightInd w:val="0"/>
      <w:snapToGrid w:val="0"/>
      <w:spacing w:line="240" w:lineRule="atLeast"/>
      <w:jc w:val="center"/>
    </w:pPr>
    <w:rPr>
      <w:rFonts w:cs="Arial"/>
      <w:snapToGrid w:val="0"/>
    </w:rPr>
  </w:style>
  <w:style w:type="paragraph" w:styleId="afe">
    <w:name w:val="macro"/>
    <w:link w:val="Char6"/>
    <w:rsid w:val="00B17B29"/>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character" w:customStyle="1" w:styleId="Char6">
    <w:name w:val="宏文本 Char"/>
    <w:basedOn w:val="a6"/>
    <w:link w:val="afe"/>
    <w:rsid w:val="00B17B29"/>
    <w:rPr>
      <w:rFonts w:ascii="Courier New" w:hAnsi="Courier New" w:cs="Courier New"/>
      <w:kern w:val="2"/>
      <w:sz w:val="24"/>
      <w:szCs w:val="24"/>
    </w:rPr>
  </w:style>
  <w:style w:type="paragraph" w:styleId="aff">
    <w:name w:val="footnote text"/>
    <w:basedOn w:val="a5"/>
    <w:link w:val="Char7"/>
    <w:rsid w:val="00B17B29"/>
    <w:pPr>
      <w:widowControl/>
      <w:topLinePunct/>
      <w:adjustRightInd w:val="0"/>
      <w:snapToGrid w:val="0"/>
      <w:spacing w:before="160" w:after="160" w:line="240" w:lineRule="atLeast"/>
      <w:ind w:left="1701" w:firstLineChars="0" w:firstLine="0"/>
      <w:jc w:val="left"/>
    </w:pPr>
    <w:rPr>
      <w:rFonts w:cs="Arial"/>
      <w:sz w:val="18"/>
      <w:szCs w:val="18"/>
    </w:rPr>
  </w:style>
  <w:style w:type="character" w:customStyle="1" w:styleId="Char7">
    <w:name w:val="脚注文本 Char"/>
    <w:basedOn w:val="a6"/>
    <w:link w:val="aff"/>
    <w:rsid w:val="00B17B29"/>
    <w:rPr>
      <w:rFonts w:cs="Arial"/>
      <w:kern w:val="2"/>
      <w:sz w:val="18"/>
      <w:szCs w:val="18"/>
    </w:rPr>
  </w:style>
  <w:style w:type="character" w:styleId="aff0">
    <w:name w:val="footnote reference"/>
    <w:basedOn w:val="a6"/>
    <w:rsid w:val="00B17B29"/>
    <w:rPr>
      <w:vertAlign w:val="superscript"/>
    </w:rPr>
  </w:style>
  <w:style w:type="paragraph" w:styleId="43">
    <w:name w:val="index 4"/>
    <w:basedOn w:val="a5"/>
    <w:next w:val="a5"/>
    <w:autoRedefine/>
    <w:rsid w:val="00B17B29"/>
    <w:pPr>
      <w:widowControl/>
      <w:topLinePunct/>
      <w:adjustRightInd w:val="0"/>
      <w:snapToGrid w:val="0"/>
      <w:spacing w:before="160" w:after="160" w:line="240" w:lineRule="atLeast"/>
      <w:ind w:left="1260" w:firstLineChars="0" w:firstLine="0"/>
      <w:jc w:val="left"/>
    </w:pPr>
    <w:rPr>
      <w:rFonts w:cs="Arial"/>
      <w:sz w:val="21"/>
      <w:szCs w:val="21"/>
    </w:rPr>
  </w:style>
  <w:style w:type="paragraph" w:styleId="aff1">
    <w:name w:val="index heading"/>
    <w:basedOn w:val="a5"/>
    <w:next w:val="14"/>
    <w:rsid w:val="00B17B29"/>
    <w:pPr>
      <w:widowControl/>
      <w:topLinePunct/>
      <w:adjustRightInd w:val="0"/>
      <w:snapToGrid w:val="0"/>
      <w:spacing w:before="160" w:after="160" w:line="240" w:lineRule="atLeast"/>
      <w:ind w:left="1701" w:firstLineChars="0" w:firstLine="0"/>
      <w:jc w:val="left"/>
    </w:pPr>
    <w:rPr>
      <w:rFonts w:ascii="Arial" w:hAnsi="Arial" w:cs="Arial"/>
      <w:b/>
      <w:bCs/>
      <w:sz w:val="21"/>
      <w:szCs w:val="21"/>
    </w:rPr>
  </w:style>
  <w:style w:type="paragraph" w:styleId="aff2">
    <w:name w:val="caption"/>
    <w:basedOn w:val="a5"/>
    <w:next w:val="a5"/>
    <w:qFormat/>
    <w:rsid w:val="00B17B29"/>
    <w:pPr>
      <w:widowControl/>
      <w:topLinePunct/>
      <w:adjustRightInd w:val="0"/>
      <w:snapToGrid w:val="0"/>
      <w:spacing w:before="152" w:after="160" w:line="240" w:lineRule="atLeast"/>
      <w:ind w:left="1701" w:firstLineChars="0" w:firstLine="0"/>
      <w:jc w:val="left"/>
    </w:pPr>
    <w:rPr>
      <w:rFonts w:ascii="Arial" w:eastAsia="黑体" w:hAnsi="Arial" w:cs="Arial"/>
      <w:sz w:val="20"/>
      <w:szCs w:val="20"/>
    </w:rPr>
  </w:style>
  <w:style w:type="paragraph" w:styleId="aff3">
    <w:name w:val="endnote text"/>
    <w:basedOn w:val="a5"/>
    <w:link w:val="Char8"/>
    <w:rsid w:val="00B17B29"/>
    <w:pPr>
      <w:widowControl/>
      <w:topLinePunct/>
      <w:adjustRightInd w:val="0"/>
      <w:snapToGrid w:val="0"/>
      <w:spacing w:before="160" w:after="160" w:line="240" w:lineRule="atLeast"/>
      <w:ind w:left="1701" w:firstLineChars="0" w:firstLine="0"/>
      <w:jc w:val="left"/>
    </w:pPr>
    <w:rPr>
      <w:rFonts w:cs="Arial"/>
      <w:sz w:val="21"/>
      <w:szCs w:val="21"/>
    </w:rPr>
  </w:style>
  <w:style w:type="character" w:customStyle="1" w:styleId="Char8">
    <w:name w:val="尾注文本 Char"/>
    <w:basedOn w:val="a6"/>
    <w:link w:val="aff3"/>
    <w:rsid w:val="00B17B29"/>
    <w:rPr>
      <w:rFonts w:cs="Arial"/>
      <w:kern w:val="2"/>
      <w:sz w:val="21"/>
      <w:szCs w:val="21"/>
    </w:rPr>
  </w:style>
  <w:style w:type="character" w:styleId="aff4">
    <w:name w:val="endnote reference"/>
    <w:basedOn w:val="a6"/>
    <w:rsid w:val="00B17B29"/>
    <w:rPr>
      <w:vertAlign w:val="superscript"/>
    </w:rPr>
  </w:style>
  <w:style w:type="paragraph" w:styleId="aff5">
    <w:name w:val="table of authorities"/>
    <w:basedOn w:val="a5"/>
    <w:next w:val="a5"/>
    <w:rsid w:val="00B17B29"/>
    <w:pPr>
      <w:widowControl/>
      <w:topLinePunct/>
      <w:adjustRightInd w:val="0"/>
      <w:snapToGrid w:val="0"/>
      <w:spacing w:before="160" w:after="160" w:line="240" w:lineRule="atLeast"/>
      <w:ind w:left="420" w:firstLineChars="0" w:firstLine="0"/>
      <w:jc w:val="left"/>
    </w:pPr>
    <w:rPr>
      <w:rFonts w:cs="Arial"/>
      <w:sz w:val="21"/>
      <w:szCs w:val="21"/>
    </w:rPr>
  </w:style>
  <w:style w:type="paragraph" w:styleId="aff6">
    <w:name w:val="toa heading"/>
    <w:basedOn w:val="a5"/>
    <w:next w:val="a5"/>
    <w:rsid w:val="00B17B29"/>
    <w:pPr>
      <w:widowControl/>
      <w:topLinePunct/>
      <w:adjustRightInd w:val="0"/>
      <w:snapToGrid w:val="0"/>
      <w:spacing w:before="120" w:after="160" w:line="240" w:lineRule="atLeast"/>
      <w:ind w:left="1701" w:firstLineChars="0" w:firstLine="0"/>
      <w:jc w:val="left"/>
    </w:pPr>
    <w:rPr>
      <w:rFonts w:ascii="Arial" w:hAnsi="Arial" w:cs="Arial"/>
      <w:sz w:val="21"/>
      <w:szCs w:val="21"/>
    </w:rPr>
  </w:style>
  <w:style w:type="paragraph" w:customStyle="1" w:styleId="Contents">
    <w:name w:val="Contents"/>
    <w:basedOn w:val="Heading1NoNumber"/>
    <w:rsid w:val="00B17B29"/>
    <w:pPr>
      <w:outlineLvl w:val="9"/>
    </w:pPr>
  </w:style>
  <w:style w:type="character" w:styleId="HTML0">
    <w:name w:val="HTML Variable"/>
    <w:basedOn w:val="a6"/>
    <w:rsid w:val="00B17B29"/>
    <w:rPr>
      <w:i/>
      <w:iCs/>
    </w:rPr>
  </w:style>
  <w:style w:type="character" w:styleId="HTML1">
    <w:name w:val="HTML Typewriter"/>
    <w:basedOn w:val="a6"/>
    <w:rsid w:val="00B17B29"/>
    <w:rPr>
      <w:rFonts w:ascii="Courier New" w:hAnsi="Courier New" w:cs="Courier New"/>
      <w:sz w:val="20"/>
      <w:szCs w:val="20"/>
    </w:rPr>
  </w:style>
  <w:style w:type="character" w:styleId="HTML2">
    <w:name w:val="HTML Code"/>
    <w:basedOn w:val="a6"/>
    <w:rsid w:val="00B17B29"/>
    <w:rPr>
      <w:rFonts w:ascii="Courier New" w:hAnsi="Courier New" w:cs="Courier New"/>
      <w:sz w:val="20"/>
      <w:szCs w:val="20"/>
    </w:rPr>
  </w:style>
  <w:style w:type="paragraph" w:styleId="HTML3">
    <w:name w:val="HTML Address"/>
    <w:basedOn w:val="a5"/>
    <w:link w:val="HTMLChar0"/>
    <w:rsid w:val="00B17B29"/>
    <w:pPr>
      <w:widowControl/>
      <w:topLinePunct/>
      <w:adjustRightInd w:val="0"/>
      <w:snapToGrid w:val="0"/>
      <w:spacing w:before="160" w:after="160" w:line="240" w:lineRule="atLeast"/>
      <w:ind w:left="1701" w:firstLineChars="0" w:firstLine="0"/>
      <w:jc w:val="left"/>
    </w:pPr>
    <w:rPr>
      <w:rFonts w:cs="Arial"/>
      <w:i/>
      <w:iCs/>
      <w:sz w:val="21"/>
      <w:szCs w:val="21"/>
    </w:rPr>
  </w:style>
  <w:style w:type="character" w:customStyle="1" w:styleId="HTMLChar0">
    <w:name w:val="HTML 地址 Char"/>
    <w:basedOn w:val="a6"/>
    <w:link w:val="HTML3"/>
    <w:rsid w:val="00B17B29"/>
    <w:rPr>
      <w:rFonts w:cs="Arial"/>
      <w:i/>
      <w:iCs/>
      <w:kern w:val="2"/>
      <w:sz w:val="21"/>
      <w:szCs w:val="21"/>
    </w:rPr>
  </w:style>
  <w:style w:type="character" w:styleId="HTML4">
    <w:name w:val="HTML Definition"/>
    <w:basedOn w:val="a6"/>
    <w:rsid w:val="00B17B29"/>
    <w:rPr>
      <w:i/>
      <w:iCs/>
    </w:rPr>
  </w:style>
  <w:style w:type="character" w:styleId="HTML5">
    <w:name w:val="HTML Keyboard"/>
    <w:basedOn w:val="a6"/>
    <w:rsid w:val="00B17B29"/>
    <w:rPr>
      <w:rFonts w:ascii="Courier New" w:hAnsi="Courier New" w:cs="Courier New"/>
      <w:sz w:val="20"/>
      <w:szCs w:val="20"/>
    </w:rPr>
  </w:style>
  <w:style w:type="character" w:styleId="HTML6">
    <w:name w:val="HTML Acronym"/>
    <w:basedOn w:val="a6"/>
    <w:rsid w:val="00B17B29"/>
  </w:style>
  <w:style w:type="character" w:styleId="HTML7">
    <w:name w:val="HTML Sample"/>
    <w:basedOn w:val="a6"/>
    <w:rsid w:val="00B17B29"/>
    <w:rPr>
      <w:rFonts w:ascii="Courier New" w:hAnsi="Courier New" w:cs="Courier New"/>
    </w:rPr>
  </w:style>
  <w:style w:type="character" w:styleId="HTML8">
    <w:name w:val="HTML Cite"/>
    <w:basedOn w:val="a6"/>
    <w:rsid w:val="00B17B29"/>
    <w:rPr>
      <w:i/>
      <w:iCs/>
    </w:rPr>
  </w:style>
  <w:style w:type="table" w:styleId="15">
    <w:name w:val="Table Web 1"/>
    <w:basedOn w:val="a7"/>
    <w:semiHidden/>
    <w:rsid w:val="00B17B29"/>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5">
    <w:name w:val="Table Web 2"/>
    <w:basedOn w:val="a7"/>
    <w:semiHidden/>
    <w:rsid w:val="00B17B29"/>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5">
    <w:name w:val="Table Web 3"/>
    <w:basedOn w:val="a7"/>
    <w:semiHidden/>
    <w:rsid w:val="00B17B29"/>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7">
    <w:name w:val="Table Theme"/>
    <w:basedOn w:val="a7"/>
    <w:semiHidden/>
    <w:rsid w:val="00B17B29"/>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6">
    <w:name w:val="Table Colorful 1"/>
    <w:basedOn w:val="a7"/>
    <w:semiHidden/>
    <w:rsid w:val="00B17B29"/>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6">
    <w:name w:val="Table Colorful 2"/>
    <w:basedOn w:val="a7"/>
    <w:semiHidden/>
    <w:rsid w:val="00B17B29"/>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7"/>
    <w:semiHidden/>
    <w:rsid w:val="00B17B29"/>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8">
    <w:name w:val="Salutation"/>
    <w:basedOn w:val="a5"/>
    <w:next w:val="a5"/>
    <w:link w:val="Char9"/>
    <w:rsid w:val="00B17B29"/>
    <w:pPr>
      <w:widowControl/>
      <w:topLinePunct/>
      <w:adjustRightInd w:val="0"/>
      <w:snapToGrid w:val="0"/>
      <w:spacing w:before="160" w:after="160" w:line="240" w:lineRule="atLeast"/>
      <w:ind w:left="1701" w:firstLineChars="0" w:firstLine="0"/>
      <w:jc w:val="left"/>
    </w:pPr>
    <w:rPr>
      <w:rFonts w:cs="Arial"/>
      <w:sz w:val="21"/>
      <w:szCs w:val="21"/>
    </w:rPr>
  </w:style>
  <w:style w:type="character" w:customStyle="1" w:styleId="Char9">
    <w:name w:val="称呼 Char"/>
    <w:basedOn w:val="a6"/>
    <w:link w:val="aff8"/>
    <w:rsid w:val="00B17B29"/>
    <w:rPr>
      <w:rFonts w:cs="Arial"/>
      <w:kern w:val="2"/>
      <w:sz w:val="21"/>
      <w:szCs w:val="21"/>
    </w:rPr>
  </w:style>
  <w:style w:type="paragraph" w:styleId="aff9">
    <w:name w:val="Plain Text"/>
    <w:basedOn w:val="a5"/>
    <w:link w:val="Chara"/>
    <w:rsid w:val="00B17B29"/>
    <w:pPr>
      <w:widowControl/>
      <w:topLinePunct/>
      <w:adjustRightInd w:val="0"/>
      <w:snapToGrid w:val="0"/>
      <w:spacing w:before="160" w:after="160" w:line="240" w:lineRule="atLeast"/>
      <w:ind w:left="1701" w:firstLineChars="0" w:firstLine="0"/>
      <w:jc w:val="left"/>
    </w:pPr>
    <w:rPr>
      <w:rFonts w:ascii="宋体" w:hAnsi="Courier New" w:cs="Courier New"/>
      <w:sz w:val="21"/>
      <w:szCs w:val="21"/>
    </w:rPr>
  </w:style>
  <w:style w:type="character" w:customStyle="1" w:styleId="Chara">
    <w:name w:val="纯文本 Char"/>
    <w:basedOn w:val="a6"/>
    <w:link w:val="aff9"/>
    <w:rsid w:val="00B17B29"/>
    <w:rPr>
      <w:rFonts w:ascii="宋体" w:hAnsi="Courier New" w:cs="Courier New"/>
      <w:kern w:val="2"/>
      <w:sz w:val="21"/>
      <w:szCs w:val="21"/>
    </w:rPr>
  </w:style>
  <w:style w:type="table" w:styleId="affa">
    <w:name w:val="Table Elegant"/>
    <w:basedOn w:val="a7"/>
    <w:semiHidden/>
    <w:rsid w:val="00B17B29"/>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b">
    <w:name w:val="E-mail Signature"/>
    <w:basedOn w:val="a5"/>
    <w:link w:val="Charb"/>
    <w:rsid w:val="00B17B29"/>
    <w:pPr>
      <w:widowControl/>
      <w:topLinePunct/>
      <w:adjustRightInd w:val="0"/>
      <w:snapToGrid w:val="0"/>
      <w:spacing w:before="160" w:after="160" w:line="240" w:lineRule="atLeast"/>
      <w:ind w:left="1701" w:firstLineChars="0" w:firstLine="0"/>
      <w:jc w:val="left"/>
    </w:pPr>
    <w:rPr>
      <w:rFonts w:cs="Arial"/>
      <w:sz w:val="21"/>
      <w:szCs w:val="21"/>
    </w:rPr>
  </w:style>
  <w:style w:type="character" w:customStyle="1" w:styleId="Charb">
    <w:name w:val="电子邮件签名 Char"/>
    <w:basedOn w:val="a6"/>
    <w:link w:val="affb"/>
    <w:rsid w:val="00B17B29"/>
    <w:rPr>
      <w:rFonts w:cs="Arial"/>
      <w:kern w:val="2"/>
      <w:sz w:val="21"/>
      <w:szCs w:val="21"/>
    </w:rPr>
  </w:style>
  <w:style w:type="paragraph" w:styleId="affc">
    <w:name w:val="Subtitle"/>
    <w:basedOn w:val="a5"/>
    <w:link w:val="Charc"/>
    <w:qFormat/>
    <w:rsid w:val="00B17B29"/>
    <w:pPr>
      <w:widowControl/>
      <w:topLinePunct/>
      <w:adjustRightInd w:val="0"/>
      <w:snapToGrid w:val="0"/>
      <w:spacing w:before="240" w:after="60" w:line="312" w:lineRule="atLeast"/>
      <w:ind w:left="1701" w:firstLineChars="0" w:firstLine="0"/>
      <w:jc w:val="center"/>
      <w:outlineLvl w:val="1"/>
    </w:pPr>
    <w:rPr>
      <w:rFonts w:ascii="Arial" w:hAnsi="Arial" w:cs="Arial"/>
      <w:b/>
      <w:bCs/>
      <w:kern w:val="28"/>
      <w:sz w:val="32"/>
      <w:szCs w:val="32"/>
    </w:rPr>
  </w:style>
  <w:style w:type="character" w:customStyle="1" w:styleId="Charc">
    <w:name w:val="副标题 Char"/>
    <w:basedOn w:val="a6"/>
    <w:link w:val="affc"/>
    <w:rsid w:val="00B17B29"/>
    <w:rPr>
      <w:rFonts w:ascii="Arial" w:hAnsi="Arial" w:cs="Arial"/>
      <w:b/>
      <w:bCs/>
      <w:kern w:val="28"/>
      <w:sz w:val="32"/>
      <w:szCs w:val="32"/>
    </w:rPr>
  </w:style>
  <w:style w:type="table" w:styleId="17">
    <w:name w:val="Table Classic 1"/>
    <w:basedOn w:val="a7"/>
    <w:semiHidden/>
    <w:rsid w:val="00B17B2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Classic 2"/>
    <w:basedOn w:val="a7"/>
    <w:semiHidden/>
    <w:rsid w:val="00B17B2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7"/>
    <w:semiHidden/>
    <w:rsid w:val="00B17B29"/>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7"/>
    <w:semiHidden/>
    <w:rsid w:val="00B17B29"/>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d">
    <w:name w:val="envelope return"/>
    <w:basedOn w:val="a5"/>
    <w:rsid w:val="00B17B29"/>
    <w:pPr>
      <w:widowControl/>
      <w:topLinePunct/>
      <w:adjustRightInd w:val="0"/>
      <w:snapToGrid w:val="0"/>
      <w:spacing w:before="160" w:after="160" w:line="240" w:lineRule="atLeast"/>
      <w:ind w:left="1701" w:firstLineChars="0" w:firstLine="0"/>
      <w:jc w:val="left"/>
    </w:pPr>
    <w:rPr>
      <w:rFonts w:ascii="Arial" w:hAnsi="Arial" w:cs="Arial"/>
      <w:sz w:val="21"/>
      <w:szCs w:val="21"/>
    </w:rPr>
  </w:style>
  <w:style w:type="table" w:styleId="18">
    <w:name w:val="Table Simple 1"/>
    <w:basedOn w:val="a7"/>
    <w:semiHidden/>
    <w:rsid w:val="00B17B29"/>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8">
    <w:name w:val="Table Simple 2"/>
    <w:basedOn w:val="a7"/>
    <w:semiHidden/>
    <w:rsid w:val="00B17B29"/>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7"/>
    <w:semiHidden/>
    <w:rsid w:val="00B17B2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e">
    <w:name w:val="Closing"/>
    <w:basedOn w:val="a5"/>
    <w:link w:val="Chard"/>
    <w:rsid w:val="00B17B29"/>
    <w:pPr>
      <w:widowControl/>
      <w:topLinePunct/>
      <w:adjustRightInd w:val="0"/>
      <w:snapToGrid w:val="0"/>
      <w:spacing w:before="160" w:after="160" w:line="240" w:lineRule="atLeast"/>
      <w:ind w:leftChars="2100" w:left="100" w:firstLineChars="0" w:firstLine="0"/>
      <w:jc w:val="left"/>
    </w:pPr>
    <w:rPr>
      <w:rFonts w:cs="Arial"/>
      <w:sz w:val="21"/>
      <w:szCs w:val="21"/>
    </w:rPr>
  </w:style>
  <w:style w:type="character" w:customStyle="1" w:styleId="Chard">
    <w:name w:val="结束语 Char"/>
    <w:basedOn w:val="a6"/>
    <w:link w:val="affe"/>
    <w:rsid w:val="00B17B29"/>
    <w:rPr>
      <w:rFonts w:cs="Arial"/>
      <w:kern w:val="2"/>
      <w:sz w:val="21"/>
      <w:szCs w:val="21"/>
    </w:rPr>
  </w:style>
  <w:style w:type="table" w:styleId="19">
    <w:name w:val="Table Subtle 1"/>
    <w:basedOn w:val="a7"/>
    <w:semiHidden/>
    <w:rsid w:val="00B17B29"/>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Subtle 2"/>
    <w:basedOn w:val="a7"/>
    <w:semiHidden/>
    <w:rsid w:val="00B17B29"/>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a">
    <w:name w:val="Table 3D effects 1"/>
    <w:basedOn w:val="a7"/>
    <w:semiHidden/>
    <w:rsid w:val="00B17B29"/>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a">
    <w:name w:val="Table 3D effects 2"/>
    <w:basedOn w:val="a7"/>
    <w:semiHidden/>
    <w:rsid w:val="00B17B29"/>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7"/>
    <w:semiHidden/>
    <w:rsid w:val="00B17B29"/>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
    <w:name w:val="List"/>
    <w:basedOn w:val="a5"/>
    <w:rsid w:val="00B17B29"/>
    <w:pPr>
      <w:widowControl/>
      <w:topLinePunct/>
      <w:adjustRightInd w:val="0"/>
      <w:snapToGrid w:val="0"/>
      <w:spacing w:before="160" w:after="160" w:line="240" w:lineRule="atLeast"/>
      <w:ind w:left="200" w:hangingChars="200" w:hanging="200"/>
      <w:jc w:val="left"/>
    </w:pPr>
    <w:rPr>
      <w:rFonts w:cs="Arial"/>
      <w:sz w:val="21"/>
      <w:szCs w:val="21"/>
    </w:rPr>
  </w:style>
  <w:style w:type="paragraph" w:styleId="2b">
    <w:name w:val="List 2"/>
    <w:basedOn w:val="a5"/>
    <w:rsid w:val="00B17B29"/>
    <w:pPr>
      <w:widowControl/>
      <w:topLinePunct/>
      <w:adjustRightInd w:val="0"/>
      <w:snapToGrid w:val="0"/>
      <w:spacing w:before="160" w:after="160" w:line="240" w:lineRule="atLeast"/>
      <w:ind w:leftChars="200" w:left="100" w:hangingChars="200" w:hanging="200"/>
      <w:jc w:val="left"/>
    </w:pPr>
    <w:rPr>
      <w:rFonts w:cs="Arial"/>
      <w:sz w:val="21"/>
      <w:szCs w:val="21"/>
    </w:rPr>
  </w:style>
  <w:style w:type="paragraph" w:styleId="3a">
    <w:name w:val="List 3"/>
    <w:basedOn w:val="a5"/>
    <w:rsid w:val="00B17B29"/>
    <w:pPr>
      <w:widowControl/>
      <w:topLinePunct/>
      <w:adjustRightInd w:val="0"/>
      <w:snapToGrid w:val="0"/>
      <w:spacing w:before="160" w:after="160" w:line="240" w:lineRule="atLeast"/>
      <w:ind w:leftChars="400" w:left="100" w:hangingChars="200" w:hanging="200"/>
      <w:jc w:val="left"/>
    </w:pPr>
    <w:rPr>
      <w:rFonts w:cs="Arial"/>
      <w:sz w:val="21"/>
      <w:szCs w:val="21"/>
    </w:rPr>
  </w:style>
  <w:style w:type="paragraph" w:styleId="45">
    <w:name w:val="List 4"/>
    <w:basedOn w:val="a5"/>
    <w:rsid w:val="00B17B29"/>
    <w:pPr>
      <w:widowControl/>
      <w:topLinePunct/>
      <w:adjustRightInd w:val="0"/>
      <w:snapToGrid w:val="0"/>
      <w:spacing w:before="160" w:after="160" w:line="240" w:lineRule="atLeast"/>
      <w:ind w:leftChars="600" w:left="100" w:hangingChars="200" w:hanging="200"/>
      <w:jc w:val="left"/>
    </w:pPr>
    <w:rPr>
      <w:rFonts w:cs="Arial"/>
      <w:sz w:val="21"/>
      <w:szCs w:val="21"/>
    </w:rPr>
  </w:style>
  <w:style w:type="paragraph" w:styleId="54">
    <w:name w:val="List 5"/>
    <w:basedOn w:val="a5"/>
    <w:rsid w:val="00B17B29"/>
    <w:pPr>
      <w:widowControl/>
      <w:topLinePunct/>
      <w:adjustRightInd w:val="0"/>
      <w:snapToGrid w:val="0"/>
      <w:spacing w:before="160" w:after="160" w:line="240" w:lineRule="atLeast"/>
      <w:ind w:leftChars="800" w:left="100" w:hangingChars="200" w:hanging="200"/>
      <w:jc w:val="left"/>
    </w:pPr>
    <w:rPr>
      <w:rFonts w:cs="Arial"/>
      <w:sz w:val="21"/>
      <w:szCs w:val="21"/>
    </w:rPr>
  </w:style>
  <w:style w:type="paragraph" w:styleId="a">
    <w:name w:val="List Number"/>
    <w:basedOn w:val="a5"/>
    <w:rsid w:val="00B17B29"/>
    <w:pPr>
      <w:widowControl/>
      <w:numPr>
        <w:numId w:val="33"/>
      </w:numPr>
      <w:topLinePunct/>
      <w:adjustRightInd w:val="0"/>
      <w:snapToGrid w:val="0"/>
      <w:spacing w:before="160" w:after="160" w:line="240" w:lineRule="atLeast"/>
      <w:ind w:firstLineChars="0" w:firstLine="0"/>
      <w:jc w:val="left"/>
    </w:pPr>
    <w:rPr>
      <w:rFonts w:cs="Arial"/>
      <w:sz w:val="21"/>
      <w:szCs w:val="21"/>
    </w:rPr>
  </w:style>
  <w:style w:type="paragraph" w:styleId="2">
    <w:name w:val="List Number 2"/>
    <w:basedOn w:val="a5"/>
    <w:rsid w:val="00B17B29"/>
    <w:pPr>
      <w:widowControl/>
      <w:numPr>
        <w:numId w:val="34"/>
      </w:numPr>
      <w:topLinePunct/>
      <w:adjustRightInd w:val="0"/>
      <w:snapToGrid w:val="0"/>
      <w:spacing w:before="160" w:after="160" w:line="240" w:lineRule="atLeast"/>
      <w:ind w:firstLineChars="0" w:firstLine="0"/>
      <w:jc w:val="left"/>
    </w:pPr>
    <w:rPr>
      <w:rFonts w:cs="Arial"/>
      <w:sz w:val="21"/>
      <w:szCs w:val="21"/>
    </w:rPr>
  </w:style>
  <w:style w:type="paragraph" w:styleId="4">
    <w:name w:val="List Number 4"/>
    <w:basedOn w:val="a5"/>
    <w:rsid w:val="00B17B29"/>
    <w:pPr>
      <w:widowControl/>
      <w:numPr>
        <w:numId w:val="35"/>
      </w:numPr>
      <w:topLinePunct/>
      <w:adjustRightInd w:val="0"/>
      <w:snapToGrid w:val="0"/>
      <w:spacing w:before="160" w:after="160" w:line="240" w:lineRule="atLeast"/>
      <w:ind w:firstLineChars="0" w:firstLine="0"/>
      <w:jc w:val="left"/>
    </w:pPr>
    <w:rPr>
      <w:rFonts w:cs="Arial"/>
      <w:sz w:val="21"/>
      <w:szCs w:val="21"/>
    </w:rPr>
  </w:style>
  <w:style w:type="paragraph" w:styleId="5">
    <w:name w:val="List Number 5"/>
    <w:basedOn w:val="a5"/>
    <w:rsid w:val="00B17B29"/>
    <w:pPr>
      <w:widowControl/>
      <w:numPr>
        <w:numId w:val="36"/>
      </w:numPr>
      <w:topLinePunct/>
      <w:adjustRightInd w:val="0"/>
      <w:snapToGrid w:val="0"/>
      <w:spacing w:before="160" w:after="160" w:line="240" w:lineRule="atLeast"/>
      <w:ind w:firstLineChars="0" w:firstLine="0"/>
      <w:jc w:val="left"/>
    </w:pPr>
    <w:rPr>
      <w:rFonts w:cs="Arial"/>
      <w:sz w:val="21"/>
      <w:szCs w:val="21"/>
    </w:rPr>
  </w:style>
  <w:style w:type="paragraph" w:styleId="afff0">
    <w:name w:val="List Continue"/>
    <w:basedOn w:val="a5"/>
    <w:rsid w:val="00B17B29"/>
    <w:pPr>
      <w:widowControl/>
      <w:topLinePunct/>
      <w:adjustRightInd w:val="0"/>
      <w:snapToGrid w:val="0"/>
      <w:spacing w:before="160" w:after="120" w:line="240" w:lineRule="atLeast"/>
      <w:ind w:leftChars="200" w:left="420" w:firstLineChars="0" w:firstLine="0"/>
      <w:jc w:val="left"/>
    </w:pPr>
    <w:rPr>
      <w:rFonts w:cs="Arial"/>
      <w:sz w:val="21"/>
      <w:szCs w:val="21"/>
    </w:rPr>
  </w:style>
  <w:style w:type="paragraph" w:styleId="2c">
    <w:name w:val="List Continue 2"/>
    <w:basedOn w:val="a5"/>
    <w:rsid w:val="00B17B29"/>
    <w:pPr>
      <w:widowControl/>
      <w:topLinePunct/>
      <w:adjustRightInd w:val="0"/>
      <w:snapToGrid w:val="0"/>
      <w:spacing w:before="160" w:after="120" w:line="240" w:lineRule="atLeast"/>
      <w:ind w:leftChars="400" w:left="840" w:firstLineChars="0" w:firstLine="0"/>
      <w:jc w:val="left"/>
    </w:pPr>
    <w:rPr>
      <w:rFonts w:cs="Arial"/>
      <w:sz w:val="21"/>
      <w:szCs w:val="21"/>
    </w:rPr>
  </w:style>
  <w:style w:type="paragraph" w:styleId="3b">
    <w:name w:val="List Continue 3"/>
    <w:basedOn w:val="a5"/>
    <w:rsid w:val="00B17B29"/>
    <w:pPr>
      <w:widowControl/>
      <w:topLinePunct/>
      <w:adjustRightInd w:val="0"/>
      <w:snapToGrid w:val="0"/>
      <w:spacing w:before="160" w:after="120" w:line="240" w:lineRule="atLeast"/>
      <w:ind w:leftChars="600" w:left="1260" w:firstLineChars="0" w:firstLine="0"/>
      <w:jc w:val="left"/>
    </w:pPr>
    <w:rPr>
      <w:rFonts w:cs="Arial"/>
      <w:sz w:val="21"/>
      <w:szCs w:val="21"/>
    </w:rPr>
  </w:style>
  <w:style w:type="paragraph" w:styleId="46">
    <w:name w:val="List Continue 4"/>
    <w:basedOn w:val="a5"/>
    <w:rsid w:val="00B17B29"/>
    <w:pPr>
      <w:widowControl/>
      <w:topLinePunct/>
      <w:adjustRightInd w:val="0"/>
      <w:snapToGrid w:val="0"/>
      <w:spacing w:before="160" w:after="120" w:line="240" w:lineRule="atLeast"/>
      <w:ind w:leftChars="800" w:left="1680" w:firstLineChars="0" w:firstLine="0"/>
      <w:jc w:val="left"/>
    </w:pPr>
    <w:rPr>
      <w:rFonts w:cs="Arial"/>
      <w:sz w:val="21"/>
      <w:szCs w:val="21"/>
    </w:rPr>
  </w:style>
  <w:style w:type="paragraph" w:styleId="55">
    <w:name w:val="List Continue 5"/>
    <w:basedOn w:val="a5"/>
    <w:rsid w:val="00B17B29"/>
    <w:pPr>
      <w:widowControl/>
      <w:topLinePunct/>
      <w:adjustRightInd w:val="0"/>
      <w:snapToGrid w:val="0"/>
      <w:spacing w:before="160" w:after="120" w:line="240" w:lineRule="atLeast"/>
      <w:ind w:leftChars="1000" w:left="2100" w:firstLineChars="0" w:firstLine="0"/>
      <w:jc w:val="left"/>
    </w:pPr>
    <w:rPr>
      <w:rFonts w:cs="Arial"/>
      <w:sz w:val="21"/>
      <w:szCs w:val="21"/>
    </w:rPr>
  </w:style>
  <w:style w:type="paragraph" w:styleId="a0">
    <w:name w:val="List Bullet"/>
    <w:basedOn w:val="a5"/>
    <w:autoRedefine/>
    <w:rsid w:val="00B17B29"/>
    <w:pPr>
      <w:widowControl/>
      <w:numPr>
        <w:numId w:val="37"/>
      </w:numPr>
      <w:topLinePunct/>
      <w:adjustRightInd w:val="0"/>
      <w:snapToGrid w:val="0"/>
      <w:spacing w:before="160" w:after="160" w:line="240" w:lineRule="atLeast"/>
      <w:ind w:firstLineChars="0" w:firstLine="0"/>
      <w:jc w:val="left"/>
    </w:pPr>
    <w:rPr>
      <w:rFonts w:cs="Arial"/>
      <w:sz w:val="21"/>
      <w:szCs w:val="21"/>
    </w:rPr>
  </w:style>
  <w:style w:type="paragraph" w:styleId="20">
    <w:name w:val="List Bullet 2"/>
    <w:basedOn w:val="a5"/>
    <w:autoRedefine/>
    <w:rsid w:val="00B17B29"/>
    <w:pPr>
      <w:widowControl/>
      <w:numPr>
        <w:numId w:val="38"/>
      </w:numPr>
      <w:topLinePunct/>
      <w:adjustRightInd w:val="0"/>
      <w:snapToGrid w:val="0"/>
      <w:spacing w:before="160" w:after="160" w:line="240" w:lineRule="atLeast"/>
      <w:ind w:firstLineChars="0" w:firstLine="0"/>
      <w:jc w:val="left"/>
    </w:pPr>
    <w:rPr>
      <w:rFonts w:cs="Arial"/>
      <w:sz w:val="21"/>
      <w:szCs w:val="21"/>
    </w:rPr>
  </w:style>
  <w:style w:type="paragraph" w:styleId="30">
    <w:name w:val="List Bullet 3"/>
    <w:basedOn w:val="a5"/>
    <w:autoRedefine/>
    <w:rsid w:val="00B17B29"/>
    <w:pPr>
      <w:widowControl/>
      <w:numPr>
        <w:numId w:val="39"/>
      </w:numPr>
      <w:topLinePunct/>
      <w:adjustRightInd w:val="0"/>
      <w:snapToGrid w:val="0"/>
      <w:spacing w:before="160" w:after="160" w:line="240" w:lineRule="atLeast"/>
      <w:ind w:firstLineChars="0" w:firstLine="0"/>
      <w:jc w:val="left"/>
    </w:pPr>
    <w:rPr>
      <w:rFonts w:cs="Arial"/>
      <w:sz w:val="21"/>
      <w:szCs w:val="21"/>
    </w:rPr>
  </w:style>
  <w:style w:type="paragraph" w:styleId="40">
    <w:name w:val="List Bullet 4"/>
    <w:basedOn w:val="a5"/>
    <w:autoRedefine/>
    <w:rsid w:val="00B17B29"/>
    <w:pPr>
      <w:widowControl/>
      <w:numPr>
        <w:numId w:val="40"/>
      </w:numPr>
      <w:topLinePunct/>
      <w:adjustRightInd w:val="0"/>
      <w:snapToGrid w:val="0"/>
      <w:spacing w:before="160" w:after="160" w:line="240" w:lineRule="atLeast"/>
      <w:ind w:firstLineChars="0" w:firstLine="0"/>
      <w:jc w:val="left"/>
    </w:pPr>
    <w:rPr>
      <w:rFonts w:cs="Arial"/>
      <w:sz w:val="21"/>
      <w:szCs w:val="21"/>
    </w:rPr>
  </w:style>
  <w:style w:type="paragraph" w:styleId="50">
    <w:name w:val="List Bullet 5"/>
    <w:basedOn w:val="a5"/>
    <w:autoRedefine/>
    <w:rsid w:val="00B17B29"/>
    <w:pPr>
      <w:widowControl/>
      <w:numPr>
        <w:numId w:val="41"/>
      </w:numPr>
      <w:topLinePunct/>
      <w:adjustRightInd w:val="0"/>
      <w:snapToGrid w:val="0"/>
      <w:spacing w:before="160" w:after="160" w:line="240" w:lineRule="atLeast"/>
      <w:ind w:firstLineChars="0" w:firstLine="0"/>
      <w:jc w:val="left"/>
    </w:pPr>
    <w:rPr>
      <w:rFonts w:cs="Arial"/>
      <w:sz w:val="21"/>
      <w:szCs w:val="21"/>
    </w:rPr>
  </w:style>
  <w:style w:type="table" w:styleId="1b">
    <w:name w:val="Table List 1"/>
    <w:basedOn w:val="a7"/>
    <w:semiHidden/>
    <w:rsid w:val="00B17B29"/>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List 2"/>
    <w:basedOn w:val="a7"/>
    <w:semiHidden/>
    <w:rsid w:val="00B17B29"/>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7"/>
    <w:semiHidden/>
    <w:rsid w:val="00B17B29"/>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7"/>
    <w:semiHidden/>
    <w:rsid w:val="00B17B2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7"/>
    <w:semiHidden/>
    <w:rsid w:val="00B17B2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7"/>
    <w:semiHidden/>
    <w:rsid w:val="00B17B2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7"/>
    <w:semiHidden/>
    <w:rsid w:val="00B17B29"/>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7"/>
    <w:semiHidden/>
    <w:rsid w:val="00B17B2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1">
    <w:name w:val="Table Contemporary"/>
    <w:basedOn w:val="a7"/>
    <w:semiHidden/>
    <w:rsid w:val="00B17B29"/>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2">
    <w:name w:val="Signature"/>
    <w:basedOn w:val="a5"/>
    <w:link w:val="Chare"/>
    <w:rsid w:val="00B17B29"/>
    <w:pPr>
      <w:widowControl/>
      <w:topLinePunct/>
      <w:adjustRightInd w:val="0"/>
      <w:snapToGrid w:val="0"/>
      <w:spacing w:before="160" w:after="160" w:line="240" w:lineRule="atLeast"/>
      <w:ind w:leftChars="2100" w:left="100" w:firstLineChars="0" w:firstLine="0"/>
      <w:jc w:val="left"/>
    </w:pPr>
    <w:rPr>
      <w:rFonts w:cs="Arial"/>
      <w:sz w:val="21"/>
      <w:szCs w:val="21"/>
    </w:rPr>
  </w:style>
  <w:style w:type="character" w:customStyle="1" w:styleId="Chare">
    <w:name w:val="签名 Char"/>
    <w:basedOn w:val="a6"/>
    <w:link w:val="afff2"/>
    <w:rsid w:val="00B17B29"/>
    <w:rPr>
      <w:rFonts w:cs="Arial"/>
      <w:kern w:val="2"/>
      <w:sz w:val="21"/>
      <w:szCs w:val="21"/>
    </w:rPr>
  </w:style>
  <w:style w:type="character" w:styleId="afff3">
    <w:name w:val="Emphasis"/>
    <w:basedOn w:val="a6"/>
    <w:qFormat/>
    <w:rsid w:val="00B17B29"/>
    <w:rPr>
      <w:i/>
      <w:iCs/>
    </w:rPr>
  </w:style>
  <w:style w:type="paragraph" w:styleId="afff4">
    <w:name w:val="Date"/>
    <w:basedOn w:val="a5"/>
    <w:next w:val="a5"/>
    <w:link w:val="Charf"/>
    <w:rsid w:val="00B17B29"/>
    <w:pPr>
      <w:widowControl/>
      <w:topLinePunct/>
      <w:adjustRightInd w:val="0"/>
      <w:snapToGrid w:val="0"/>
      <w:spacing w:before="160" w:after="160" w:line="240" w:lineRule="atLeast"/>
      <w:ind w:leftChars="2500" w:left="100" w:firstLineChars="0" w:firstLine="0"/>
      <w:jc w:val="left"/>
    </w:pPr>
    <w:rPr>
      <w:rFonts w:cs="Arial"/>
      <w:sz w:val="21"/>
      <w:szCs w:val="21"/>
    </w:rPr>
  </w:style>
  <w:style w:type="character" w:customStyle="1" w:styleId="Charf">
    <w:name w:val="日期 Char"/>
    <w:basedOn w:val="a6"/>
    <w:link w:val="afff4"/>
    <w:rsid w:val="00B17B29"/>
    <w:rPr>
      <w:rFonts w:cs="Arial"/>
      <w:kern w:val="2"/>
      <w:sz w:val="21"/>
      <w:szCs w:val="21"/>
    </w:rPr>
  </w:style>
  <w:style w:type="table" w:styleId="1c">
    <w:name w:val="Table Columns 1"/>
    <w:basedOn w:val="a7"/>
    <w:semiHidden/>
    <w:rsid w:val="00B17B29"/>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Columns 2"/>
    <w:basedOn w:val="a7"/>
    <w:semiHidden/>
    <w:rsid w:val="00B17B29"/>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7"/>
    <w:semiHidden/>
    <w:rsid w:val="00B17B29"/>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7"/>
    <w:semiHidden/>
    <w:rsid w:val="00B17B29"/>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7"/>
    <w:semiHidden/>
    <w:rsid w:val="00B17B29"/>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d">
    <w:name w:val="Table Grid 1"/>
    <w:basedOn w:val="a7"/>
    <w:semiHidden/>
    <w:rsid w:val="00B17B2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
    <w:name w:val="Table Grid 2"/>
    <w:basedOn w:val="a7"/>
    <w:semiHidden/>
    <w:rsid w:val="00B17B29"/>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7"/>
    <w:semiHidden/>
    <w:rsid w:val="00B17B29"/>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7"/>
    <w:semiHidden/>
    <w:rsid w:val="00B17B29"/>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7"/>
    <w:semiHidden/>
    <w:rsid w:val="00B17B2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7"/>
    <w:semiHidden/>
    <w:rsid w:val="00B17B2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7"/>
    <w:semiHidden/>
    <w:rsid w:val="00B17B29"/>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7"/>
    <w:semiHidden/>
    <w:rsid w:val="00B17B29"/>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f5">
    <w:name w:val="Block Text"/>
    <w:basedOn w:val="a5"/>
    <w:rsid w:val="00B17B29"/>
    <w:pPr>
      <w:widowControl/>
      <w:topLinePunct/>
      <w:adjustRightInd w:val="0"/>
      <w:snapToGrid w:val="0"/>
      <w:spacing w:before="160" w:after="120" w:line="240" w:lineRule="atLeast"/>
      <w:ind w:leftChars="700" w:left="1440" w:rightChars="700" w:right="1440" w:firstLineChars="0" w:firstLine="0"/>
      <w:jc w:val="left"/>
    </w:pPr>
    <w:rPr>
      <w:rFonts w:cs="Arial"/>
      <w:sz w:val="21"/>
      <w:szCs w:val="21"/>
    </w:rPr>
  </w:style>
  <w:style w:type="numbering" w:styleId="a2">
    <w:name w:val="Outline List 3"/>
    <w:basedOn w:val="a8"/>
    <w:rsid w:val="00B17B29"/>
    <w:pPr>
      <w:numPr>
        <w:numId w:val="42"/>
      </w:numPr>
    </w:pPr>
  </w:style>
  <w:style w:type="paragraph" w:styleId="afff6">
    <w:name w:val="envelope address"/>
    <w:basedOn w:val="a5"/>
    <w:rsid w:val="00B17B29"/>
    <w:pPr>
      <w:framePr w:w="7920" w:h="1980" w:hRule="exact" w:hSpace="180" w:wrap="auto" w:hAnchor="page" w:xAlign="center" w:yAlign="bottom"/>
      <w:widowControl/>
      <w:topLinePunct/>
      <w:adjustRightInd w:val="0"/>
      <w:snapToGrid w:val="0"/>
      <w:spacing w:before="160" w:after="160" w:line="240" w:lineRule="atLeast"/>
      <w:ind w:leftChars="1400" w:left="100" w:firstLineChars="0" w:firstLine="0"/>
      <w:jc w:val="left"/>
    </w:pPr>
    <w:rPr>
      <w:rFonts w:ascii="Arial" w:hAnsi="Arial" w:cs="Arial"/>
      <w:sz w:val="21"/>
      <w:szCs w:val="21"/>
    </w:rPr>
  </w:style>
  <w:style w:type="paragraph" w:styleId="afff7">
    <w:name w:val="Message Header"/>
    <w:basedOn w:val="a5"/>
    <w:link w:val="Charf0"/>
    <w:rsid w:val="00B17B29"/>
    <w:pPr>
      <w:widowControl/>
      <w:pBdr>
        <w:top w:val="single" w:sz="6" w:space="1" w:color="auto"/>
        <w:left w:val="single" w:sz="6" w:space="1" w:color="auto"/>
        <w:bottom w:val="single" w:sz="6" w:space="1" w:color="auto"/>
        <w:right w:val="single" w:sz="6" w:space="1" w:color="auto"/>
      </w:pBdr>
      <w:shd w:val="pct20" w:color="auto" w:fill="auto"/>
      <w:topLinePunct/>
      <w:adjustRightInd w:val="0"/>
      <w:snapToGrid w:val="0"/>
      <w:spacing w:before="160" w:after="160" w:line="240" w:lineRule="atLeast"/>
      <w:ind w:leftChars="500" w:left="1080" w:hangingChars="500" w:hanging="1080"/>
      <w:jc w:val="left"/>
    </w:pPr>
    <w:rPr>
      <w:rFonts w:ascii="Arial" w:hAnsi="Arial" w:cs="Arial"/>
      <w:sz w:val="21"/>
      <w:szCs w:val="21"/>
    </w:rPr>
  </w:style>
  <w:style w:type="character" w:customStyle="1" w:styleId="Charf0">
    <w:name w:val="信息标题 Char"/>
    <w:basedOn w:val="a6"/>
    <w:link w:val="afff7"/>
    <w:rsid w:val="00B17B29"/>
    <w:rPr>
      <w:rFonts w:ascii="Arial" w:hAnsi="Arial" w:cs="Arial"/>
      <w:kern w:val="2"/>
      <w:sz w:val="21"/>
      <w:szCs w:val="21"/>
      <w:shd w:val="pct20" w:color="auto" w:fill="auto"/>
    </w:rPr>
  </w:style>
  <w:style w:type="character" w:styleId="afff8">
    <w:name w:val="line number"/>
    <w:basedOn w:val="a6"/>
    <w:rsid w:val="00B17B29"/>
  </w:style>
  <w:style w:type="character" w:styleId="afff9">
    <w:name w:val="Strong"/>
    <w:basedOn w:val="a6"/>
    <w:qFormat/>
    <w:rsid w:val="00B17B29"/>
    <w:rPr>
      <w:b/>
      <w:bCs/>
    </w:rPr>
  </w:style>
  <w:style w:type="paragraph" w:customStyle="1" w:styleId="afffa">
    <w:rsid w:val="00B949E6"/>
    <w:pPr>
      <w:widowControl w:val="0"/>
      <w:spacing w:line="360" w:lineRule="auto"/>
      <w:ind w:firstLineChars="200" w:firstLine="200"/>
      <w:jc w:val="both"/>
    </w:pPr>
    <w:rPr>
      <w:kern w:val="2"/>
      <w:sz w:val="24"/>
      <w:szCs w:val="24"/>
    </w:rPr>
  </w:style>
  <w:style w:type="paragraph" w:styleId="2f0">
    <w:name w:val="Body Text First Indent 2"/>
    <w:basedOn w:val="af3"/>
    <w:link w:val="2Char"/>
    <w:rsid w:val="00B17B29"/>
    <w:pPr>
      <w:widowControl/>
      <w:topLinePunct/>
      <w:adjustRightInd w:val="0"/>
      <w:snapToGrid w:val="0"/>
      <w:spacing w:before="160" w:line="240" w:lineRule="atLeast"/>
      <w:ind w:firstLine="420"/>
      <w:jc w:val="left"/>
    </w:pPr>
    <w:rPr>
      <w:rFonts w:cs="Arial"/>
      <w:sz w:val="21"/>
      <w:szCs w:val="21"/>
    </w:rPr>
  </w:style>
  <w:style w:type="character" w:customStyle="1" w:styleId="Char1">
    <w:name w:val="正文文本缩进 Char"/>
    <w:basedOn w:val="a6"/>
    <w:link w:val="af3"/>
    <w:rsid w:val="00B17B29"/>
    <w:rPr>
      <w:kern w:val="2"/>
      <w:sz w:val="24"/>
      <w:szCs w:val="24"/>
    </w:rPr>
  </w:style>
  <w:style w:type="character" w:customStyle="1" w:styleId="2Char">
    <w:name w:val="正文首行缩进 2 Char"/>
    <w:basedOn w:val="Char1"/>
    <w:link w:val="2f0"/>
    <w:rsid w:val="00B17B29"/>
    <w:rPr>
      <w:rFonts w:cs="Arial"/>
      <w:kern w:val="2"/>
      <w:sz w:val="21"/>
      <w:szCs w:val="21"/>
    </w:rPr>
  </w:style>
  <w:style w:type="paragraph" w:styleId="afffb">
    <w:name w:val="Normal Indent"/>
    <w:basedOn w:val="a5"/>
    <w:rsid w:val="00B17B29"/>
    <w:pPr>
      <w:widowControl/>
      <w:topLinePunct/>
      <w:adjustRightInd w:val="0"/>
      <w:snapToGrid w:val="0"/>
      <w:spacing w:before="160" w:after="160" w:line="240" w:lineRule="atLeast"/>
      <w:ind w:left="1701" w:firstLine="420"/>
      <w:jc w:val="left"/>
    </w:pPr>
    <w:rPr>
      <w:rFonts w:cs="Arial"/>
      <w:sz w:val="21"/>
      <w:szCs w:val="21"/>
    </w:rPr>
  </w:style>
  <w:style w:type="paragraph" w:styleId="2f1">
    <w:name w:val="Body Text 2"/>
    <w:basedOn w:val="a5"/>
    <w:link w:val="2Char0"/>
    <w:rsid w:val="00B17B29"/>
    <w:pPr>
      <w:widowControl/>
      <w:topLinePunct/>
      <w:adjustRightInd w:val="0"/>
      <w:snapToGrid w:val="0"/>
      <w:spacing w:before="160" w:after="120" w:line="480" w:lineRule="auto"/>
      <w:ind w:left="1701" w:firstLineChars="0" w:firstLine="0"/>
      <w:jc w:val="left"/>
    </w:pPr>
    <w:rPr>
      <w:rFonts w:cs="Arial"/>
      <w:sz w:val="21"/>
      <w:szCs w:val="21"/>
    </w:rPr>
  </w:style>
  <w:style w:type="character" w:customStyle="1" w:styleId="2Char0">
    <w:name w:val="正文文本 2 Char"/>
    <w:basedOn w:val="a6"/>
    <w:link w:val="2f1"/>
    <w:rsid w:val="00B17B29"/>
    <w:rPr>
      <w:rFonts w:cs="Arial"/>
      <w:kern w:val="2"/>
      <w:sz w:val="21"/>
      <w:szCs w:val="21"/>
    </w:rPr>
  </w:style>
  <w:style w:type="paragraph" w:styleId="2f2">
    <w:name w:val="Body Text Indent 2"/>
    <w:basedOn w:val="a5"/>
    <w:link w:val="2Char1"/>
    <w:rsid w:val="00B17B29"/>
    <w:pPr>
      <w:widowControl/>
      <w:topLinePunct/>
      <w:adjustRightInd w:val="0"/>
      <w:snapToGrid w:val="0"/>
      <w:spacing w:before="160" w:after="120" w:line="480" w:lineRule="auto"/>
      <w:ind w:leftChars="200" w:left="420" w:firstLineChars="0" w:firstLine="0"/>
      <w:jc w:val="left"/>
    </w:pPr>
    <w:rPr>
      <w:rFonts w:cs="Arial"/>
      <w:sz w:val="21"/>
      <w:szCs w:val="21"/>
    </w:rPr>
  </w:style>
  <w:style w:type="character" w:customStyle="1" w:styleId="2Char1">
    <w:name w:val="正文文本缩进 2 Char"/>
    <w:basedOn w:val="a6"/>
    <w:link w:val="2f2"/>
    <w:rsid w:val="00B17B29"/>
    <w:rPr>
      <w:rFonts w:cs="Arial"/>
      <w:kern w:val="2"/>
      <w:sz w:val="21"/>
      <w:szCs w:val="21"/>
    </w:rPr>
  </w:style>
  <w:style w:type="paragraph" w:styleId="3f">
    <w:name w:val="Body Text Indent 3"/>
    <w:basedOn w:val="a5"/>
    <w:link w:val="3Char0"/>
    <w:rsid w:val="00B17B29"/>
    <w:pPr>
      <w:widowControl/>
      <w:topLinePunct/>
      <w:adjustRightInd w:val="0"/>
      <w:snapToGrid w:val="0"/>
      <w:spacing w:before="160" w:after="120" w:line="240" w:lineRule="atLeast"/>
      <w:ind w:leftChars="200" w:left="420" w:firstLineChars="0" w:firstLine="0"/>
      <w:jc w:val="left"/>
    </w:pPr>
    <w:rPr>
      <w:rFonts w:cs="Arial"/>
      <w:sz w:val="16"/>
      <w:szCs w:val="16"/>
    </w:rPr>
  </w:style>
  <w:style w:type="character" w:customStyle="1" w:styleId="3Char0">
    <w:name w:val="正文文本缩进 3 Char"/>
    <w:basedOn w:val="a6"/>
    <w:link w:val="3f"/>
    <w:rsid w:val="00B17B29"/>
    <w:rPr>
      <w:rFonts w:cs="Arial"/>
      <w:kern w:val="2"/>
      <w:sz w:val="16"/>
      <w:szCs w:val="16"/>
    </w:rPr>
  </w:style>
  <w:style w:type="paragraph" w:styleId="afffc">
    <w:name w:val="Note Heading"/>
    <w:basedOn w:val="a5"/>
    <w:next w:val="a5"/>
    <w:link w:val="Charf1"/>
    <w:rsid w:val="00B17B29"/>
    <w:pPr>
      <w:widowControl/>
      <w:topLinePunct/>
      <w:adjustRightInd w:val="0"/>
      <w:snapToGrid w:val="0"/>
      <w:spacing w:before="160" w:after="160" w:line="240" w:lineRule="atLeast"/>
      <w:ind w:left="1701" w:firstLineChars="0" w:firstLine="0"/>
      <w:jc w:val="center"/>
    </w:pPr>
    <w:rPr>
      <w:rFonts w:cs="Arial"/>
      <w:sz w:val="21"/>
      <w:szCs w:val="21"/>
    </w:rPr>
  </w:style>
  <w:style w:type="character" w:customStyle="1" w:styleId="Charf1">
    <w:name w:val="注释标题 Char"/>
    <w:basedOn w:val="a6"/>
    <w:link w:val="afffc"/>
    <w:rsid w:val="00B17B29"/>
    <w:rPr>
      <w:rFonts w:cs="Arial"/>
      <w:kern w:val="2"/>
      <w:sz w:val="21"/>
      <w:szCs w:val="21"/>
    </w:rPr>
  </w:style>
  <w:style w:type="paragraph" w:customStyle="1" w:styleId="ItemStepinTable">
    <w:name w:val="Item Step in Table"/>
    <w:semiHidden/>
    <w:rsid w:val="00B17B29"/>
    <w:pPr>
      <w:numPr>
        <w:numId w:val="48"/>
      </w:numPr>
      <w:topLinePunct/>
      <w:spacing w:before="40" w:after="40"/>
    </w:pPr>
    <w:rPr>
      <w:rFonts w:cs="Arial"/>
      <w:sz w:val="22"/>
      <w:szCs w:val="22"/>
    </w:rPr>
  </w:style>
  <w:style w:type="paragraph" w:customStyle="1" w:styleId="End">
    <w:name w:val="End"/>
    <w:basedOn w:val="a5"/>
    <w:rsid w:val="00B17B29"/>
    <w:pPr>
      <w:widowControl/>
      <w:topLinePunct/>
      <w:adjustRightInd w:val="0"/>
      <w:snapToGrid w:val="0"/>
      <w:spacing w:before="160" w:after="400" w:line="240" w:lineRule="atLeast"/>
      <w:ind w:left="1701" w:firstLineChars="0" w:firstLine="0"/>
      <w:jc w:val="left"/>
    </w:pPr>
    <w:rPr>
      <w:rFonts w:cs="Arial"/>
      <w:b/>
      <w:sz w:val="21"/>
      <w:szCs w:val="21"/>
    </w:rPr>
  </w:style>
  <w:style w:type="paragraph" w:customStyle="1" w:styleId="1e">
    <w:name w:val="样式1"/>
    <w:basedOn w:val="End"/>
    <w:semiHidden/>
    <w:rsid w:val="00B17B29"/>
    <w:rPr>
      <w:b w:val="0"/>
    </w:rPr>
  </w:style>
  <w:style w:type="paragraph" w:customStyle="1" w:styleId="NotesTextListinTable">
    <w:name w:val="Notes Text List in Table"/>
    <w:rsid w:val="00B17B29"/>
    <w:pPr>
      <w:numPr>
        <w:numId w:val="49"/>
      </w:numPr>
      <w:spacing w:before="40" w:after="80" w:line="200" w:lineRule="atLeast"/>
      <w:jc w:val="both"/>
    </w:pPr>
    <w:rPr>
      <w:rFonts w:eastAsia="楷体_GB2312" w:cs="楷体_GB2312"/>
      <w:noProof/>
      <w:sz w:val="18"/>
      <w:szCs w:val="18"/>
    </w:rPr>
  </w:style>
  <w:style w:type="paragraph" w:customStyle="1" w:styleId="NotesText">
    <w:name w:val="Notes Text"/>
    <w:basedOn w:val="CAUTIONText"/>
    <w:rsid w:val="00B17B29"/>
    <w:pPr>
      <w:pBdr>
        <w:bottom w:val="none" w:sz="0" w:space="0" w:color="auto"/>
      </w:pBdr>
      <w:spacing w:before="40" w:line="200" w:lineRule="atLeast"/>
      <w:ind w:left="2075"/>
    </w:pPr>
    <w:rPr>
      <w:sz w:val="18"/>
      <w:szCs w:val="18"/>
    </w:rPr>
  </w:style>
  <w:style w:type="paragraph" w:customStyle="1" w:styleId="BlockLabelinAppendix">
    <w:name w:val="Block Label in Appendix"/>
    <w:basedOn w:val="BlockLabel"/>
    <w:next w:val="a5"/>
    <w:rsid w:val="00B17B29"/>
    <w:pPr>
      <w:topLinePunct w:val="0"/>
    </w:pPr>
  </w:style>
  <w:style w:type="paragraph" w:customStyle="1" w:styleId="FigureDescriptioninAppendix">
    <w:name w:val="Figure Description in Appendix"/>
    <w:basedOn w:val="Figure"/>
    <w:next w:val="Figure"/>
    <w:rsid w:val="00B17B29"/>
    <w:pPr>
      <w:outlineLvl w:val="6"/>
    </w:pPr>
  </w:style>
  <w:style w:type="paragraph" w:customStyle="1" w:styleId="ItemStepinAppendix">
    <w:name w:val="Item Step in Appendix"/>
    <w:basedOn w:val="ItemStep"/>
    <w:rsid w:val="00B17B29"/>
    <w:pPr>
      <w:outlineLvl w:val="5"/>
    </w:pPr>
  </w:style>
  <w:style w:type="paragraph" w:customStyle="1" w:styleId="StepinAppendix">
    <w:name w:val="Step in Appendix"/>
    <w:basedOn w:val="Step"/>
    <w:rsid w:val="00B17B29"/>
    <w:pPr>
      <w:topLinePunct w:val="0"/>
      <w:outlineLvl w:val="4"/>
    </w:pPr>
  </w:style>
  <w:style w:type="paragraph" w:customStyle="1" w:styleId="afffd">
    <w:name w:val="表格列标题"/>
    <w:basedOn w:val="a5"/>
    <w:rsid w:val="00B17B29"/>
    <w:pPr>
      <w:widowControl/>
      <w:topLinePunct/>
      <w:adjustRightInd w:val="0"/>
      <w:snapToGrid w:val="0"/>
      <w:spacing w:before="160" w:after="160" w:line="240" w:lineRule="atLeast"/>
      <w:ind w:left="1701" w:firstLineChars="0" w:firstLine="0"/>
      <w:jc w:val="center"/>
    </w:pPr>
    <w:rPr>
      <w:rFonts w:cs="Arial"/>
      <w:b/>
      <w:sz w:val="21"/>
      <w:szCs w:val="21"/>
    </w:rPr>
  </w:style>
  <w:style w:type="paragraph" w:customStyle="1" w:styleId="Cover2">
    <w:name w:val="Cover 2"/>
    <w:rsid w:val="00B17B29"/>
    <w:pPr>
      <w:adjustRightInd w:val="0"/>
      <w:snapToGrid w:val="0"/>
    </w:pPr>
    <w:rPr>
      <w:rFonts w:ascii="Arial" w:eastAsia="黑体" w:hAnsi="Arial" w:cs="Arial"/>
      <w:noProof/>
      <w:sz w:val="32"/>
      <w:szCs w:val="32"/>
      <w:lang w:eastAsia="en-US"/>
    </w:rPr>
  </w:style>
  <w:style w:type="paragraph" w:customStyle="1" w:styleId="CoverText">
    <w:name w:val="Cover Text"/>
    <w:rsid w:val="00B17B29"/>
    <w:pPr>
      <w:adjustRightInd w:val="0"/>
      <w:snapToGrid w:val="0"/>
      <w:spacing w:before="80" w:after="80" w:line="240" w:lineRule="atLeast"/>
      <w:jc w:val="both"/>
    </w:pPr>
    <w:rPr>
      <w:rFonts w:ascii="Arial" w:hAnsi="Arial" w:cs="Arial"/>
      <w:snapToGrid w:val="0"/>
    </w:rPr>
  </w:style>
  <w:style w:type="paragraph" w:customStyle="1" w:styleId="Cover3">
    <w:name w:val="Cover 3"/>
    <w:basedOn w:val="a5"/>
    <w:rsid w:val="00B17B29"/>
    <w:pPr>
      <w:adjustRightInd w:val="0"/>
      <w:snapToGrid w:val="0"/>
      <w:spacing w:before="80" w:after="80" w:line="240" w:lineRule="atLeast"/>
      <w:ind w:firstLineChars="0" w:firstLine="0"/>
      <w:jc w:val="left"/>
    </w:pPr>
    <w:rPr>
      <w:rFonts w:ascii="Arial" w:eastAsia="黑体" w:hAnsi="Arial" w:cs="Arial"/>
      <w:b/>
      <w:bCs/>
      <w:spacing w:val="-4"/>
      <w:sz w:val="22"/>
      <w:szCs w:val="22"/>
    </w:rPr>
  </w:style>
  <w:style w:type="paragraph" w:customStyle="1" w:styleId="Heading1noNumber0">
    <w:name w:val="Heading1 no Number"/>
    <w:basedOn w:val="1"/>
    <w:next w:val="a5"/>
    <w:rsid w:val="00B17B29"/>
    <w:pPr>
      <w:keepLines w:val="0"/>
      <w:pageBreakBefore/>
      <w:widowControl/>
      <w:numPr>
        <w:numId w:val="0"/>
      </w:numPr>
      <w:pBdr>
        <w:bottom w:val="single" w:sz="4" w:space="1" w:color="auto"/>
      </w:pBdr>
      <w:adjustRightInd w:val="0"/>
      <w:snapToGrid w:val="0"/>
      <w:spacing w:before="1600" w:after="800" w:line="240" w:lineRule="atLeast"/>
      <w:jc w:val="right"/>
      <w:outlineLvl w:val="9"/>
    </w:pPr>
    <w:rPr>
      <w:rFonts w:ascii="Book Antiqua" w:eastAsia="Times New Roman" w:hAnsi="Book Antiqua" w:cs="Book Antiqua"/>
      <w:kern w:val="2"/>
    </w:rPr>
  </w:style>
  <w:style w:type="paragraph" w:customStyle="1" w:styleId="TOC1">
    <w:name w:val="TOC 标题1"/>
    <w:next w:val="10"/>
    <w:rsid w:val="00B17B29"/>
    <w:pPr>
      <w:keepNext/>
      <w:snapToGrid w:val="0"/>
      <w:spacing w:before="480" w:after="360"/>
      <w:jc w:val="center"/>
    </w:pPr>
    <w:rPr>
      <w:rFonts w:ascii="Arial" w:eastAsia="黑体" w:hAnsi="Arial" w:cs="Arial"/>
      <w:noProof/>
      <w:sz w:val="36"/>
      <w:szCs w:val="36"/>
    </w:rPr>
  </w:style>
  <w:style w:type="paragraph" w:customStyle="1" w:styleId="afffe">
    <w:name w:val="备注说明"/>
    <w:basedOn w:val="a5"/>
    <w:rsid w:val="00B17B29"/>
    <w:pPr>
      <w:keepNext/>
      <w:widowControl/>
      <w:topLinePunct/>
      <w:adjustRightInd w:val="0"/>
      <w:snapToGrid w:val="0"/>
      <w:spacing w:before="160" w:after="160"/>
      <w:ind w:left="1134" w:firstLineChars="0" w:firstLine="0"/>
    </w:pPr>
    <w:rPr>
      <w:rFonts w:eastAsia="楷体_GB2312" w:cs="Arial"/>
      <w:sz w:val="21"/>
      <w:szCs w:val="21"/>
    </w:rPr>
  </w:style>
  <w:style w:type="paragraph" w:customStyle="1" w:styleId="Command">
    <w:name w:val="Command"/>
    <w:rsid w:val="00B17B29"/>
    <w:pPr>
      <w:spacing w:before="160" w:after="160"/>
    </w:pPr>
    <w:rPr>
      <w:rFonts w:ascii="Arial" w:eastAsia="黑体" w:hAnsi="Arial" w:cs="Arial"/>
      <w:sz w:val="21"/>
      <w:szCs w:val="21"/>
    </w:rPr>
  </w:style>
  <w:style w:type="character" w:customStyle="1" w:styleId="commandparameter">
    <w:name w:val="command parameter"/>
    <w:rsid w:val="00B17B29"/>
    <w:rPr>
      <w:rFonts w:ascii="Arial" w:eastAsia="宋体" w:hAnsi="Arial"/>
      <w:i/>
      <w:color w:val="auto"/>
      <w:sz w:val="21"/>
      <w:szCs w:val="21"/>
    </w:rPr>
  </w:style>
  <w:style w:type="character" w:customStyle="1" w:styleId="commandkeywords">
    <w:name w:val="command keywords"/>
    <w:rsid w:val="00B17B29"/>
    <w:rPr>
      <w:rFonts w:ascii="Arial" w:eastAsia="宋体" w:hAnsi="Arial"/>
      <w:b/>
      <w:color w:val="auto"/>
      <w:sz w:val="21"/>
      <w:szCs w:val="21"/>
    </w:rPr>
  </w:style>
  <w:style w:type="paragraph" w:customStyle="1" w:styleId="affff">
    <w:name w:val="章节标题"/>
    <w:basedOn w:val="a5"/>
    <w:rsid w:val="00B17B29"/>
    <w:pPr>
      <w:widowControl/>
      <w:tabs>
        <w:tab w:val="left" w:pos="0"/>
      </w:tabs>
      <w:topLinePunct/>
      <w:adjustRightInd w:val="0"/>
      <w:snapToGrid w:val="0"/>
      <w:spacing w:before="300" w:after="300" w:line="240" w:lineRule="atLeast"/>
      <w:ind w:left="1701" w:firstLineChars="0" w:firstLine="0"/>
      <w:jc w:val="center"/>
    </w:pPr>
    <w:rPr>
      <w:rFonts w:ascii="Arial" w:eastAsia="黑体" w:hAnsi="Arial" w:cs="Arial"/>
      <w:sz w:val="30"/>
      <w:szCs w:val="21"/>
    </w:rPr>
  </w:style>
  <w:style w:type="paragraph" w:customStyle="1" w:styleId="affff0">
    <w:name w:val="表号去除自动编号"/>
    <w:basedOn w:val="a5"/>
    <w:rsid w:val="00B17B29"/>
    <w:pPr>
      <w:keepNext/>
      <w:widowControl/>
      <w:topLinePunct/>
      <w:adjustRightInd w:val="0"/>
      <w:snapToGrid w:val="0"/>
      <w:spacing w:before="160" w:after="160"/>
      <w:ind w:left="1701" w:firstLineChars="0" w:firstLine="0"/>
      <w:jc w:val="center"/>
    </w:pPr>
    <w:rPr>
      <w:rFonts w:ascii="宋体" w:hAnsi="宋体" w:cs="Arial"/>
      <w:sz w:val="21"/>
      <w:szCs w:val="21"/>
    </w:rPr>
  </w:style>
  <w:style w:type="paragraph" w:customStyle="1" w:styleId="affff1">
    <w:name w:val="图样式"/>
    <w:basedOn w:val="a5"/>
    <w:rsid w:val="00B17B29"/>
    <w:pPr>
      <w:keepNext/>
      <w:widowControl/>
      <w:autoSpaceDE w:val="0"/>
      <w:autoSpaceDN w:val="0"/>
      <w:adjustRightInd w:val="0"/>
      <w:spacing w:before="80" w:after="80"/>
      <w:ind w:firstLineChars="0" w:firstLine="0"/>
      <w:jc w:val="center"/>
    </w:pPr>
    <w:rPr>
      <w:kern w:val="0"/>
      <w:sz w:val="21"/>
      <w:szCs w:val="20"/>
    </w:rPr>
  </w:style>
  <w:style w:type="paragraph" w:customStyle="1" w:styleId="affff2">
    <w:name w:val="代码样式"/>
    <w:basedOn w:val="affff3"/>
    <w:rsid w:val="00B17B29"/>
    <w:pPr>
      <w:spacing w:line="360" w:lineRule="auto"/>
    </w:pPr>
    <w:rPr>
      <w:rFonts w:ascii="Courier New" w:hAnsi="Courier New"/>
      <w:sz w:val="18"/>
      <w:szCs w:val="18"/>
    </w:rPr>
  </w:style>
  <w:style w:type="paragraph" w:customStyle="1" w:styleId="affff3">
    <w:name w:val="封面表格文本"/>
    <w:basedOn w:val="a5"/>
    <w:rsid w:val="00B17B29"/>
    <w:pPr>
      <w:widowControl/>
      <w:topLinePunct/>
      <w:adjustRightInd w:val="0"/>
      <w:snapToGrid w:val="0"/>
      <w:spacing w:before="160" w:after="160" w:line="240" w:lineRule="atLeast"/>
      <w:ind w:left="1701" w:firstLineChars="0" w:firstLine="0"/>
      <w:jc w:val="center"/>
    </w:pPr>
    <w:rPr>
      <w:rFonts w:ascii="Arial" w:hAnsi="Arial" w:cs="Arial"/>
      <w:sz w:val="21"/>
      <w:szCs w:val="21"/>
    </w:rPr>
  </w:style>
  <w:style w:type="table" w:customStyle="1" w:styleId="table0">
    <w:name w:val="table"/>
    <w:basedOn w:val="af8"/>
    <w:rsid w:val="00B17B29"/>
    <w:pPr>
      <w:spacing w:line="240" w:lineRule="auto"/>
      <w:ind w:firstLineChars="0" w:firstLine="0"/>
    </w:pPr>
    <w:rPr>
      <w:rFonts w:eastAsia="Times New Roman" w:cs="Arial"/>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Outline">
    <w:name w:val="Outline"/>
    <w:basedOn w:val="a5"/>
    <w:semiHidden/>
    <w:rsid w:val="00B17B29"/>
    <w:pPr>
      <w:widowControl/>
      <w:adjustRightInd w:val="0"/>
      <w:snapToGrid w:val="0"/>
      <w:spacing w:before="80" w:after="80" w:line="200" w:lineRule="atLeast"/>
      <w:ind w:left="709" w:firstLineChars="0" w:firstLine="0"/>
    </w:pPr>
    <w:rPr>
      <w:rFonts w:cs="Arial"/>
      <w:i/>
      <w:color w:val="0000FF"/>
      <w:kern w:val="0"/>
      <w:sz w:val="18"/>
      <w:szCs w:val="18"/>
    </w:rPr>
  </w:style>
  <w:style w:type="paragraph" w:customStyle="1" w:styleId="TableDescriptioninAppendix">
    <w:name w:val="Table Description in Appendix"/>
    <w:basedOn w:val="TableDescription"/>
    <w:next w:val="a5"/>
    <w:rsid w:val="00B17B29"/>
    <w:pPr>
      <w:topLinePunct w:val="0"/>
      <w:outlineLvl w:val="6"/>
    </w:pPr>
  </w:style>
  <w:style w:type="paragraph" w:customStyle="1" w:styleId="a1">
    <w:name w:val="参考资料清单"/>
    <w:basedOn w:val="a5"/>
    <w:rsid w:val="00B17B29"/>
    <w:pPr>
      <w:widowControl/>
      <w:numPr>
        <w:numId w:val="50"/>
      </w:numPr>
      <w:topLinePunct/>
      <w:adjustRightInd w:val="0"/>
      <w:snapToGrid w:val="0"/>
      <w:spacing w:before="160" w:after="160"/>
      <w:ind w:left="0" w:firstLineChars="0" w:firstLine="0"/>
    </w:pPr>
    <w:rPr>
      <w:rFonts w:ascii="Arial" w:hAnsi="Arial" w:cs="Arial"/>
      <w:sz w:val="21"/>
      <w:szCs w:val="21"/>
    </w:rPr>
  </w:style>
  <w:style w:type="paragraph" w:customStyle="1" w:styleId="Code">
    <w:name w:val="Code"/>
    <w:basedOn w:val="a5"/>
    <w:rsid w:val="00B17B29"/>
    <w:pPr>
      <w:topLinePunct/>
      <w:autoSpaceDE w:val="0"/>
      <w:autoSpaceDN w:val="0"/>
      <w:adjustRightInd w:val="0"/>
      <w:snapToGrid w:val="0"/>
      <w:ind w:left="1701" w:firstLineChars="0" w:firstLine="0"/>
      <w:jc w:val="left"/>
    </w:pPr>
    <w:rPr>
      <w:rFonts w:ascii="Courier New" w:hAnsi="Courier New" w:cs="Arial"/>
      <w:sz w:val="18"/>
      <w:szCs w:val="21"/>
    </w:rPr>
  </w:style>
  <w:style w:type="paragraph" w:customStyle="1" w:styleId="affff4">
    <w:name w:val="图号去除自动编号"/>
    <w:basedOn w:val="a5"/>
    <w:rsid w:val="00B17B29"/>
    <w:pPr>
      <w:widowControl/>
      <w:topLinePunct/>
      <w:adjustRightInd w:val="0"/>
      <w:snapToGrid w:val="0"/>
      <w:spacing w:before="105" w:after="160"/>
      <w:ind w:left="1701" w:firstLineChars="0" w:firstLine="425"/>
      <w:jc w:val="center"/>
    </w:pPr>
    <w:rPr>
      <w:rFonts w:cs="Arial"/>
      <w:sz w:val="21"/>
      <w:szCs w:val="21"/>
    </w:rPr>
  </w:style>
  <w:style w:type="paragraph" w:customStyle="1" w:styleId="affff5">
    <w:name w:val="项目符号"/>
    <w:basedOn w:val="a5"/>
    <w:rsid w:val="00B17B29"/>
    <w:pPr>
      <w:widowControl/>
      <w:topLinePunct/>
      <w:adjustRightInd w:val="0"/>
      <w:snapToGrid w:val="0"/>
      <w:spacing w:before="160" w:after="160"/>
      <w:ind w:left="1701" w:firstLineChars="0" w:firstLine="0"/>
      <w:jc w:val="left"/>
    </w:pPr>
    <w:rPr>
      <w:rFonts w:cs="Arial"/>
      <w:sz w:val="21"/>
      <w:szCs w:val="21"/>
    </w:rPr>
  </w:style>
  <w:style w:type="paragraph" w:customStyle="1" w:styleId="a4">
    <w:name w:val="表号"/>
    <w:basedOn w:val="a5"/>
    <w:next w:val="af0"/>
    <w:rsid w:val="00B17B29"/>
    <w:pPr>
      <w:keepLines/>
      <w:widowControl/>
      <w:numPr>
        <w:ilvl w:val="8"/>
        <w:numId w:val="51"/>
      </w:numPr>
      <w:topLinePunct/>
      <w:adjustRightInd w:val="0"/>
      <w:snapToGrid w:val="0"/>
      <w:spacing w:before="160" w:after="160"/>
      <w:ind w:firstLineChars="0"/>
      <w:jc w:val="center"/>
    </w:pPr>
    <w:rPr>
      <w:rFonts w:ascii="Arial" w:hAnsi="Arial" w:cs="Arial"/>
      <w:sz w:val="18"/>
      <w:szCs w:val="18"/>
    </w:rPr>
  </w:style>
  <w:style w:type="paragraph" w:customStyle="1" w:styleId="affff6">
    <w:name w:val="表头样式"/>
    <w:basedOn w:val="a5"/>
    <w:rsid w:val="00B17B29"/>
    <w:pPr>
      <w:widowControl/>
      <w:topLinePunct/>
      <w:adjustRightInd w:val="0"/>
      <w:snapToGrid w:val="0"/>
      <w:spacing w:before="160" w:after="160" w:line="240" w:lineRule="atLeast"/>
      <w:ind w:left="1701" w:firstLineChars="0" w:firstLine="0"/>
      <w:jc w:val="center"/>
    </w:pPr>
    <w:rPr>
      <w:rFonts w:ascii="Arial" w:hAnsi="Arial" w:cs="Arial"/>
      <w:b/>
      <w:sz w:val="21"/>
      <w:szCs w:val="21"/>
    </w:rPr>
  </w:style>
  <w:style w:type="paragraph" w:customStyle="1" w:styleId="affff7">
    <w:name w:val="页脚样式"/>
    <w:basedOn w:val="a5"/>
    <w:rsid w:val="00B17B29"/>
    <w:pPr>
      <w:widowControl/>
      <w:topLinePunct/>
      <w:adjustRightInd w:val="0"/>
      <w:snapToGrid w:val="0"/>
      <w:spacing w:before="160" w:after="160"/>
      <w:ind w:left="1701" w:firstLineChars="0" w:firstLine="0"/>
      <w:jc w:val="left"/>
    </w:pPr>
    <w:rPr>
      <w:rFonts w:cs="Arial"/>
      <w:sz w:val="18"/>
      <w:szCs w:val="21"/>
    </w:rPr>
  </w:style>
  <w:style w:type="paragraph" w:customStyle="1" w:styleId="WordPro">
    <w:name w:val="图表目录(WordPro)"/>
    <w:basedOn w:val="a5"/>
    <w:rsid w:val="00B17B29"/>
    <w:pPr>
      <w:widowControl/>
      <w:topLinePunct/>
      <w:adjustRightInd w:val="0"/>
      <w:snapToGrid w:val="0"/>
      <w:spacing w:before="300" w:after="150"/>
      <w:ind w:left="1701" w:firstLineChars="0" w:firstLine="0"/>
      <w:jc w:val="center"/>
    </w:pPr>
    <w:rPr>
      <w:rFonts w:ascii="黑体" w:eastAsia="黑体" w:cs="Arial"/>
      <w:sz w:val="30"/>
      <w:szCs w:val="21"/>
    </w:rPr>
  </w:style>
  <w:style w:type="paragraph" w:customStyle="1" w:styleId="affff8">
    <w:name w:val="封面华为技术"/>
    <w:basedOn w:val="a5"/>
    <w:rsid w:val="00B17B29"/>
    <w:pPr>
      <w:widowControl/>
      <w:topLinePunct/>
      <w:adjustRightInd w:val="0"/>
      <w:snapToGrid w:val="0"/>
      <w:spacing w:before="160" w:after="160"/>
      <w:ind w:left="1701" w:firstLineChars="0" w:firstLine="0"/>
      <w:jc w:val="center"/>
    </w:pPr>
    <w:rPr>
      <w:rFonts w:ascii="Arial" w:eastAsia="黑体" w:hAnsi="Arial" w:cs="Arial"/>
      <w:sz w:val="32"/>
      <w:szCs w:val="32"/>
    </w:rPr>
  </w:style>
  <w:style w:type="paragraph" w:customStyle="1" w:styleId="affff9">
    <w:name w:val="脚注"/>
    <w:basedOn w:val="a5"/>
    <w:rsid w:val="00B17B29"/>
    <w:pPr>
      <w:widowControl/>
      <w:topLinePunct/>
      <w:adjustRightInd w:val="0"/>
      <w:snapToGrid w:val="0"/>
      <w:spacing w:before="160" w:after="90" w:line="240" w:lineRule="atLeast"/>
      <w:ind w:left="1701" w:firstLineChars="0" w:firstLine="0"/>
      <w:jc w:val="left"/>
    </w:pPr>
    <w:rPr>
      <w:rFonts w:cs="Arial"/>
      <w:sz w:val="18"/>
      <w:szCs w:val="21"/>
    </w:rPr>
  </w:style>
  <w:style w:type="paragraph" w:customStyle="1" w:styleId="affffa">
    <w:name w:val="页眉密级样式"/>
    <w:basedOn w:val="a5"/>
    <w:rsid w:val="00B17B29"/>
    <w:pPr>
      <w:widowControl/>
      <w:topLinePunct/>
      <w:adjustRightInd w:val="0"/>
      <w:snapToGrid w:val="0"/>
      <w:spacing w:before="160" w:after="160" w:line="240" w:lineRule="atLeast"/>
      <w:ind w:left="1701" w:firstLineChars="0" w:firstLine="0"/>
      <w:jc w:val="right"/>
    </w:pPr>
    <w:rPr>
      <w:rFonts w:cs="Arial"/>
      <w:sz w:val="18"/>
      <w:szCs w:val="21"/>
    </w:rPr>
  </w:style>
  <w:style w:type="paragraph" w:customStyle="1" w:styleId="CopyrightDeclaration1">
    <w:name w:val="Copyright Declaration1"/>
    <w:rsid w:val="00B17B29"/>
    <w:pPr>
      <w:spacing w:before="80" w:after="80"/>
    </w:pPr>
    <w:rPr>
      <w:rFonts w:ascii="Arial" w:eastAsia="黑体" w:hAnsi="Arial"/>
      <w:sz w:val="36"/>
    </w:rPr>
  </w:style>
  <w:style w:type="paragraph" w:customStyle="1" w:styleId="Cover30">
    <w:name w:val="Cover3"/>
    <w:semiHidden/>
    <w:rsid w:val="00B17B29"/>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5"/>
    <w:semiHidden/>
    <w:rsid w:val="00B17B29"/>
    <w:pPr>
      <w:widowControl/>
      <w:adjustRightInd w:val="0"/>
      <w:snapToGrid w:val="0"/>
      <w:spacing w:before="160" w:after="160" w:line="240" w:lineRule="atLeast"/>
      <w:ind w:firstLineChars="0" w:firstLine="0"/>
      <w:jc w:val="left"/>
    </w:pPr>
    <w:rPr>
      <w:rFonts w:ascii="Arial" w:eastAsia="Arial" w:hAnsi="Arial" w:cs="Arial"/>
      <w:b/>
      <w:bCs/>
    </w:rPr>
  </w:style>
  <w:style w:type="paragraph" w:customStyle="1" w:styleId="Charf2">
    <w:name w:val="编写建议 Char"/>
    <w:basedOn w:val="a5"/>
    <w:rsid w:val="00B17B29"/>
    <w:pPr>
      <w:widowControl/>
      <w:topLinePunct/>
      <w:adjustRightInd w:val="0"/>
      <w:snapToGrid w:val="0"/>
      <w:spacing w:before="160" w:after="160"/>
      <w:ind w:left="1701"/>
      <w:jc w:val="left"/>
    </w:pPr>
    <w:rPr>
      <w:rFonts w:cs="Arial"/>
      <w:i/>
      <w:color w:val="0000FF"/>
      <w:sz w:val="21"/>
      <w:szCs w:val="21"/>
    </w:rPr>
  </w:style>
  <w:style w:type="paragraph" w:customStyle="1" w:styleId="affffb">
    <w:name w:val="封面文档标题"/>
    <w:basedOn w:val="a5"/>
    <w:rsid w:val="00B17B29"/>
    <w:pPr>
      <w:widowControl/>
      <w:topLinePunct/>
      <w:adjustRightInd w:val="0"/>
      <w:snapToGrid w:val="0"/>
      <w:spacing w:before="160" w:after="160"/>
      <w:ind w:left="1701" w:firstLineChars="0" w:firstLine="0"/>
      <w:jc w:val="center"/>
    </w:pPr>
    <w:rPr>
      <w:rFonts w:ascii="Arial" w:eastAsia="黑体" w:hAnsi="Arial" w:cs="Arial"/>
      <w:bCs/>
      <w:sz w:val="44"/>
      <w:szCs w:val="44"/>
    </w:rPr>
  </w:style>
  <w:style w:type="paragraph" w:customStyle="1" w:styleId="affffc">
    <w:name w:val="目录页编号文本样式"/>
    <w:basedOn w:val="a5"/>
    <w:rsid w:val="00B17B29"/>
    <w:pPr>
      <w:widowControl/>
      <w:topLinePunct/>
      <w:adjustRightInd w:val="0"/>
      <w:snapToGrid w:val="0"/>
      <w:spacing w:before="160" w:after="160" w:line="240" w:lineRule="atLeast"/>
      <w:ind w:left="1701" w:firstLineChars="0" w:firstLine="0"/>
      <w:jc w:val="right"/>
    </w:pPr>
    <w:rPr>
      <w:rFonts w:cs="Arial"/>
      <w:sz w:val="21"/>
      <w:szCs w:val="21"/>
    </w:rPr>
  </w:style>
  <w:style w:type="paragraph" w:customStyle="1" w:styleId="affffd">
    <w:name w:val="页眉文档名称样式"/>
    <w:basedOn w:val="a5"/>
    <w:rsid w:val="00B17B29"/>
    <w:pPr>
      <w:widowControl/>
      <w:topLinePunct/>
      <w:adjustRightInd w:val="0"/>
      <w:snapToGrid w:val="0"/>
      <w:spacing w:before="160" w:after="160" w:line="240" w:lineRule="atLeast"/>
      <w:ind w:left="1701" w:firstLineChars="0" w:firstLine="0"/>
      <w:jc w:val="left"/>
    </w:pPr>
    <w:rPr>
      <w:rFonts w:cs="Arial"/>
      <w:sz w:val="18"/>
      <w:szCs w:val="21"/>
    </w:rPr>
  </w:style>
  <w:style w:type="paragraph" w:customStyle="1" w:styleId="WordPro0">
    <w:name w:val="正文首行缩进(WordPro)"/>
    <w:basedOn w:val="a5"/>
    <w:rsid w:val="00B17B29"/>
    <w:pPr>
      <w:widowControl/>
      <w:topLinePunct/>
      <w:adjustRightInd w:val="0"/>
      <w:snapToGrid w:val="0"/>
      <w:spacing w:before="160" w:after="160"/>
      <w:ind w:left="1134" w:firstLineChars="0" w:firstLine="0"/>
    </w:pPr>
    <w:rPr>
      <w:rFonts w:cs="Arial"/>
      <w:sz w:val="21"/>
      <w:szCs w:val="21"/>
    </w:rPr>
  </w:style>
  <w:style w:type="paragraph" w:customStyle="1" w:styleId="affffe">
    <w:name w:val="关键词"/>
    <w:basedOn w:val="afffff"/>
    <w:rsid w:val="00B17B29"/>
  </w:style>
  <w:style w:type="paragraph" w:customStyle="1" w:styleId="afffff">
    <w:name w:val="摘要"/>
    <w:basedOn w:val="a5"/>
    <w:rsid w:val="00B17B29"/>
    <w:pPr>
      <w:widowControl/>
      <w:tabs>
        <w:tab w:val="left" w:pos="907"/>
      </w:tabs>
      <w:topLinePunct/>
      <w:adjustRightInd w:val="0"/>
      <w:snapToGrid w:val="0"/>
      <w:spacing w:before="160" w:after="160"/>
      <w:ind w:left="879" w:firstLineChars="0" w:hanging="879"/>
    </w:pPr>
    <w:rPr>
      <w:rFonts w:ascii="Arial" w:hAnsi="Arial" w:cs="Arial"/>
      <w:b/>
      <w:sz w:val="21"/>
      <w:szCs w:val="21"/>
    </w:rPr>
  </w:style>
  <w:style w:type="paragraph" w:customStyle="1" w:styleId="afffff0">
    <w:name w:val="修订记录"/>
    <w:basedOn w:val="a5"/>
    <w:rsid w:val="00B17B29"/>
    <w:pPr>
      <w:widowControl/>
      <w:topLinePunct/>
      <w:adjustRightInd w:val="0"/>
      <w:snapToGrid w:val="0"/>
      <w:spacing w:before="300" w:after="150"/>
      <w:ind w:left="1701" w:firstLineChars="0" w:firstLine="0"/>
      <w:jc w:val="center"/>
    </w:pPr>
    <w:rPr>
      <w:rFonts w:ascii="Arial" w:eastAsia="黑体" w:hAnsi="Arial" w:cs="Arial"/>
      <w:sz w:val="32"/>
      <w:szCs w:val="32"/>
    </w:rPr>
  </w:style>
  <w:style w:type="paragraph" w:customStyle="1" w:styleId="afffff1">
    <w:name w:val="目录"/>
    <w:basedOn w:val="a5"/>
    <w:rsid w:val="00B17B29"/>
    <w:pPr>
      <w:widowControl/>
      <w:topLinePunct/>
      <w:snapToGrid w:val="0"/>
      <w:spacing w:before="480" w:after="360" w:line="240" w:lineRule="atLeast"/>
      <w:ind w:left="1701" w:firstLineChars="0" w:firstLine="0"/>
      <w:jc w:val="center"/>
    </w:pPr>
    <w:rPr>
      <w:rFonts w:ascii="Arial" w:eastAsia="黑体" w:hAnsi="Arial" w:cs="Arial"/>
      <w:sz w:val="32"/>
      <w:szCs w:val="32"/>
    </w:rPr>
  </w:style>
  <w:style w:type="paragraph" w:customStyle="1" w:styleId="a3">
    <w:name w:val="图号"/>
    <w:basedOn w:val="a5"/>
    <w:rsid w:val="00B17B29"/>
    <w:pPr>
      <w:widowControl/>
      <w:numPr>
        <w:ilvl w:val="7"/>
        <w:numId w:val="51"/>
      </w:numPr>
      <w:topLinePunct/>
      <w:adjustRightInd w:val="0"/>
      <w:snapToGrid w:val="0"/>
      <w:spacing w:before="105" w:after="160"/>
      <w:ind w:firstLineChars="0"/>
      <w:jc w:val="center"/>
    </w:pPr>
    <w:rPr>
      <w:rFonts w:ascii="Arial" w:hAnsi="Arial" w:cs="Arial"/>
      <w:sz w:val="18"/>
      <w:szCs w:val="18"/>
    </w:rPr>
  </w:style>
  <w:style w:type="paragraph" w:customStyle="1" w:styleId="afffff2">
    <w:name w:val="文档标题"/>
    <w:basedOn w:val="a5"/>
    <w:rsid w:val="00B17B29"/>
    <w:pPr>
      <w:widowControl/>
      <w:tabs>
        <w:tab w:val="left" w:pos="0"/>
      </w:tabs>
      <w:topLinePunct/>
      <w:adjustRightInd w:val="0"/>
      <w:snapToGrid w:val="0"/>
      <w:spacing w:before="300" w:after="300" w:line="240" w:lineRule="atLeast"/>
      <w:ind w:left="1701" w:firstLineChars="0" w:firstLine="0"/>
      <w:jc w:val="center"/>
    </w:pPr>
    <w:rPr>
      <w:rFonts w:ascii="Arial" w:eastAsia="黑体" w:hAnsi="Arial" w:cs="Arial"/>
      <w:sz w:val="32"/>
      <w:szCs w:val="32"/>
    </w:rPr>
  </w:style>
  <w:style w:type="paragraph" w:customStyle="1" w:styleId="afffff3">
    <w:name w:val="表格文本"/>
    <w:basedOn w:val="a5"/>
    <w:rsid w:val="00B17B29"/>
    <w:pPr>
      <w:widowControl/>
      <w:tabs>
        <w:tab w:val="decimal" w:pos="0"/>
      </w:tabs>
      <w:topLinePunct/>
      <w:adjustRightInd w:val="0"/>
      <w:snapToGrid w:val="0"/>
      <w:spacing w:before="160" w:after="160" w:line="240" w:lineRule="atLeast"/>
      <w:ind w:left="1701" w:firstLineChars="0" w:firstLine="0"/>
      <w:jc w:val="left"/>
    </w:pPr>
    <w:rPr>
      <w:rFonts w:ascii="Arial" w:hAnsi="Arial" w:cs="Arial"/>
      <w:noProof/>
      <w:sz w:val="21"/>
      <w:szCs w:val="21"/>
    </w:rPr>
  </w:style>
  <w:style w:type="paragraph" w:customStyle="1" w:styleId="afffff4">
    <w:name w:val="缺省文本"/>
    <w:basedOn w:val="a5"/>
    <w:link w:val="Charf3"/>
    <w:rsid w:val="00B17B29"/>
    <w:pPr>
      <w:widowControl/>
      <w:topLinePunct/>
      <w:adjustRightInd w:val="0"/>
      <w:snapToGrid w:val="0"/>
      <w:spacing w:before="160" w:after="160"/>
      <w:ind w:left="1701" w:firstLineChars="0" w:firstLine="0"/>
      <w:jc w:val="left"/>
    </w:pPr>
    <w:rPr>
      <w:rFonts w:ascii="Arial" w:hAnsi="Arial" w:cs="Arial"/>
      <w:sz w:val="21"/>
      <w:szCs w:val="21"/>
    </w:rPr>
  </w:style>
  <w:style w:type="paragraph" w:customStyle="1" w:styleId="afffff5">
    <w:name w:val="参考资料清单+倾斜+蓝色"/>
    <w:basedOn w:val="a5"/>
    <w:rsid w:val="00B17B29"/>
    <w:pPr>
      <w:widowControl/>
      <w:topLinePunct/>
      <w:adjustRightInd w:val="0"/>
      <w:snapToGrid w:val="0"/>
      <w:spacing w:before="160" w:after="160"/>
      <w:ind w:left="1701" w:firstLineChars="0" w:firstLine="0"/>
    </w:pPr>
    <w:rPr>
      <w:rFonts w:ascii="Arial" w:hAnsi="Arial" w:cs="Arial"/>
      <w:i/>
      <w:iCs/>
      <w:color w:val="0000FF"/>
      <w:sz w:val="21"/>
      <w:szCs w:val="21"/>
    </w:rPr>
  </w:style>
  <w:style w:type="character" w:customStyle="1" w:styleId="CharChar0">
    <w:name w:val="编写建议 Char Char"/>
    <w:basedOn w:val="a6"/>
    <w:rsid w:val="00B17B29"/>
    <w:rPr>
      <w:rFonts w:eastAsia="宋体"/>
      <w:i/>
      <w:noProof w:val="0"/>
      <w:color w:val="0000FF"/>
      <w:sz w:val="21"/>
      <w:lang w:val="en-US" w:eastAsia="zh-CN" w:bidi="ar-SA"/>
    </w:rPr>
  </w:style>
  <w:style w:type="character" w:customStyle="1" w:styleId="Charf4">
    <w:name w:val="表头样式 Char"/>
    <w:basedOn w:val="a6"/>
    <w:rsid w:val="00B17B29"/>
    <w:rPr>
      <w:rFonts w:ascii="Arial" w:eastAsia="宋体" w:hAnsi="Arial"/>
      <w:b/>
      <w:noProof w:val="0"/>
      <w:sz w:val="21"/>
      <w:szCs w:val="21"/>
      <w:lang w:val="en-US" w:eastAsia="zh-CN" w:bidi="ar-SA"/>
    </w:rPr>
  </w:style>
  <w:style w:type="paragraph" w:customStyle="1" w:styleId="afffff6">
    <w:name w:val="注示头"/>
    <w:basedOn w:val="a5"/>
    <w:rsid w:val="00B17B29"/>
    <w:pPr>
      <w:widowControl/>
      <w:pBdr>
        <w:top w:val="single" w:sz="4" w:space="1" w:color="000000"/>
      </w:pBdr>
      <w:topLinePunct/>
      <w:adjustRightInd w:val="0"/>
      <w:snapToGrid w:val="0"/>
      <w:spacing w:before="160" w:after="160"/>
      <w:ind w:left="1701" w:firstLineChars="0" w:firstLine="0"/>
    </w:pPr>
    <w:rPr>
      <w:rFonts w:ascii="Arial" w:eastAsia="黑体" w:hAnsi="Arial" w:cs="Arial"/>
      <w:sz w:val="18"/>
      <w:szCs w:val="21"/>
    </w:rPr>
  </w:style>
  <w:style w:type="paragraph" w:customStyle="1" w:styleId="afffff7">
    <w:name w:val="注示文本"/>
    <w:basedOn w:val="a5"/>
    <w:rsid w:val="00B17B29"/>
    <w:pPr>
      <w:widowControl/>
      <w:pBdr>
        <w:bottom w:val="single" w:sz="4" w:space="1" w:color="000000"/>
      </w:pBdr>
      <w:topLinePunct/>
      <w:adjustRightInd w:val="0"/>
      <w:snapToGrid w:val="0"/>
      <w:spacing w:before="160" w:after="160"/>
      <w:ind w:left="1701" w:firstLine="360"/>
    </w:pPr>
    <w:rPr>
      <w:rFonts w:ascii="Arial" w:eastAsia="楷体_GB2312" w:hAnsi="Arial" w:cs="Arial"/>
      <w:sz w:val="18"/>
      <w:szCs w:val="18"/>
    </w:rPr>
  </w:style>
  <w:style w:type="character" w:customStyle="1" w:styleId="apple-style-span">
    <w:name w:val="apple-style-span"/>
    <w:basedOn w:val="a6"/>
    <w:rsid w:val="00B17B29"/>
  </w:style>
  <w:style w:type="paragraph" w:customStyle="1" w:styleId="TableData">
    <w:name w:val="TableData"/>
    <w:basedOn w:val="a5"/>
    <w:autoRedefine/>
    <w:rsid w:val="00B17B29"/>
    <w:pPr>
      <w:widowControl/>
      <w:tabs>
        <w:tab w:val="left" w:pos="180"/>
      </w:tabs>
      <w:topLinePunct/>
      <w:snapToGrid w:val="0"/>
      <w:spacing w:before="160" w:after="160" w:line="240" w:lineRule="atLeast"/>
      <w:ind w:left="1701" w:firstLineChars="0" w:firstLine="0"/>
      <w:jc w:val="left"/>
    </w:pPr>
    <w:rPr>
      <w:rFonts w:ascii="Arial" w:eastAsia="??" w:hAnsi="Arial" w:cs="Arial"/>
      <w:b/>
      <w:sz w:val="22"/>
      <w:szCs w:val="21"/>
      <w:lang w:eastAsia="en-US"/>
    </w:rPr>
  </w:style>
  <w:style w:type="paragraph" w:customStyle="1" w:styleId="dt">
    <w:name w:val="dt"/>
    <w:basedOn w:val="a5"/>
    <w:rsid w:val="00B17B29"/>
    <w:pPr>
      <w:widowControl/>
      <w:topLinePunct/>
      <w:snapToGrid w:val="0"/>
      <w:spacing w:before="100" w:beforeAutospacing="1" w:after="100" w:afterAutospacing="1" w:line="240" w:lineRule="atLeast"/>
      <w:ind w:left="1701" w:firstLineChars="0" w:firstLine="0"/>
      <w:jc w:val="left"/>
    </w:pPr>
    <w:rPr>
      <w:rFonts w:ascii="宋体" w:hAnsi="宋体" w:cs="Century"/>
    </w:rPr>
  </w:style>
  <w:style w:type="paragraph" w:customStyle="1" w:styleId="indent">
    <w:name w:val="indent"/>
    <w:basedOn w:val="a5"/>
    <w:rsid w:val="00B17B29"/>
    <w:pPr>
      <w:widowControl/>
      <w:topLinePunct/>
      <w:snapToGrid w:val="0"/>
      <w:spacing w:before="100" w:beforeAutospacing="1" w:after="100" w:afterAutospacing="1" w:line="240" w:lineRule="atLeast"/>
      <w:ind w:left="1701" w:firstLineChars="0" w:firstLine="0"/>
      <w:jc w:val="left"/>
    </w:pPr>
    <w:rPr>
      <w:rFonts w:ascii="宋体" w:hAnsi="宋体" w:cs="Century"/>
    </w:rPr>
  </w:style>
  <w:style w:type="paragraph" w:customStyle="1" w:styleId="code0">
    <w:name w:val="code"/>
    <w:basedOn w:val="a5"/>
    <w:autoRedefine/>
    <w:rsid w:val="00B17B29"/>
    <w:pPr>
      <w:widowControl/>
      <w:topLinePunct/>
      <w:adjustRightInd w:val="0"/>
      <w:snapToGrid w:val="0"/>
      <w:spacing w:before="160" w:after="160"/>
      <w:ind w:left="1134" w:firstLineChars="0" w:firstLine="0"/>
    </w:pPr>
    <w:rPr>
      <w:rFonts w:ascii="Courier New" w:hAnsi="Courier New" w:cs="Arial"/>
      <w:sz w:val="18"/>
      <w:szCs w:val="21"/>
    </w:rPr>
  </w:style>
  <w:style w:type="paragraph" w:customStyle="1" w:styleId="tabletext0">
    <w:name w:val="table text"/>
    <w:basedOn w:val="a5"/>
    <w:autoRedefine/>
    <w:rsid w:val="00B17B29"/>
    <w:pPr>
      <w:widowControl/>
      <w:tabs>
        <w:tab w:val="decimal" w:pos="0"/>
      </w:tabs>
      <w:topLinePunct/>
      <w:adjustRightInd w:val="0"/>
      <w:snapToGrid w:val="0"/>
      <w:spacing w:before="160" w:after="160" w:line="240" w:lineRule="atLeast"/>
      <w:ind w:left="1701" w:firstLineChars="0" w:firstLine="0"/>
      <w:jc w:val="left"/>
    </w:pPr>
    <w:rPr>
      <w:rFonts w:ascii="宋体" w:hAnsi="宋体" w:cs="Arial"/>
      <w:sz w:val="21"/>
      <w:szCs w:val="21"/>
    </w:rPr>
  </w:style>
  <w:style w:type="paragraph" w:customStyle="1" w:styleId="TAL">
    <w:name w:val="TAL"/>
    <w:basedOn w:val="a5"/>
    <w:rsid w:val="00B17B29"/>
    <w:pPr>
      <w:keepLines/>
      <w:widowControl/>
      <w:overflowPunct w:val="0"/>
      <w:topLinePunct/>
      <w:adjustRightInd w:val="0"/>
      <w:snapToGrid w:val="0"/>
      <w:spacing w:before="160" w:after="160" w:line="240" w:lineRule="atLeast"/>
      <w:ind w:left="1701" w:firstLineChars="0" w:firstLine="0"/>
      <w:jc w:val="left"/>
      <w:textAlignment w:val="baseline"/>
    </w:pPr>
    <w:rPr>
      <w:rFonts w:ascii="Arial" w:eastAsia="Times New Roman" w:hAnsi="Arial" w:cs="Arial"/>
      <w:sz w:val="18"/>
      <w:lang w:val="en-GB"/>
    </w:rPr>
  </w:style>
  <w:style w:type="paragraph" w:customStyle="1" w:styleId="SMG">
    <w:name w:val="SMG"/>
    <w:basedOn w:val="a5"/>
    <w:rsid w:val="00B17B29"/>
    <w:pPr>
      <w:framePr w:w="10206" w:h="794" w:hRule="exact" w:wrap="notBeside" w:hAnchor="margin" w:yAlign="top"/>
      <w:widowControl/>
      <w:pBdr>
        <w:bottom w:val="single" w:sz="12" w:space="1" w:color="auto"/>
      </w:pBdr>
      <w:overflowPunct w:val="0"/>
      <w:topLinePunct/>
      <w:adjustRightInd w:val="0"/>
      <w:snapToGrid w:val="0"/>
      <w:spacing w:before="160" w:after="160" w:line="240" w:lineRule="atLeast"/>
      <w:ind w:left="1701" w:firstLineChars="0" w:firstLine="0"/>
      <w:jc w:val="right"/>
      <w:textAlignment w:val="baseline"/>
    </w:pPr>
    <w:rPr>
      <w:rFonts w:ascii="Arial" w:eastAsia="Times New Roman" w:hAnsi="Arial" w:cs="Arial"/>
      <w:noProof/>
      <w:sz w:val="40"/>
      <w:szCs w:val="21"/>
    </w:rPr>
  </w:style>
  <w:style w:type="paragraph" w:customStyle="1" w:styleId="TAH">
    <w:name w:val="TAH"/>
    <w:basedOn w:val="a5"/>
    <w:rsid w:val="00B17B29"/>
    <w:pPr>
      <w:keepLines/>
      <w:widowControl/>
      <w:overflowPunct w:val="0"/>
      <w:topLinePunct/>
      <w:adjustRightInd w:val="0"/>
      <w:snapToGrid w:val="0"/>
      <w:spacing w:before="160" w:after="160" w:line="240" w:lineRule="atLeast"/>
      <w:ind w:left="1701" w:firstLineChars="0" w:firstLine="0"/>
      <w:jc w:val="center"/>
      <w:textAlignment w:val="baseline"/>
    </w:pPr>
    <w:rPr>
      <w:rFonts w:ascii="Arial" w:eastAsia="Times New Roman" w:hAnsi="Arial" w:cs="Arial"/>
      <w:b/>
      <w:sz w:val="18"/>
      <w:lang w:val="en-GB"/>
    </w:rPr>
  </w:style>
  <w:style w:type="character" w:customStyle="1" w:styleId="CharCharChar3">
    <w:name w:val="正文首行缩进 Char Char Char3"/>
    <w:basedOn w:val="a6"/>
    <w:rsid w:val="00B17B29"/>
    <w:rPr>
      <w:rFonts w:ascii="Arial" w:eastAsia="宋体" w:hAnsi="Arial"/>
      <w:noProof w:val="0"/>
      <w:sz w:val="21"/>
      <w:szCs w:val="21"/>
      <w:lang w:val="en-US" w:eastAsia="zh-CN" w:bidi="ar-SA"/>
    </w:rPr>
  </w:style>
  <w:style w:type="character" w:customStyle="1" w:styleId="WordProChar">
    <w:name w:val="正文首行缩进(WordPro) Char"/>
    <w:basedOn w:val="a6"/>
    <w:rsid w:val="00B17B29"/>
    <w:rPr>
      <w:rFonts w:eastAsia="宋体"/>
      <w:noProof w:val="0"/>
      <w:sz w:val="21"/>
      <w:lang w:val="en-US" w:eastAsia="zh-CN" w:bidi="ar-SA"/>
    </w:rPr>
  </w:style>
  <w:style w:type="paragraph" w:customStyle="1" w:styleId="TH">
    <w:name w:val="TH"/>
    <w:basedOn w:val="a5"/>
    <w:rsid w:val="00B17B29"/>
    <w:pPr>
      <w:keepLines/>
      <w:widowControl/>
      <w:overflowPunct w:val="0"/>
      <w:topLinePunct/>
      <w:adjustRightInd w:val="0"/>
      <w:snapToGrid w:val="0"/>
      <w:spacing w:before="60" w:after="180" w:line="240" w:lineRule="atLeast"/>
      <w:ind w:left="1701" w:firstLineChars="0" w:firstLine="0"/>
      <w:jc w:val="center"/>
      <w:textAlignment w:val="baseline"/>
    </w:pPr>
    <w:rPr>
      <w:rFonts w:ascii="Arial" w:eastAsia="Times New Roman" w:hAnsi="Arial" w:cs="Arial"/>
      <w:b/>
      <w:sz w:val="21"/>
      <w:szCs w:val="21"/>
      <w:lang w:val="en-GB"/>
    </w:rPr>
  </w:style>
  <w:style w:type="paragraph" w:customStyle="1" w:styleId="TAC">
    <w:name w:val="TAC"/>
    <w:basedOn w:val="TAL"/>
    <w:rsid w:val="00B17B29"/>
    <w:pPr>
      <w:jc w:val="center"/>
    </w:pPr>
  </w:style>
  <w:style w:type="paragraph" w:customStyle="1" w:styleId="PL">
    <w:name w:val="PL"/>
    <w:rsid w:val="00B17B2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lang w:val="en-GB" w:eastAsia="en-US"/>
    </w:rPr>
  </w:style>
  <w:style w:type="paragraph" w:customStyle="1" w:styleId="tablecontents">
    <w:name w:val="table_contents"/>
    <w:basedOn w:val="a5"/>
    <w:rsid w:val="00B17B29"/>
    <w:pPr>
      <w:widowControl/>
      <w:overflowPunct w:val="0"/>
      <w:topLinePunct/>
      <w:adjustRightInd w:val="0"/>
      <w:snapToGrid w:val="0"/>
      <w:spacing w:before="160" w:after="180" w:line="-240" w:lineRule="auto"/>
      <w:ind w:left="1701" w:firstLineChars="0" w:firstLine="0"/>
      <w:jc w:val="left"/>
      <w:textAlignment w:val="baseline"/>
    </w:pPr>
    <w:rPr>
      <w:rFonts w:ascii="Arial" w:hAnsi="Arial" w:cs="Arial"/>
      <w:sz w:val="21"/>
      <w:szCs w:val="21"/>
      <w:lang w:val="en-GB" w:eastAsia="en-US"/>
    </w:rPr>
  </w:style>
  <w:style w:type="paragraph" w:customStyle="1" w:styleId="EW">
    <w:name w:val="EW"/>
    <w:basedOn w:val="a5"/>
    <w:rsid w:val="00B17B29"/>
    <w:pPr>
      <w:keepLines/>
      <w:widowControl/>
      <w:overflowPunct w:val="0"/>
      <w:topLinePunct/>
      <w:adjustRightInd w:val="0"/>
      <w:snapToGrid w:val="0"/>
      <w:spacing w:before="160" w:after="160" w:line="240" w:lineRule="atLeast"/>
      <w:ind w:left="1702" w:firstLineChars="0" w:hanging="1418"/>
      <w:jc w:val="left"/>
      <w:textAlignment w:val="baseline"/>
    </w:pPr>
    <w:rPr>
      <w:rFonts w:cs="Arial"/>
      <w:sz w:val="21"/>
      <w:szCs w:val="21"/>
      <w:lang w:val="en-GB" w:eastAsia="en-US"/>
    </w:rPr>
  </w:style>
  <w:style w:type="paragraph" w:customStyle="1" w:styleId="TF">
    <w:name w:val="TF"/>
    <w:basedOn w:val="TH"/>
    <w:rsid w:val="00B17B29"/>
    <w:pPr>
      <w:spacing w:before="0" w:after="240"/>
    </w:pPr>
    <w:rPr>
      <w:rFonts w:eastAsia="宋体"/>
      <w:lang w:eastAsia="en-US"/>
    </w:rPr>
  </w:style>
  <w:style w:type="paragraph" w:customStyle="1" w:styleId="EX">
    <w:name w:val="EX"/>
    <w:basedOn w:val="a5"/>
    <w:rsid w:val="00B17B29"/>
    <w:pPr>
      <w:keepLines/>
      <w:widowControl/>
      <w:overflowPunct w:val="0"/>
      <w:topLinePunct/>
      <w:adjustRightInd w:val="0"/>
      <w:snapToGrid w:val="0"/>
      <w:spacing w:before="160" w:after="180" w:line="240" w:lineRule="atLeast"/>
      <w:ind w:left="1702" w:firstLineChars="0" w:hanging="1418"/>
      <w:jc w:val="left"/>
      <w:textAlignment w:val="baseline"/>
    </w:pPr>
    <w:rPr>
      <w:rFonts w:cs="Arial"/>
      <w:sz w:val="21"/>
      <w:szCs w:val="21"/>
      <w:lang w:val="en-GB" w:eastAsia="en-US"/>
    </w:rPr>
  </w:style>
  <w:style w:type="character" w:customStyle="1" w:styleId="Char">
    <w:name w:val="正文首行缩进 Char"/>
    <w:aliases w:val="正文首行缩进 Char Char Char Char,正文首行缩进 Char Char Char Char Char Char Char Char,正文首行缩进 Char Char Char Char Char Char Char Char Char Char Char,正文首行缩进 Char Char Char4,正文首行缩进 Char Char Char Char Char Char Char1,正文首行缩进 Char1 Char"/>
    <w:basedOn w:val="a6"/>
    <w:link w:val="af0"/>
    <w:rsid w:val="00B17B29"/>
    <w:rPr>
      <w:rFonts w:ascii="Arial" w:hAnsi="Arial"/>
      <w:kern w:val="2"/>
      <w:sz w:val="21"/>
      <w:szCs w:val="24"/>
    </w:rPr>
  </w:style>
  <w:style w:type="paragraph" w:customStyle="1" w:styleId="ZE">
    <w:name w:val="ZE"/>
    <w:rsid w:val="00B17B29"/>
    <w:pPr>
      <w:spacing w:after="960" w:line="408" w:lineRule="atLeast"/>
      <w:jc w:val="center"/>
    </w:pPr>
    <w:rPr>
      <w:rFonts w:ascii="Arial" w:eastAsia="Times New Roman" w:hAnsi="Arial" w:cs="Arial"/>
      <w:lang w:val="en-GB" w:eastAsia="en-US"/>
    </w:rPr>
  </w:style>
  <w:style w:type="paragraph" w:customStyle="1" w:styleId="tablecolheaders">
    <w:name w:val="table_col_headers"/>
    <w:basedOn w:val="a5"/>
    <w:rsid w:val="00B17B29"/>
    <w:pPr>
      <w:widowControl/>
      <w:overflowPunct w:val="0"/>
      <w:topLinePunct/>
      <w:adjustRightInd w:val="0"/>
      <w:snapToGrid w:val="0"/>
      <w:spacing w:before="160" w:after="180" w:line="240" w:lineRule="exact"/>
      <w:ind w:left="1701" w:firstLineChars="0" w:firstLine="0"/>
      <w:jc w:val="center"/>
      <w:textAlignment w:val="baseline"/>
    </w:pPr>
    <w:rPr>
      <w:rFonts w:eastAsia="Times New Roman" w:cs="Arial"/>
      <w:b/>
      <w:bCs/>
      <w:sz w:val="21"/>
      <w:szCs w:val="21"/>
      <w:lang w:val="en-GB"/>
    </w:rPr>
  </w:style>
  <w:style w:type="character" w:customStyle="1" w:styleId="1f">
    <w:name w:val="正文首行缩进1"/>
    <w:aliases w:val="正文首行缩进 Char Char Char1,正文首行缩进 Char Char Char2"/>
    <w:basedOn w:val="a6"/>
    <w:rsid w:val="00B17B29"/>
    <w:rPr>
      <w:rFonts w:ascii="Arial" w:eastAsia="宋体" w:hAnsi="Arial"/>
      <w:sz w:val="21"/>
      <w:szCs w:val="21"/>
      <w:lang w:val="en-US" w:eastAsia="zh-CN" w:bidi="ar-SA"/>
    </w:rPr>
  </w:style>
  <w:style w:type="paragraph" w:customStyle="1" w:styleId="FP">
    <w:name w:val="FP"/>
    <w:basedOn w:val="a5"/>
    <w:rsid w:val="00B17B29"/>
    <w:pPr>
      <w:widowControl/>
      <w:overflowPunct w:val="0"/>
      <w:topLinePunct/>
      <w:adjustRightInd w:val="0"/>
      <w:snapToGrid w:val="0"/>
      <w:spacing w:before="160" w:after="160" w:line="240" w:lineRule="atLeast"/>
      <w:ind w:left="1701" w:firstLineChars="0" w:firstLine="0"/>
      <w:jc w:val="left"/>
      <w:textAlignment w:val="baseline"/>
    </w:pPr>
    <w:rPr>
      <w:rFonts w:cs="Arial"/>
      <w:sz w:val="21"/>
      <w:szCs w:val="21"/>
      <w:lang w:val="en-GB" w:eastAsia="en-US"/>
    </w:rPr>
  </w:style>
  <w:style w:type="paragraph" w:customStyle="1" w:styleId="TAN">
    <w:name w:val="TAN"/>
    <w:basedOn w:val="TAL"/>
    <w:rsid w:val="00B17B29"/>
    <w:pPr>
      <w:ind w:left="851" w:hanging="851"/>
    </w:pPr>
    <w:rPr>
      <w:rFonts w:eastAsia="宋体"/>
      <w:szCs w:val="20"/>
      <w:lang w:eastAsia="en-US"/>
    </w:rPr>
  </w:style>
  <w:style w:type="character" w:customStyle="1" w:styleId="CharCharCharCharCharCharCharCharCharCharCharCharCharCharCharCharCharCharCharChar">
    <w:name w:val="正文首行缩进 Char Char Char Char Char Char Char Char Char Char Char Char Char Char Char Char Char Char Char Char"/>
    <w:aliases w:val="正文首行缩进 Char1 Char1"/>
    <w:basedOn w:val="a6"/>
    <w:rsid w:val="00B17B29"/>
    <w:rPr>
      <w:rFonts w:ascii="Arial" w:eastAsia="宋体" w:hAnsi="Arial"/>
      <w:sz w:val="21"/>
      <w:szCs w:val="21"/>
      <w:lang w:val="en-US" w:eastAsia="zh-CN" w:bidi="ar-SA"/>
    </w:rPr>
  </w:style>
  <w:style w:type="paragraph" w:customStyle="1" w:styleId="CharCharCharChar0">
    <w:name w:val="表头样式 Char Char Char Char"/>
    <w:basedOn w:val="a5"/>
    <w:link w:val="CharCharCharCharChar"/>
    <w:rsid w:val="00B17B29"/>
    <w:pPr>
      <w:widowControl/>
      <w:topLinePunct/>
      <w:adjustRightInd w:val="0"/>
      <w:snapToGrid w:val="0"/>
      <w:spacing w:before="160" w:after="160"/>
      <w:ind w:left="1701" w:firstLineChars="0" w:firstLine="0"/>
      <w:jc w:val="center"/>
    </w:pPr>
    <w:rPr>
      <w:rFonts w:ascii="Arial" w:hAnsi="Arial" w:cs="Arial"/>
      <w:b/>
      <w:sz w:val="21"/>
      <w:szCs w:val="21"/>
    </w:rPr>
  </w:style>
  <w:style w:type="character" w:customStyle="1" w:styleId="CharCharCharCharChar">
    <w:name w:val="表头样式 Char Char Char Char Char"/>
    <w:basedOn w:val="a6"/>
    <w:link w:val="CharCharCharChar0"/>
    <w:rsid w:val="00B17B29"/>
    <w:rPr>
      <w:rFonts w:ascii="Arial" w:hAnsi="Arial" w:cs="Arial"/>
      <w:b/>
      <w:kern w:val="2"/>
      <w:sz w:val="21"/>
      <w:szCs w:val="21"/>
    </w:rPr>
  </w:style>
  <w:style w:type="character" w:customStyle="1" w:styleId="TableHeadingChar">
    <w:name w:val="Table Heading Char"/>
    <w:basedOn w:val="a6"/>
    <w:link w:val="TableHeading"/>
    <w:rsid w:val="00B17B29"/>
    <w:rPr>
      <w:rFonts w:ascii="Book Antiqua" w:eastAsia="黑体" w:hAnsi="Book Antiqua" w:cs="Book Antiqua"/>
      <w:bCs/>
      <w:snapToGrid w:val="0"/>
      <w:sz w:val="21"/>
      <w:szCs w:val="21"/>
    </w:rPr>
  </w:style>
  <w:style w:type="character" w:customStyle="1" w:styleId="TableTextChar">
    <w:name w:val="Table Text Char"/>
    <w:basedOn w:val="a6"/>
    <w:link w:val="TableText"/>
    <w:rsid w:val="00B17B29"/>
    <w:rPr>
      <w:rFonts w:cs="Arial"/>
      <w:snapToGrid w:val="0"/>
      <w:sz w:val="21"/>
      <w:szCs w:val="21"/>
    </w:rPr>
  </w:style>
  <w:style w:type="paragraph" w:customStyle="1" w:styleId="1f0">
    <w:name w:val="样式 正文首行缩进 + 首行缩进:  1 字符"/>
    <w:basedOn w:val="a5"/>
    <w:rsid w:val="00B17B29"/>
    <w:pPr>
      <w:widowControl/>
      <w:topLinePunct/>
      <w:adjustRightInd w:val="0"/>
      <w:snapToGrid w:val="0"/>
      <w:spacing w:before="160" w:after="160" w:line="240" w:lineRule="atLeast"/>
      <w:ind w:left="1701" w:firstLineChars="0" w:firstLine="210"/>
      <w:jc w:val="left"/>
    </w:pPr>
    <w:rPr>
      <w:rFonts w:cs="宋体"/>
      <w:sz w:val="21"/>
      <w:szCs w:val="20"/>
    </w:rPr>
  </w:style>
  <w:style w:type="paragraph" w:customStyle="1" w:styleId="120">
    <w:name w:val="样式 正文首行缩进 + 首行缩进:  1 字符2"/>
    <w:basedOn w:val="af0"/>
    <w:autoRedefine/>
    <w:rsid w:val="00B17B29"/>
    <w:pPr>
      <w:widowControl/>
      <w:topLinePunct/>
      <w:adjustRightInd w:val="0"/>
      <w:snapToGrid w:val="0"/>
      <w:spacing w:before="160" w:after="120" w:line="240" w:lineRule="atLeast"/>
      <w:ind w:left="1701" w:firstLineChars="0" w:firstLine="0"/>
      <w:jc w:val="left"/>
    </w:pPr>
    <w:rPr>
      <w:rFonts w:ascii="Times New Roman" w:hAnsi="Times New Roman" w:cs="宋体"/>
      <w:szCs w:val="20"/>
    </w:rPr>
  </w:style>
  <w:style w:type="paragraph" w:customStyle="1" w:styleId="130">
    <w:name w:val="样式 正文首行缩进 + 首行缩进:  1 字符3"/>
    <w:basedOn w:val="af0"/>
    <w:autoRedefine/>
    <w:rsid w:val="00B17B29"/>
    <w:pPr>
      <w:widowControl/>
      <w:topLinePunct/>
      <w:adjustRightInd w:val="0"/>
      <w:snapToGrid w:val="0"/>
      <w:spacing w:before="160" w:after="120" w:line="240" w:lineRule="atLeast"/>
      <w:ind w:left="1701" w:firstLineChars="0" w:firstLine="0"/>
      <w:jc w:val="left"/>
    </w:pPr>
    <w:rPr>
      <w:rFonts w:ascii="Times New Roman" w:hAnsi="Times New Roman" w:cs="宋体"/>
      <w:szCs w:val="20"/>
    </w:rPr>
  </w:style>
  <w:style w:type="character" w:customStyle="1" w:styleId="Charf3">
    <w:name w:val="缺省文本 Char"/>
    <w:basedOn w:val="a6"/>
    <w:link w:val="afffff4"/>
    <w:rsid w:val="00B17B29"/>
    <w:rPr>
      <w:rFonts w:ascii="Arial" w:hAnsi="Arial" w:cs="Arial"/>
      <w:kern w:val="2"/>
      <w:sz w:val="21"/>
      <w:szCs w:val="21"/>
    </w:rPr>
  </w:style>
  <w:style w:type="paragraph" w:customStyle="1" w:styleId="TableHeader">
    <w:name w:val="Table Header"/>
    <w:rsid w:val="00B17B29"/>
    <w:pPr>
      <w:jc w:val="center"/>
    </w:pPr>
    <w:rPr>
      <w:rFonts w:ascii="Arial" w:hAnsi="Arial"/>
      <w:b/>
      <w:sz w:val="21"/>
      <w:szCs w:val="21"/>
    </w:rPr>
  </w:style>
  <w:style w:type="table" w:customStyle="1" w:styleId="TableStyle">
    <w:name w:val="Table Style"/>
    <w:basedOn w:val="a7"/>
    <w:rsid w:val="00B17B29"/>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FigureStyle">
    <w:name w:val="Figure Style"/>
    <w:basedOn w:val="a5"/>
    <w:rsid w:val="00B17B29"/>
    <w:pPr>
      <w:keepNext/>
      <w:widowControl/>
      <w:autoSpaceDE w:val="0"/>
      <w:autoSpaceDN w:val="0"/>
      <w:adjustRightInd w:val="0"/>
      <w:spacing w:before="80" w:after="80"/>
      <w:ind w:firstLineChars="0" w:firstLine="0"/>
      <w:jc w:val="center"/>
    </w:pPr>
    <w:rPr>
      <w:rFonts w:eastAsia="Times New Roman"/>
      <w:kern w:val="0"/>
      <w:sz w:val="21"/>
      <w:szCs w:val="21"/>
    </w:rPr>
  </w:style>
  <w:style w:type="paragraph" w:customStyle="1" w:styleId="DocumentTitle">
    <w:name w:val="Document Title"/>
    <w:basedOn w:val="a5"/>
    <w:rsid w:val="00B17B29"/>
    <w:pPr>
      <w:tabs>
        <w:tab w:val="left" w:pos="0"/>
      </w:tabs>
      <w:autoSpaceDE w:val="0"/>
      <w:autoSpaceDN w:val="0"/>
      <w:adjustRightInd w:val="0"/>
      <w:spacing w:before="300" w:after="300"/>
      <w:ind w:firstLineChars="0" w:firstLine="0"/>
      <w:jc w:val="center"/>
    </w:pPr>
    <w:rPr>
      <w:rFonts w:ascii="Arial" w:eastAsia="黑体" w:hAnsi="Arial"/>
      <w:kern w:val="0"/>
      <w:sz w:val="36"/>
      <w:szCs w:val="36"/>
    </w:rPr>
  </w:style>
  <w:style w:type="paragraph" w:customStyle="1" w:styleId="CompilingAdvice">
    <w:name w:val="Compiling Advice"/>
    <w:basedOn w:val="a5"/>
    <w:rsid w:val="00B17B29"/>
    <w:pPr>
      <w:autoSpaceDE w:val="0"/>
      <w:autoSpaceDN w:val="0"/>
      <w:adjustRightInd w:val="0"/>
      <w:ind w:leftChars="200" w:left="200" w:firstLineChars="0" w:firstLine="0"/>
      <w:jc w:val="left"/>
    </w:pPr>
    <w:rPr>
      <w:rFonts w:ascii="Arial" w:eastAsia="Times New Roman" w:hAnsi="Arial" w:cs="Arial"/>
      <w:i/>
      <w:color w:val="0000FF"/>
      <w:kern w:val="0"/>
      <w:sz w:val="21"/>
      <w:szCs w:val="21"/>
    </w:rPr>
  </w:style>
  <w:style w:type="character" w:styleId="afffff8">
    <w:name w:val="FollowedHyperlink"/>
    <w:basedOn w:val="a6"/>
    <w:rsid w:val="00B17B29"/>
    <w:rPr>
      <w:color w:val="954F72" w:themeColor="followedHyperlink"/>
      <w:u w:val="single"/>
    </w:rPr>
  </w:style>
  <w:style w:type="numbering" w:customStyle="1" w:styleId="2f3">
    <w:name w:val="无列表2"/>
    <w:next w:val="a8"/>
    <w:uiPriority w:val="99"/>
    <w:semiHidden/>
    <w:rsid w:val="00B949E6"/>
  </w:style>
  <w:style w:type="numbering" w:customStyle="1" w:styleId="1111111">
    <w:name w:val="1 / 1.1 / 1.1.11"/>
    <w:basedOn w:val="a8"/>
    <w:next w:val="111111"/>
    <w:semiHidden/>
    <w:rsid w:val="00B949E6"/>
  </w:style>
  <w:style w:type="table" w:customStyle="1" w:styleId="Table3">
    <w:name w:val="Table3"/>
    <w:basedOn w:val="af8"/>
    <w:rsid w:val="00B949E6"/>
    <w:pPr>
      <w:spacing w:line="240" w:lineRule="auto"/>
      <w:ind w:firstLineChars="0" w:firstLine="0"/>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3f0">
    <w:name w:val="网格型3"/>
    <w:basedOn w:val="a7"/>
    <w:next w:val="afa"/>
    <w:rsid w:val="00B949E6"/>
    <w:pPr>
      <w:widowControl w:val="0"/>
      <w:adjustRightInd w:val="0"/>
      <w:snapToGrid w:val="0"/>
      <w:jc w:val="both"/>
    </w:pPr>
    <w:tblPr>
      <w:tblInd w:w="113" w:type="dxa"/>
    </w:tblPr>
  </w:style>
  <w:style w:type="table" w:customStyle="1" w:styleId="2f4">
    <w:name w:val="专业型2"/>
    <w:basedOn w:val="a7"/>
    <w:next w:val="af8"/>
    <w:semiHidden/>
    <w:rsid w:val="00B949E6"/>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11111110">
    <w:name w:val="1 / 1.1 / 1.1.1(缩进)1"/>
    <w:basedOn w:val="a8"/>
    <w:next w:val="1111110"/>
    <w:semiHidden/>
    <w:rsid w:val="00B949E6"/>
  </w:style>
  <w:style w:type="numbering" w:customStyle="1" w:styleId="1f1">
    <w:name w:val="文章/节1"/>
    <w:basedOn w:val="a8"/>
    <w:next w:val="a2"/>
    <w:semiHidden/>
    <w:rsid w:val="00B949E6"/>
  </w:style>
  <w:style w:type="table" w:customStyle="1" w:styleId="table10">
    <w:name w:val="table1"/>
    <w:basedOn w:val="af8"/>
    <w:rsid w:val="00B949E6"/>
    <w:pPr>
      <w:spacing w:line="240" w:lineRule="auto"/>
      <w:ind w:firstLineChars="0" w:firstLine="0"/>
    </w:pPr>
    <w:rPr>
      <w:rFonts w:eastAsia="Times New Roman" w:cs="Arial"/>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120143">
      <w:bodyDiv w:val="1"/>
      <w:marLeft w:val="0"/>
      <w:marRight w:val="0"/>
      <w:marTop w:val="0"/>
      <w:marBottom w:val="0"/>
      <w:divBdr>
        <w:top w:val="none" w:sz="0" w:space="0" w:color="auto"/>
        <w:left w:val="none" w:sz="0" w:space="0" w:color="auto"/>
        <w:bottom w:val="none" w:sz="0" w:space="0" w:color="auto"/>
        <w:right w:val="none" w:sz="0" w:space="0" w:color="auto"/>
      </w:divBdr>
    </w:div>
    <w:div w:id="627779512">
      <w:bodyDiv w:val="1"/>
      <w:marLeft w:val="0"/>
      <w:marRight w:val="0"/>
      <w:marTop w:val="0"/>
      <w:marBottom w:val="0"/>
      <w:divBdr>
        <w:top w:val="none" w:sz="0" w:space="0" w:color="auto"/>
        <w:left w:val="none" w:sz="0" w:space="0" w:color="auto"/>
        <w:bottom w:val="none" w:sz="0" w:space="0" w:color="auto"/>
        <w:right w:val="none" w:sz="0" w:space="0" w:color="auto"/>
      </w:divBdr>
    </w:div>
    <w:div w:id="660547191">
      <w:bodyDiv w:val="1"/>
      <w:marLeft w:val="0"/>
      <w:marRight w:val="0"/>
      <w:marTop w:val="0"/>
      <w:marBottom w:val="0"/>
      <w:divBdr>
        <w:top w:val="none" w:sz="0" w:space="0" w:color="auto"/>
        <w:left w:val="none" w:sz="0" w:space="0" w:color="auto"/>
        <w:bottom w:val="none" w:sz="0" w:space="0" w:color="auto"/>
        <w:right w:val="none" w:sz="0" w:space="0" w:color="auto"/>
      </w:divBdr>
    </w:div>
    <w:div w:id="701634992">
      <w:bodyDiv w:val="1"/>
      <w:marLeft w:val="0"/>
      <w:marRight w:val="0"/>
      <w:marTop w:val="0"/>
      <w:marBottom w:val="0"/>
      <w:divBdr>
        <w:top w:val="none" w:sz="0" w:space="0" w:color="auto"/>
        <w:left w:val="none" w:sz="0" w:space="0" w:color="auto"/>
        <w:bottom w:val="none" w:sz="0" w:space="0" w:color="auto"/>
        <w:right w:val="none" w:sz="0" w:space="0" w:color="auto"/>
      </w:divBdr>
    </w:div>
    <w:div w:id="710303805">
      <w:bodyDiv w:val="1"/>
      <w:marLeft w:val="0"/>
      <w:marRight w:val="0"/>
      <w:marTop w:val="0"/>
      <w:marBottom w:val="0"/>
      <w:divBdr>
        <w:top w:val="none" w:sz="0" w:space="0" w:color="auto"/>
        <w:left w:val="none" w:sz="0" w:space="0" w:color="auto"/>
        <w:bottom w:val="none" w:sz="0" w:space="0" w:color="auto"/>
        <w:right w:val="none" w:sz="0" w:space="0" w:color="auto"/>
      </w:divBdr>
      <w:divsChild>
        <w:div w:id="1391802543">
          <w:marLeft w:val="0"/>
          <w:marRight w:val="0"/>
          <w:marTop w:val="0"/>
          <w:marBottom w:val="0"/>
          <w:divBdr>
            <w:top w:val="none" w:sz="0" w:space="0" w:color="auto"/>
            <w:left w:val="none" w:sz="0" w:space="0" w:color="auto"/>
            <w:bottom w:val="none" w:sz="0" w:space="0" w:color="auto"/>
            <w:right w:val="none" w:sz="0" w:space="0" w:color="auto"/>
          </w:divBdr>
        </w:div>
        <w:div w:id="901209104">
          <w:marLeft w:val="0"/>
          <w:marRight w:val="0"/>
          <w:marTop w:val="0"/>
          <w:marBottom w:val="0"/>
          <w:divBdr>
            <w:top w:val="none" w:sz="0" w:space="0" w:color="auto"/>
            <w:left w:val="none" w:sz="0" w:space="0" w:color="auto"/>
            <w:bottom w:val="none" w:sz="0" w:space="0" w:color="auto"/>
            <w:right w:val="none" w:sz="0" w:space="0" w:color="auto"/>
          </w:divBdr>
        </w:div>
        <w:div w:id="60564849">
          <w:marLeft w:val="0"/>
          <w:marRight w:val="0"/>
          <w:marTop w:val="0"/>
          <w:marBottom w:val="0"/>
          <w:divBdr>
            <w:top w:val="none" w:sz="0" w:space="0" w:color="auto"/>
            <w:left w:val="none" w:sz="0" w:space="0" w:color="auto"/>
            <w:bottom w:val="none" w:sz="0" w:space="0" w:color="auto"/>
            <w:right w:val="none" w:sz="0" w:space="0" w:color="auto"/>
          </w:divBdr>
        </w:div>
        <w:div w:id="1614750867">
          <w:marLeft w:val="0"/>
          <w:marRight w:val="0"/>
          <w:marTop w:val="0"/>
          <w:marBottom w:val="0"/>
          <w:divBdr>
            <w:top w:val="none" w:sz="0" w:space="0" w:color="auto"/>
            <w:left w:val="none" w:sz="0" w:space="0" w:color="auto"/>
            <w:bottom w:val="none" w:sz="0" w:space="0" w:color="auto"/>
            <w:right w:val="none" w:sz="0" w:space="0" w:color="auto"/>
          </w:divBdr>
        </w:div>
        <w:div w:id="934479083">
          <w:marLeft w:val="0"/>
          <w:marRight w:val="0"/>
          <w:marTop w:val="0"/>
          <w:marBottom w:val="0"/>
          <w:divBdr>
            <w:top w:val="none" w:sz="0" w:space="0" w:color="auto"/>
            <w:left w:val="none" w:sz="0" w:space="0" w:color="auto"/>
            <w:bottom w:val="none" w:sz="0" w:space="0" w:color="auto"/>
            <w:right w:val="none" w:sz="0" w:space="0" w:color="auto"/>
          </w:divBdr>
        </w:div>
      </w:divsChild>
    </w:div>
    <w:div w:id="738211422">
      <w:bodyDiv w:val="1"/>
      <w:marLeft w:val="0"/>
      <w:marRight w:val="0"/>
      <w:marTop w:val="0"/>
      <w:marBottom w:val="0"/>
      <w:divBdr>
        <w:top w:val="none" w:sz="0" w:space="0" w:color="auto"/>
        <w:left w:val="none" w:sz="0" w:space="0" w:color="auto"/>
        <w:bottom w:val="none" w:sz="0" w:space="0" w:color="auto"/>
        <w:right w:val="none" w:sz="0" w:space="0" w:color="auto"/>
      </w:divBdr>
    </w:div>
    <w:div w:id="770012919">
      <w:bodyDiv w:val="1"/>
      <w:marLeft w:val="0"/>
      <w:marRight w:val="0"/>
      <w:marTop w:val="0"/>
      <w:marBottom w:val="0"/>
      <w:divBdr>
        <w:top w:val="none" w:sz="0" w:space="0" w:color="auto"/>
        <w:left w:val="none" w:sz="0" w:space="0" w:color="auto"/>
        <w:bottom w:val="none" w:sz="0" w:space="0" w:color="auto"/>
        <w:right w:val="none" w:sz="0" w:space="0" w:color="auto"/>
      </w:divBdr>
    </w:div>
    <w:div w:id="821316727">
      <w:bodyDiv w:val="1"/>
      <w:marLeft w:val="0"/>
      <w:marRight w:val="0"/>
      <w:marTop w:val="0"/>
      <w:marBottom w:val="0"/>
      <w:divBdr>
        <w:top w:val="none" w:sz="0" w:space="0" w:color="auto"/>
        <w:left w:val="none" w:sz="0" w:space="0" w:color="auto"/>
        <w:bottom w:val="none" w:sz="0" w:space="0" w:color="auto"/>
        <w:right w:val="none" w:sz="0" w:space="0" w:color="auto"/>
      </w:divBdr>
    </w:div>
    <w:div w:id="860825734">
      <w:bodyDiv w:val="1"/>
      <w:marLeft w:val="0"/>
      <w:marRight w:val="0"/>
      <w:marTop w:val="0"/>
      <w:marBottom w:val="0"/>
      <w:divBdr>
        <w:top w:val="none" w:sz="0" w:space="0" w:color="auto"/>
        <w:left w:val="none" w:sz="0" w:space="0" w:color="auto"/>
        <w:bottom w:val="none" w:sz="0" w:space="0" w:color="auto"/>
        <w:right w:val="none" w:sz="0" w:space="0" w:color="auto"/>
      </w:divBdr>
    </w:div>
    <w:div w:id="952443857">
      <w:bodyDiv w:val="1"/>
      <w:marLeft w:val="0"/>
      <w:marRight w:val="0"/>
      <w:marTop w:val="0"/>
      <w:marBottom w:val="0"/>
      <w:divBdr>
        <w:top w:val="none" w:sz="0" w:space="0" w:color="auto"/>
        <w:left w:val="none" w:sz="0" w:space="0" w:color="auto"/>
        <w:bottom w:val="none" w:sz="0" w:space="0" w:color="auto"/>
        <w:right w:val="none" w:sz="0" w:space="0" w:color="auto"/>
      </w:divBdr>
    </w:div>
    <w:div w:id="969898219">
      <w:bodyDiv w:val="1"/>
      <w:marLeft w:val="0"/>
      <w:marRight w:val="0"/>
      <w:marTop w:val="0"/>
      <w:marBottom w:val="0"/>
      <w:divBdr>
        <w:top w:val="none" w:sz="0" w:space="0" w:color="auto"/>
        <w:left w:val="none" w:sz="0" w:space="0" w:color="auto"/>
        <w:bottom w:val="none" w:sz="0" w:space="0" w:color="auto"/>
        <w:right w:val="none" w:sz="0" w:space="0" w:color="auto"/>
      </w:divBdr>
    </w:div>
    <w:div w:id="1010334676">
      <w:bodyDiv w:val="1"/>
      <w:marLeft w:val="0"/>
      <w:marRight w:val="0"/>
      <w:marTop w:val="0"/>
      <w:marBottom w:val="0"/>
      <w:divBdr>
        <w:top w:val="none" w:sz="0" w:space="0" w:color="auto"/>
        <w:left w:val="none" w:sz="0" w:space="0" w:color="auto"/>
        <w:bottom w:val="none" w:sz="0" w:space="0" w:color="auto"/>
        <w:right w:val="none" w:sz="0" w:space="0" w:color="auto"/>
      </w:divBdr>
    </w:div>
    <w:div w:id="1057049973">
      <w:bodyDiv w:val="1"/>
      <w:marLeft w:val="0"/>
      <w:marRight w:val="0"/>
      <w:marTop w:val="0"/>
      <w:marBottom w:val="0"/>
      <w:divBdr>
        <w:top w:val="none" w:sz="0" w:space="0" w:color="auto"/>
        <w:left w:val="none" w:sz="0" w:space="0" w:color="auto"/>
        <w:bottom w:val="none" w:sz="0" w:space="0" w:color="auto"/>
        <w:right w:val="none" w:sz="0" w:space="0" w:color="auto"/>
      </w:divBdr>
    </w:div>
    <w:div w:id="1087078236">
      <w:bodyDiv w:val="1"/>
      <w:marLeft w:val="0"/>
      <w:marRight w:val="0"/>
      <w:marTop w:val="0"/>
      <w:marBottom w:val="0"/>
      <w:divBdr>
        <w:top w:val="none" w:sz="0" w:space="0" w:color="auto"/>
        <w:left w:val="none" w:sz="0" w:space="0" w:color="auto"/>
        <w:bottom w:val="none" w:sz="0" w:space="0" w:color="auto"/>
        <w:right w:val="none" w:sz="0" w:space="0" w:color="auto"/>
      </w:divBdr>
    </w:div>
    <w:div w:id="1293369596">
      <w:bodyDiv w:val="1"/>
      <w:marLeft w:val="0"/>
      <w:marRight w:val="0"/>
      <w:marTop w:val="0"/>
      <w:marBottom w:val="0"/>
      <w:divBdr>
        <w:top w:val="none" w:sz="0" w:space="0" w:color="auto"/>
        <w:left w:val="none" w:sz="0" w:space="0" w:color="auto"/>
        <w:bottom w:val="none" w:sz="0" w:space="0" w:color="auto"/>
        <w:right w:val="none" w:sz="0" w:space="0" w:color="auto"/>
      </w:divBdr>
    </w:div>
    <w:div w:id="1731684556">
      <w:bodyDiv w:val="1"/>
      <w:marLeft w:val="0"/>
      <w:marRight w:val="0"/>
      <w:marTop w:val="0"/>
      <w:marBottom w:val="0"/>
      <w:divBdr>
        <w:top w:val="none" w:sz="0" w:space="0" w:color="auto"/>
        <w:left w:val="none" w:sz="0" w:space="0" w:color="auto"/>
        <w:bottom w:val="none" w:sz="0" w:space="0" w:color="auto"/>
        <w:right w:val="none" w:sz="0" w:space="0" w:color="auto"/>
      </w:divBdr>
    </w:div>
    <w:div w:id="1769078869">
      <w:bodyDiv w:val="1"/>
      <w:marLeft w:val="0"/>
      <w:marRight w:val="0"/>
      <w:marTop w:val="0"/>
      <w:marBottom w:val="0"/>
      <w:divBdr>
        <w:top w:val="none" w:sz="0" w:space="0" w:color="auto"/>
        <w:left w:val="none" w:sz="0" w:space="0" w:color="auto"/>
        <w:bottom w:val="none" w:sz="0" w:space="0" w:color="auto"/>
        <w:right w:val="none" w:sz="0" w:space="0" w:color="auto"/>
      </w:divBdr>
    </w:div>
    <w:div w:id="1904169664">
      <w:bodyDiv w:val="1"/>
      <w:marLeft w:val="0"/>
      <w:marRight w:val="0"/>
      <w:marTop w:val="0"/>
      <w:marBottom w:val="0"/>
      <w:divBdr>
        <w:top w:val="none" w:sz="0" w:space="0" w:color="auto"/>
        <w:left w:val="none" w:sz="0" w:space="0" w:color="auto"/>
        <w:bottom w:val="none" w:sz="0" w:space="0" w:color="auto"/>
        <w:right w:val="none" w:sz="0" w:space="0" w:color="auto"/>
      </w:divBdr>
    </w:div>
    <w:div w:id="1960839797">
      <w:bodyDiv w:val="1"/>
      <w:marLeft w:val="0"/>
      <w:marRight w:val="0"/>
      <w:marTop w:val="0"/>
      <w:marBottom w:val="0"/>
      <w:divBdr>
        <w:top w:val="none" w:sz="0" w:space="0" w:color="auto"/>
        <w:left w:val="none" w:sz="0" w:space="0" w:color="auto"/>
        <w:bottom w:val="none" w:sz="0" w:space="0" w:color="auto"/>
        <w:right w:val="none" w:sz="0" w:space="0" w:color="auto"/>
      </w:divBdr>
    </w:div>
    <w:div w:id="1998997969">
      <w:bodyDiv w:val="1"/>
      <w:marLeft w:val="0"/>
      <w:marRight w:val="0"/>
      <w:marTop w:val="0"/>
      <w:marBottom w:val="0"/>
      <w:divBdr>
        <w:top w:val="none" w:sz="0" w:space="0" w:color="auto"/>
        <w:left w:val="none" w:sz="0" w:space="0" w:color="auto"/>
        <w:bottom w:val="none" w:sz="0" w:space="0" w:color="auto"/>
        <w:right w:val="none" w:sz="0" w:space="0" w:color="auto"/>
      </w:divBdr>
    </w:div>
    <w:div w:id="2014337618">
      <w:bodyDiv w:val="1"/>
      <w:marLeft w:val="0"/>
      <w:marRight w:val="0"/>
      <w:marTop w:val="0"/>
      <w:marBottom w:val="0"/>
      <w:divBdr>
        <w:top w:val="none" w:sz="0" w:space="0" w:color="auto"/>
        <w:left w:val="none" w:sz="0" w:space="0" w:color="auto"/>
        <w:bottom w:val="none" w:sz="0" w:space="0" w:color="auto"/>
        <w:right w:val="none" w:sz="0" w:space="0" w:color="auto"/>
      </w:divBdr>
    </w:div>
    <w:div w:id="2039239750">
      <w:bodyDiv w:val="1"/>
      <w:marLeft w:val="0"/>
      <w:marRight w:val="0"/>
      <w:marTop w:val="0"/>
      <w:marBottom w:val="0"/>
      <w:divBdr>
        <w:top w:val="none" w:sz="0" w:space="0" w:color="auto"/>
        <w:left w:val="none" w:sz="0" w:space="0" w:color="auto"/>
        <w:bottom w:val="none" w:sz="0" w:space="0" w:color="auto"/>
        <w:right w:val="none" w:sz="0" w:space="0" w:color="auto"/>
      </w:divBdr>
    </w:div>
    <w:div w:id="213668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__1.docx"/><Relationship Id="rId21" Type="http://schemas.openxmlformats.org/officeDocument/2006/relationships/image" Target="media/image8.emf"/><Relationship Id="rId42" Type="http://schemas.openxmlformats.org/officeDocument/2006/relationships/image" Target="media/image21.emf"/><Relationship Id="rId47" Type="http://schemas.openxmlformats.org/officeDocument/2006/relationships/oleObject" Target="embeddings/Microsoft_Visio_2003-2010___3.vsd"/><Relationship Id="rId63" Type="http://schemas.openxmlformats.org/officeDocument/2006/relationships/image" Target="media/image32.emf"/><Relationship Id="rId68" Type="http://schemas.openxmlformats.org/officeDocument/2006/relationships/oleObject" Target="embeddings/oleObject9.bin"/><Relationship Id="rId84" Type="http://schemas.openxmlformats.org/officeDocument/2006/relationships/package" Target="embeddings/Microsoft_Excel____7.xlsx"/><Relationship Id="rId89" Type="http://schemas.openxmlformats.org/officeDocument/2006/relationships/image" Target="media/image45.emf"/><Relationship Id="rId16" Type="http://schemas.openxmlformats.org/officeDocument/2006/relationships/image" Target="media/image4.emf"/><Relationship Id="rId11" Type="http://schemas.openxmlformats.org/officeDocument/2006/relationships/footer" Target="footer1.xml"/><Relationship Id="rId32" Type="http://schemas.openxmlformats.org/officeDocument/2006/relationships/oleObject" Target="embeddings/oleObject6.bin"/><Relationship Id="rId37" Type="http://schemas.openxmlformats.org/officeDocument/2006/relationships/image" Target="media/image18.png"/><Relationship Id="rId53" Type="http://schemas.openxmlformats.org/officeDocument/2006/relationships/oleObject" Target="embeddings/Microsoft_Visio_2003-2010___6.vsd"/><Relationship Id="rId58" Type="http://schemas.openxmlformats.org/officeDocument/2006/relationships/image" Target="media/image29.emf"/><Relationship Id="rId74" Type="http://schemas.openxmlformats.org/officeDocument/2006/relationships/oleObject" Target="embeddings/oleObject11.bin"/><Relationship Id="rId79" Type="http://schemas.openxmlformats.org/officeDocument/2006/relationships/image" Target="media/image40.emf"/><Relationship Id="rId5" Type="http://schemas.openxmlformats.org/officeDocument/2006/relationships/webSettings" Target="webSettings.xml"/><Relationship Id="rId90" Type="http://schemas.openxmlformats.org/officeDocument/2006/relationships/oleObject" Target="embeddings/oleObject12.bin"/><Relationship Id="rId95" Type="http://schemas.openxmlformats.org/officeDocument/2006/relationships/image" Target="media/image48.emf"/><Relationship Id="rId22" Type="http://schemas.openxmlformats.org/officeDocument/2006/relationships/oleObject" Target="embeddings/oleObject2.bin"/><Relationship Id="rId27" Type="http://schemas.openxmlformats.org/officeDocument/2006/relationships/image" Target="media/image11.emf"/><Relationship Id="rId43" Type="http://schemas.openxmlformats.org/officeDocument/2006/relationships/oleObject" Target="embeddings/Microsoft_Visio_2003-2010___1.vsd"/><Relationship Id="rId48" Type="http://schemas.openxmlformats.org/officeDocument/2006/relationships/image" Target="media/image24.emf"/><Relationship Id="rId64" Type="http://schemas.openxmlformats.org/officeDocument/2006/relationships/oleObject" Target="embeddings/Microsoft_Word_97_-_2003___10.doc"/><Relationship Id="rId69" Type="http://schemas.openxmlformats.org/officeDocument/2006/relationships/image" Target="media/image35.emf"/><Relationship Id="rId80" Type="http://schemas.openxmlformats.org/officeDocument/2006/relationships/package" Target="embeddings/Microsoft_Visio___5.vsdx"/><Relationship Id="rId85"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10.emf"/><Relationship Id="rId33" Type="http://schemas.openxmlformats.org/officeDocument/2006/relationships/image" Target="media/image14.png"/><Relationship Id="rId38" Type="http://schemas.openxmlformats.org/officeDocument/2006/relationships/image" Target="media/image19.emf"/><Relationship Id="rId46" Type="http://schemas.openxmlformats.org/officeDocument/2006/relationships/image" Target="media/image23.emf"/><Relationship Id="rId59" Type="http://schemas.openxmlformats.org/officeDocument/2006/relationships/oleObject" Target="embeddings/Microsoft_Visio_2003-2010___9.vsd"/><Relationship Id="rId67" Type="http://schemas.openxmlformats.org/officeDocument/2006/relationships/image" Target="media/image34.emf"/><Relationship Id="rId20" Type="http://schemas.openxmlformats.org/officeDocument/2006/relationships/image" Target="media/image7.png"/><Relationship Id="rId41" Type="http://schemas.openxmlformats.org/officeDocument/2006/relationships/oleObject" Target="embeddings/oleObject7.bin"/><Relationship Id="rId54" Type="http://schemas.openxmlformats.org/officeDocument/2006/relationships/image" Target="media/image27.emf"/><Relationship Id="rId62" Type="http://schemas.openxmlformats.org/officeDocument/2006/relationships/oleObject" Target="embeddings/oleObject8.bin"/><Relationship Id="rId70" Type="http://schemas.openxmlformats.org/officeDocument/2006/relationships/oleObject" Target="embeddings/Microsoft_Word_97_-_2003___12.doc"/><Relationship Id="rId75" Type="http://schemas.openxmlformats.org/officeDocument/2006/relationships/image" Target="media/image38.emf"/><Relationship Id="rId83" Type="http://schemas.openxmlformats.org/officeDocument/2006/relationships/image" Target="media/image42.emf"/><Relationship Id="rId88" Type="http://schemas.openxmlformats.org/officeDocument/2006/relationships/oleObject" Target="embeddings/Microsoft_Word_97_-_2003___13.doc"/><Relationship Id="rId91" Type="http://schemas.openxmlformats.org/officeDocument/2006/relationships/image" Target="media/image46.emf"/><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emf"/><Relationship Id="rId28" Type="http://schemas.openxmlformats.org/officeDocument/2006/relationships/oleObject" Target="embeddings/oleObject4.bin"/><Relationship Id="rId36" Type="http://schemas.openxmlformats.org/officeDocument/2006/relationships/image" Target="media/image17.png"/><Relationship Id="rId49" Type="http://schemas.openxmlformats.org/officeDocument/2006/relationships/oleObject" Target="embeddings/Microsoft_Visio_2003-2010___4.vsd"/><Relationship Id="rId57" Type="http://schemas.openxmlformats.org/officeDocument/2006/relationships/oleObject" Target="embeddings/Microsoft_Visio_2003-2010___8.vsd"/><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2.emf"/><Relationship Id="rId52" Type="http://schemas.openxmlformats.org/officeDocument/2006/relationships/image" Target="media/image26.emf"/><Relationship Id="rId60" Type="http://schemas.openxmlformats.org/officeDocument/2006/relationships/image" Target="media/image30.png"/><Relationship Id="rId65" Type="http://schemas.openxmlformats.org/officeDocument/2006/relationships/image" Target="media/image33.emf"/><Relationship Id="rId73" Type="http://schemas.openxmlformats.org/officeDocument/2006/relationships/image" Target="media/image37.emf"/><Relationship Id="rId78" Type="http://schemas.openxmlformats.org/officeDocument/2006/relationships/package" Target="embeddings/Microsoft_Visio___4.vsdx"/><Relationship Id="rId81" Type="http://schemas.openxmlformats.org/officeDocument/2006/relationships/image" Target="media/image41.emf"/><Relationship Id="rId86" Type="http://schemas.openxmlformats.org/officeDocument/2006/relationships/package" Target="embeddings/Microsoft_Excel____8.xlsx"/><Relationship Id="rId94" Type="http://schemas.openxmlformats.org/officeDocument/2006/relationships/package" Target="embeddings/Microsoft_Excel____10.xlsx"/><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package" Target="embeddings/Microsoft_Word___2.docx"/><Relationship Id="rId34" Type="http://schemas.openxmlformats.org/officeDocument/2006/relationships/image" Target="media/image15.emf"/><Relationship Id="rId50" Type="http://schemas.openxmlformats.org/officeDocument/2006/relationships/image" Target="media/image25.emf"/><Relationship Id="rId55" Type="http://schemas.openxmlformats.org/officeDocument/2006/relationships/oleObject" Target="embeddings/Microsoft_Visio_2003-2010___7.vsd"/><Relationship Id="rId76" Type="http://schemas.openxmlformats.org/officeDocument/2006/relationships/package" Target="embeddings/Microsoft_Visio___3.vsdx"/><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package" Target="embeddings/Microsoft_Excel____9.xlsx"/><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oleObject" Target="embeddings/oleObject3.bin"/><Relationship Id="rId40" Type="http://schemas.openxmlformats.org/officeDocument/2006/relationships/image" Target="media/image20.emf"/><Relationship Id="rId45" Type="http://schemas.openxmlformats.org/officeDocument/2006/relationships/oleObject" Target="embeddings/Microsoft_Visio_2003-2010___2.vsd"/><Relationship Id="rId66" Type="http://schemas.openxmlformats.org/officeDocument/2006/relationships/oleObject" Target="embeddings/Microsoft_Word_97_-_2003___11.doc"/><Relationship Id="rId87" Type="http://schemas.openxmlformats.org/officeDocument/2006/relationships/image" Target="media/image44.emf"/><Relationship Id="rId61" Type="http://schemas.openxmlformats.org/officeDocument/2006/relationships/image" Target="media/image31.emf"/><Relationship Id="rId82" Type="http://schemas.openxmlformats.org/officeDocument/2006/relationships/package" Target="embeddings/Microsoft_Excel____6.xlsx"/><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oleObject" Target="embeddings/oleObject5.bin"/><Relationship Id="rId35" Type="http://schemas.openxmlformats.org/officeDocument/2006/relationships/image" Target="media/image16.png"/><Relationship Id="rId56" Type="http://schemas.openxmlformats.org/officeDocument/2006/relationships/image" Target="media/image28.emf"/><Relationship Id="rId77" Type="http://schemas.openxmlformats.org/officeDocument/2006/relationships/image" Target="media/image39.emf"/><Relationship Id="rId8" Type="http://schemas.openxmlformats.org/officeDocument/2006/relationships/image" Target="media/image2.emf"/><Relationship Id="rId51" Type="http://schemas.openxmlformats.org/officeDocument/2006/relationships/oleObject" Target="embeddings/Microsoft_Visio_2003-2010___5.vsd"/><Relationship Id="rId72" Type="http://schemas.openxmlformats.org/officeDocument/2006/relationships/oleObject" Target="embeddings/oleObject10.bin"/><Relationship Id="rId93" Type="http://schemas.openxmlformats.org/officeDocument/2006/relationships/image" Target="media/image47.emf"/><Relationship Id="rId98"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2AEF43-CD28-4E5A-88DD-BE2E64795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115</Pages>
  <Words>11347</Words>
  <Characters>64680</Characters>
  <Application>Microsoft Office Word</Application>
  <DocSecurity>0</DocSecurity>
  <Lines>539</Lines>
  <Paragraphs>151</Paragraphs>
  <ScaleCrop>false</ScaleCrop>
  <Company/>
  <LinksUpToDate>false</LinksUpToDate>
  <CharactersWithSpaces>75876</CharactersWithSpaces>
  <SharedDoc>false</SharedDoc>
  <HLinks>
    <vt:vector size="384" baseType="variant">
      <vt:variant>
        <vt:i4>8257645</vt:i4>
      </vt:variant>
      <vt:variant>
        <vt:i4>426</vt:i4>
      </vt:variant>
      <vt:variant>
        <vt:i4>0</vt:i4>
      </vt:variant>
      <vt:variant>
        <vt:i4>5</vt:i4>
      </vt:variant>
      <vt:variant>
        <vt:lpwstr/>
      </vt:variant>
      <vt:variant>
        <vt:lpwstr>MTSMSGW</vt:lpwstr>
      </vt:variant>
      <vt:variant>
        <vt:i4>1572924</vt:i4>
      </vt:variant>
      <vt:variant>
        <vt:i4>374</vt:i4>
      </vt:variant>
      <vt:variant>
        <vt:i4>0</vt:i4>
      </vt:variant>
      <vt:variant>
        <vt:i4>5</vt:i4>
      </vt:variant>
      <vt:variant>
        <vt:lpwstr/>
      </vt:variant>
      <vt:variant>
        <vt:lpwstr>_Toc498627273</vt:lpwstr>
      </vt:variant>
      <vt:variant>
        <vt:i4>1572924</vt:i4>
      </vt:variant>
      <vt:variant>
        <vt:i4>368</vt:i4>
      </vt:variant>
      <vt:variant>
        <vt:i4>0</vt:i4>
      </vt:variant>
      <vt:variant>
        <vt:i4>5</vt:i4>
      </vt:variant>
      <vt:variant>
        <vt:lpwstr/>
      </vt:variant>
      <vt:variant>
        <vt:lpwstr>_Toc498627272</vt:lpwstr>
      </vt:variant>
      <vt:variant>
        <vt:i4>1572924</vt:i4>
      </vt:variant>
      <vt:variant>
        <vt:i4>362</vt:i4>
      </vt:variant>
      <vt:variant>
        <vt:i4>0</vt:i4>
      </vt:variant>
      <vt:variant>
        <vt:i4>5</vt:i4>
      </vt:variant>
      <vt:variant>
        <vt:lpwstr/>
      </vt:variant>
      <vt:variant>
        <vt:lpwstr>_Toc498627271</vt:lpwstr>
      </vt:variant>
      <vt:variant>
        <vt:i4>1572924</vt:i4>
      </vt:variant>
      <vt:variant>
        <vt:i4>356</vt:i4>
      </vt:variant>
      <vt:variant>
        <vt:i4>0</vt:i4>
      </vt:variant>
      <vt:variant>
        <vt:i4>5</vt:i4>
      </vt:variant>
      <vt:variant>
        <vt:lpwstr/>
      </vt:variant>
      <vt:variant>
        <vt:lpwstr>_Toc498627270</vt:lpwstr>
      </vt:variant>
      <vt:variant>
        <vt:i4>1638460</vt:i4>
      </vt:variant>
      <vt:variant>
        <vt:i4>350</vt:i4>
      </vt:variant>
      <vt:variant>
        <vt:i4>0</vt:i4>
      </vt:variant>
      <vt:variant>
        <vt:i4>5</vt:i4>
      </vt:variant>
      <vt:variant>
        <vt:lpwstr/>
      </vt:variant>
      <vt:variant>
        <vt:lpwstr>_Toc498627269</vt:lpwstr>
      </vt:variant>
      <vt:variant>
        <vt:i4>1638460</vt:i4>
      </vt:variant>
      <vt:variant>
        <vt:i4>344</vt:i4>
      </vt:variant>
      <vt:variant>
        <vt:i4>0</vt:i4>
      </vt:variant>
      <vt:variant>
        <vt:i4>5</vt:i4>
      </vt:variant>
      <vt:variant>
        <vt:lpwstr/>
      </vt:variant>
      <vt:variant>
        <vt:lpwstr>_Toc498627268</vt:lpwstr>
      </vt:variant>
      <vt:variant>
        <vt:i4>1638460</vt:i4>
      </vt:variant>
      <vt:variant>
        <vt:i4>338</vt:i4>
      </vt:variant>
      <vt:variant>
        <vt:i4>0</vt:i4>
      </vt:variant>
      <vt:variant>
        <vt:i4>5</vt:i4>
      </vt:variant>
      <vt:variant>
        <vt:lpwstr/>
      </vt:variant>
      <vt:variant>
        <vt:lpwstr>_Toc498627267</vt:lpwstr>
      </vt:variant>
      <vt:variant>
        <vt:i4>1638460</vt:i4>
      </vt:variant>
      <vt:variant>
        <vt:i4>332</vt:i4>
      </vt:variant>
      <vt:variant>
        <vt:i4>0</vt:i4>
      </vt:variant>
      <vt:variant>
        <vt:i4>5</vt:i4>
      </vt:variant>
      <vt:variant>
        <vt:lpwstr/>
      </vt:variant>
      <vt:variant>
        <vt:lpwstr>_Toc498627266</vt:lpwstr>
      </vt:variant>
      <vt:variant>
        <vt:i4>1638460</vt:i4>
      </vt:variant>
      <vt:variant>
        <vt:i4>326</vt:i4>
      </vt:variant>
      <vt:variant>
        <vt:i4>0</vt:i4>
      </vt:variant>
      <vt:variant>
        <vt:i4>5</vt:i4>
      </vt:variant>
      <vt:variant>
        <vt:lpwstr/>
      </vt:variant>
      <vt:variant>
        <vt:lpwstr>_Toc498627265</vt:lpwstr>
      </vt:variant>
      <vt:variant>
        <vt:i4>1638460</vt:i4>
      </vt:variant>
      <vt:variant>
        <vt:i4>320</vt:i4>
      </vt:variant>
      <vt:variant>
        <vt:i4>0</vt:i4>
      </vt:variant>
      <vt:variant>
        <vt:i4>5</vt:i4>
      </vt:variant>
      <vt:variant>
        <vt:lpwstr/>
      </vt:variant>
      <vt:variant>
        <vt:lpwstr>_Toc498627264</vt:lpwstr>
      </vt:variant>
      <vt:variant>
        <vt:i4>1638460</vt:i4>
      </vt:variant>
      <vt:variant>
        <vt:i4>314</vt:i4>
      </vt:variant>
      <vt:variant>
        <vt:i4>0</vt:i4>
      </vt:variant>
      <vt:variant>
        <vt:i4>5</vt:i4>
      </vt:variant>
      <vt:variant>
        <vt:lpwstr/>
      </vt:variant>
      <vt:variant>
        <vt:lpwstr>_Toc498627263</vt:lpwstr>
      </vt:variant>
      <vt:variant>
        <vt:i4>1638460</vt:i4>
      </vt:variant>
      <vt:variant>
        <vt:i4>308</vt:i4>
      </vt:variant>
      <vt:variant>
        <vt:i4>0</vt:i4>
      </vt:variant>
      <vt:variant>
        <vt:i4>5</vt:i4>
      </vt:variant>
      <vt:variant>
        <vt:lpwstr/>
      </vt:variant>
      <vt:variant>
        <vt:lpwstr>_Toc498627262</vt:lpwstr>
      </vt:variant>
      <vt:variant>
        <vt:i4>1638460</vt:i4>
      </vt:variant>
      <vt:variant>
        <vt:i4>302</vt:i4>
      </vt:variant>
      <vt:variant>
        <vt:i4>0</vt:i4>
      </vt:variant>
      <vt:variant>
        <vt:i4>5</vt:i4>
      </vt:variant>
      <vt:variant>
        <vt:lpwstr/>
      </vt:variant>
      <vt:variant>
        <vt:lpwstr>_Toc498627261</vt:lpwstr>
      </vt:variant>
      <vt:variant>
        <vt:i4>1638460</vt:i4>
      </vt:variant>
      <vt:variant>
        <vt:i4>296</vt:i4>
      </vt:variant>
      <vt:variant>
        <vt:i4>0</vt:i4>
      </vt:variant>
      <vt:variant>
        <vt:i4>5</vt:i4>
      </vt:variant>
      <vt:variant>
        <vt:lpwstr/>
      </vt:variant>
      <vt:variant>
        <vt:lpwstr>_Toc498627260</vt:lpwstr>
      </vt:variant>
      <vt:variant>
        <vt:i4>1703996</vt:i4>
      </vt:variant>
      <vt:variant>
        <vt:i4>290</vt:i4>
      </vt:variant>
      <vt:variant>
        <vt:i4>0</vt:i4>
      </vt:variant>
      <vt:variant>
        <vt:i4>5</vt:i4>
      </vt:variant>
      <vt:variant>
        <vt:lpwstr/>
      </vt:variant>
      <vt:variant>
        <vt:lpwstr>_Toc498627259</vt:lpwstr>
      </vt:variant>
      <vt:variant>
        <vt:i4>1703996</vt:i4>
      </vt:variant>
      <vt:variant>
        <vt:i4>284</vt:i4>
      </vt:variant>
      <vt:variant>
        <vt:i4>0</vt:i4>
      </vt:variant>
      <vt:variant>
        <vt:i4>5</vt:i4>
      </vt:variant>
      <vt:variant>
        <vt:lpwstr/>
      </vt:variant>
      <vt:variant>
        <vt:lpwstr>_Toc498627258</vt:lpwstr>
      </vt:variant>
      <vt:variant>
        <vt:i4>1703996</vt:i4>
      </vt:variant>
      <vt:variant>
        <vt:i4>278</vt:i4>
      </vt:variant>
      <vt:variant>
        <vt:i4>0</vt:i4>
      </vt:variant>
      <vt:variant>
        <vt:i4>5</vt:i4>
      </vt:variant>
      <vt:variant>
        <vt:lpwstr/>
      </vt:variant>
      <vt:variant>
        <vt:lpwstr>_Toc498627257</vt:lpwstr>
      </vt:variant>
      <vt:variant>
        <vt:i4>1703996</vt:i4>
      </vt:variant>
      <vt:variant>
        <vt:i4>272</vt:i4>
      </vt:variant>
      <vt:variant>
        <vt:i4>0</vt:i4>
      </vt:variant>
      <vt:variant>
        <vt:i4>5</vt:i4>
      </vt:variant>
      <vt:variant>
        <vt:lpwstr/>
      </vt:variant>
      <vt:variant>
        <vt:lpwstr>_Toc498627256</vt:lpwstr>
      </vt:variant>
      <vt:variant>
        <vt:i4>1703996</vt:i4>
      </vt:variant>
      <vt:variant>
        <vt:i4>266</vt:i4>
      </vt:variant>
      <vt:variant>
        <vt:i4>0</vt:i4>
      </vt:variant>
      <vt:variant>
        <vt:i4>5</vt:i4>
      </vt:variant>
      <vt:variant>
        <vt:lpwstr/>
      </vt:variant>
      <vt:variant>
        <vt:lpwstr>_Toc498627255</vt:lpwstr>
      </vt:variant>
      <vt:variant>
        <vt:i4>1703996</vt:i4>
      </vt:variant>
      <vt:variant>
        <vt:i4>260</vt:i4>
      </vt:variant>
      <vt:variant>
        <vt:i4>0</vt:i4>
      </vt:variant>
      <vt:variant>
        <vt:i4>5</vt:i4>
      </vt:variant>
      <vt:variant>
        <vt:lpwstr/>
      </vt:variant>
      <vt:variant>
        <vt:lpwstr>_Toc498627254</vt:lpwstr>
      </vt:variant>
      <vt:variant>
        <vt:i4>1703996</vt:i4>
      </vt:variant>
      <vt:variant>
        <vt:i4>254</vt:i4>
      </vt:variant>
      <vt:variant>
        <vt:i4>0</vt:i4>
      </vt:variant>
      <vt:variant>
        <vt:i4>5</vt:i4>
      </vt:variant>
      <vt:variant>
        <vt:lpwstr/>
      </vt:variant>
      <vt:variant>
        <vt:lpwstr>_Toc498627253</vt:lpwstr>
      </vt:variant>
      <vt:variant>
        <vt:i4>1703996</vt:i4>
      </vt:variant>
      <vt:variant>
        <vt:i4>248</vt:i4>
      </vt:variant>
      <vt:variant>
        <vt:i4>0</vt:i4>
      </vt:variant>
      <vt:variant>
        <vt:i4>5</vt:i4>
      </vt:variant>
      <vt:variant>
        <vt:lpwstr/>
      </vt:variant>
      <vt:variant>
        <vt:lpwstr>_Toc498627252</vt:lpwstr>
      </vt:variant>
      <vt:variant>
        <vt:i4>1703996</vt:i4>
      </vt:variant>
      <vt:variant>
        <vt:i4>242</vt:i4>
      </vt:variant>
      <vt:variant>
        <vt:i4>0</vt:i4>
      </vt:variant>
      <vt:variant>
        <vt:i4>5</vt:i4>
      </vt:variant>
      <vt:variant>
        <vt:lpwstr/>
      </vt:variant>
      <vt:variant>
        <vt:lpwstr>_Toc498627251</vt:lpwstr>
      </vt:variant>
      <vt:variant>
        <vt:i4>1703996</vt:i4>
      </vt:variant>
      <vt:variant>
        <vt:i4>236</vt:i4>
      </vt:variant>
      <vt:variant>
        <vt:i4>0</vt:i4>
      </vt:variant>
      <vt:variant>
        <vt:i4>5</vt:i4>
      </vt:variant>
      <vt:variant>
        <vt:lpwstr/>
      </vt:variant>
      <vt:variant>
        <vt:lpwstr>_Toc498627250</vt:lpwstr>
      </vt:variant>
      <vt:variant>
        <vt:i4>1769532</vt:i4>
      </vt:variant>
      <vt:variant>
        <vt:i4>230</vt:i4>
      </vt:variant>
      <vt:variant>
        <vt:i4>0</vt:i4>
      </vt:variant>
      <vt:variant>
        <vt:i4>5</vt:i4>
      </vt:variant>
      <vt:variant>
        <vt:lpwstr/>
      </vt:variant>
      <vt:variant>
        <vt:lpwstr>_Toc498627249</vt:lpwstr>
      </vt:variant>
      <vt:variant>
        <vt:i4>1769532</vt:i4>
      </vt:variant>
      <vt:variant>
        <vt:i4>224</vt:i4>
      </vt:variant>
      <vt:variant>
        <vt:i4>0</vt:i4>
      </vt:variant>
      <vt:variant>
        <vt:i4>5</vt:i4>
      </vt:variant>
      <vt:variant>
        <vt:lpwstr/>
      </vt:variant>
      <vt:variant>
        <vt:lpwstr>_Toc498627248</vt:lpwstr>
      </vt:variant>
      <vt:variant>
        <vt:i4>1769532</vt:i4>
      </vt:variant>
      <vt:variant>
        <vt:i4>218</vt:i4>
      </vt:variant>
      <vt:variant>
        <vt:i4>0</vt:i4>
      </vt:variant>
      <vt:variant>
        <vt:i4>5</vt:i4>
      </vt:variant>
      <vt:variant>
        <vt:lpwstr/>
      </vt:variant>
      <vt:variant>
        <vt:lpwstr>_Toc498627247</vt:lpwstr>
      </vt:variant>
      <vt:variant>
        <vt:i4>1769532</vt:i4>
      </vt:variant>
      <vt:variant>
        <vt:i4>212</vt:i4>
      </vt:variant>
      <vt:variant>
        <vt:i4>0</vt:i4>
      </vt:variant>
      <vt:variant>
        <vt:i4>5</vt:i4>
      </vt:variant>
      <vt:variant>
        <vt:lpwstr/>
      </vt:variant>
      <vt:variant>
        <vt:lpwstr>_Toc498627246</vt:lpwstr>
      </vt:variant>
      <vt:variant>
        <vt:i4>1769532</vt:i4>
      </vt:variant>
      <vt:variant>
        <vt:i4>206</vt:i4>
      </vt:variant>
      <vt:variant>
        <vt:i4>0</vt:i4>
      </vt:variant>
      <vt:variant>
        <vt:i4>5</vt:i4>
      </vt:variant>
      <vt:variant>
        <vt:lpwstr/>
      </vt:variant>
      <vt:variant>
        <vt:lpwstr>_Toc498627245</vt:lpwstr>
      </vt:variant>
      <vt:variant>
        <vt:i4>1769532</vt:i4>
      </vt:variant>
      <vt:variant>
        <vt:i4>200</vt:i4>
      </vt:variant>
      <vt:variant>
        <vt:i4>0</vt:i4>
      </vt:variant>
      <vt:variant>
        <vt:i4>5</vt:i4>
      </vt:variant>
      <vt:variant>
        <vt:lpwstr/>
      </vt:variant>
      <vt:variant>
        <vt:lpwstr>_Toc498627244</vt:lpwstr>
      </vt:variant>
      <vt:variant>
        <vt:i4>1769532</vt:i4>
      </vt:variant>
      <vt:variant>
        <vt:i4>194</vt:i4>
      </vt:variant>
      <vt:variant>
        <vt:i4>0</vt:i4>
      </vt:variant>
      <vt:variant>
        <vt:i4>5</vt:i4>
      </vt:variant>
      <vt:variant>
        <vt:lpwstr/>
      </vt:variant>
      <vt:variant>
        <vt:lpwstr>_Toc498627243</vt:lpwstr>
      </vt:variant>
      <vt:variant>
        <vt:i4>1769532</vt:i4>
      </vt:variant>
      <vt:variant>
        <vt:i4>188</vt:i4>
      </vt:variant>
      <vt:variant>
        <vt:i4>0</vt:i4>
      </vt:variant>
      <vt:variant>
        <vt:i4>5</vt:i4>
      </vt:variant>
      <vt:variant>
        <vt:lpwstr/>
      </vt:variant>
      <vt:variant>
        <vt:lpwstr>_Toc498627242</vt:lpwstr>
      </vt:variant>
      <vt:variant>
        <vt:i4>1769532</vt:i4>
      </vt:variant>
      <vt:variant>
        <vt:i4>182</vt:i4>
      </vt:variant>
      <vt:variant>
        <vt:i4>0</vt:i4>
      </vt:variant>
      <vt:variant>
        <vt:i4>5</vt:i4>
      </vt:variant>
      <vt:variant>
        <vt:lpwstr/>
      </vt:variant>
      <vt:variant>
        <vt:lpwstr>_Toc498627241</vt:lpwstr>
      </vt:variant>
      <vt:variant>
        <vt:i4>1769532</vt:i4>
      </vt:variant>
      <vt:variant>
        <vt:i4>176</vt:i4>
      </vt:variant>
      <vt:variant>
        <vt:i4>0</vt:i4>
      </vt:variant>
      <vt:variant>
        <vt:i4>5</vt:i4>
      </vt:variant>
      <vt:variant>
        <vt:lpwstr/>
      </vt:variant>
      <vt:variant>
        <vt:lpwstr>_Toc498627240</vt:lpwstr>
      </vt:variant>
      <vt:variant>
        <vt:i4>1835068</vt:i4>
      </vt:variant>
      <vt:variant>
        <vt:i4>170</vt:i4>
      </vt:variant>
      <vt:variant>
        <vt:i4>0</vt:i4>
      </vt:variant>
      <vt:variant>
        <vt:i4>5</vt:i4>
      </vt:variant>
      <vt:variant>
        <vt:lpwstr/>
      </vt:variant>
      <vt:variant>
        <vt:lpwstr>_Toc498627239</vt:lpwstr>
      </vt:variant>
      <vt:variant>
        <vt:i4>1835068</vt:i4>
      </vt:variant>
      <vt:variant>
        <vt:i4>164</vt:i4>
      </vt:variant>
      <vt:variant>
        <vt:i4>0</vt:i4>
      </vt:variant>
      <vt:variant>
        <vt:i4>5</vt:i4>
      </vt:variant>
      <vt:variant>
        <vt:lpwstr/>
      </vt:variant>
      <vt:variant>
        <vt:lpwstr>_Toc498627238</vt:lpwstr>
      </vt:variant>
      <vt:variant>
        <vt:i4>1835068</vt:i4>
      </vt:variant>
      <vt:variant>
        <vt:i4>158</vt:i4>
      </vt:variant>
      <vt:variant>
        <vt:i4>0</vt:i4>
      </vt:variant>
      <vt:variant>
        <vt:i4>5</vt:i4>
      </vt:variant>
      <vt:variant>
        <vt:lpwstr/>
      </vt:variant>
      <vt:variant>
        <vt:lpwstr>_Toc498627237</vt:lpwstr>
      </vt:variant>
      <vt:variant>
        <vt:i4>1835068</vt:i4>
      </vt:variant>
      <vt:variant>
        <vt:i4>152</vt:i4>
      </vt:variant>
      <vt:variant>
        <vt:i4>0</vt:i4>
      </vt:variant>
      <vt:variant>
        <vt:i4>5</vt:i4>
      </vt:variant>
      <vt:variant>
        <vt:lpwstr/>
      </vt:variant>
      <vt:variant>
        <vt:lpwstr>_Toc498627236</vt:lpwstr>
      </vt:variant>
      <vt:variant>
        <vt:i4>1835068</vt:i4>
      </vt:variant>
      <vt:variant>
        <vt:i4>146</vt:i4>
      </vt:variant>
      <vt:variant>
        <vt:i4>0</vt:i4>
      </vt:variant>
      <vt:variant>
        <vt:i4>5</vt:i4>
      </vt:variant>
      <vt:variant>
        <vt:lpwstr/>
      </vt:variant>
      <vt:variant>
        <vt:lpwstr>_Toc498627235</vt:lpwstr>
      </vt:variant>
      <vt:variant>
        <vt:i4>1835068</vt:i4>
      </vt:variant>
      <vt:variant>
        <vt:i4>140</vt:i4>
      </vt:variant>
      <vt:variant>
        <vt:i4>0</vt:i4>
      </vt:variant>
      <vt:variant>
        <vt:i4>5</vt:i4>
      </vt:variant>
      <vt:variant>
        <vt:lpwstr/>
      </vt:variant>
      <vt:variant>
        <vt:lpwstr>_Toc498627234</vt:lpwstr>
      </vt:variant>
      <vt:variant>
        <vt:i4>1835068</vt:i4>
      </vt:variant>
      <vt:variant>
        <vt:i4>134</vt:i4>
      </vt:variant>
      <vt:variant>
        <vt:i4>0</vt:i4>
      </vt:variant>
      <vt:variant>
        <vt:i4>5</vt:i4>
      </vt:variant>
      <vt:variant>
        <vt:lpwstr/>
      </vt:variant>
      <vt:variant>
        <vt:lpwstr>_Toc498627233</vt:lpwstr>
      </vt:variant>
      <vt:variant>
        <vt:i4>1835068</vt:i4>
      </vt:variant>
      <vt:variant>
        <vt:i4>128</vt:i4>
      </vt:variant>
      <vt:variant>
        <vt:i4>0</vt:i4>
      </vt:variant>
      <vt:variant>
        <vt:i4>5</vt:i4>
      </vt:variant>
      <vt:variant>
        <vt:lpwstr/>
      </vt:variant>
      <vt:variant>
        <vt:lpwstr>_Toc498627232</vt:lpwstr>
      </vt:variant>
      <vt:variant>
        <vt:i4>1835068</vt:i4>
      </vt:variant>
      <vt:variant>
        <vt:i4>122</vt:i4>
      </vt:variant>
      <vt:variant>
        <vt:i4>0</vt:i4>
      </vt:variant>
      <vt:variant>
        <vt:i4>5</vt:i4>
      </vt:variant>
      <vt:variant>
        <vt:lpwstr/>
      </vt:variant>
      <vt:variant>
        <vt:lpwstr>_Toc498627231</vt:lpwstr>
      </vt:variant>
      <vt:variant>
        <vt:i4>1835068</vt:i4>
      </vt:variant>
      <vt:variant>
        <vt:i4>116</vt:i4>
      </vt:variant>
      <vt:variant>
        <vt:i4>0</vt:i4>
      </vt:variant>
      <vt:variant>
        <vt:i4>5</vt:i4>
      </vt:variant>
      <vt:variant>
        <vt:lpwstr/>
      </vt:variant>
      <vt:variant>
        <vt:lpwstr>_Toc498627230</vt:lpwstr>
      </vt:variant>
      <vt:variant>
        <vt:i4>1900604</vt:i4>
      </vt:variant>
      <vt:variant>
        <vt:i4>110</vt:i4>
      </vt:variant>
      <vt:variant>
        <vt:i4>0</vt:i4>
      </vt:variant>
      <vt:variant>
        <vt:i4>5</vt:i4>
      </vt:variant>
      <vt:variant>
        <vt:lpwstr/>
      </vt:variant>
      <vt:variant>
        <vt:lpwstr>_Toc498627229</vt:lpwstr>
      </vt:variant>
      <vt:variant>
        <vt:i4>1900604</vt:i4>
      </vt:variant>
      <vt:variant>
        <vt:i4>104</vt:i4>
      </vt:variant>
      <vt:variant>
        <vt:i4>0</vt:i4>
      </vt:variant>
      <vt:variant>
        <vt:i4>5</vt:i4>
      </vt:variant>
      <vt:variant>
        <vt:lpwstr/>
      </vt:variant>
      <vt:variant>
        <vt:lpwstr>_Toc498627228</vt:lpwstr>
      </vt:variant>
      <vt:variant>
        <vt:i4>1900604</vt:i4>
      </vt:variant>
      <vt:variant>
        <vt:i4>98</vt:i4>
      </vt:variant>
      <vt:variant>
        <vt:i4>0</vt:i4>
      </vt:variant>
      <vt:variant>
        <vt:i4>5</vt:i4>
      </vt:variant>
      <vt:variant>
        <vt:lpwstr/>
      </vt:variant>
      <vt:variant>
        <vt:lpwstr>_Toc498627227</vt:lpwstr>
      </vt:variant>
      <vt:variant>
        <vt:i4>1900604</vt:i4>
      </vt:variant>
      <vt:variant>
        <vt:i4>92</vt:i4>
      </vt:variant>
      <vt:variant>
        <vt:i4>0</vt:i4>
      </vt:variant>
      <vt:variant>
        <vt:i4>5</vt:i4>
      </vt:variant>
      <vt:variant>
        <vt:lpwstr/>
      </vt:variant>
      <vt:variant>
        <vt:lpwstr>_Toc498627226</vt:lpwstr>
      </vt:variant>
      <vt:variant>
        <vt:i4>1900604</vt:i4>
      </vt:variant>
      <vt:variant>
        <vt:i4>86</vt:i4>
      </vt:variant>
      <vt:variant>
        <vt:i4>0</vt:i4>
      </vt:variant>
      <vt:variant>
        <vt:i4>5</vt:i4>
      </vt:variant>
      <vt:variant>
        <vt:lpwstr/>
      </vt:variant>
      <vt:variant>
        <vt:lpwstr>_Toc498627225</vt:lpwstr>
      </vt:variant>
      <vt:variant>
        <vt:i4>1900604</vt:i4>
      </vt:variant>
      <vt:variant>
        <vt:i4>80</vt:i4>
      </vt:variant>
      <vt:variant>
        <vt:i4>0</vt:i4>
      </vt:variant>
      <vt:variant>
        <vt:i4>5</vt:i4>
      </vt:variant>
      <vt:variant>
        <vt:lpwstr/>
      </vt:variant>
      <vt:variant>
        <vt:lpwstr>_Toc498627224</vt:lpwstr>
      </vt:variant>
      <vt:variant>
        <vt:i4>1900604</vt:i4>
      </vt:variant>
      <vt:variant>
        <vt:i4>74</vt:i4>
      </vt:variant>
      <vt:variant>
        <vt:i4>0</vt:i4>
      </vt:variant>
      <vt:variant>
        <vt:i4>5</vt:i4>
      </vt:variant>
      <vt:variant>
        <vt:lpwstr/>
      </vt:variant>
      <vt:variant>
        <vt:lpwstr>_Toc498627223</vt:lpwstr>
      </vt:variant>
      <vt:variant>
        <vt:i4>1900604</vt:i4>
      </vt:variant>
      <vt:variant>
        <vt:i4>68</vt:i4>
      </vt:variant>
      <vt:variant>
        <vt:i4>0</vt:i4>
      </vt:variant>
      <vt:variant>
        <vt:i4>5</vt:i4>
      </vt:variant>
      <vt:variant>
        <vt:lpwstr/>
      </vt:variant>
      <vt:variant>
        <vt:lpwstr>_Toc498627222</vt:lpwstr>
      </vt:variant>
      <vt:variant>
        <vt:i4>1900604</vt:i4>
      </vt:variant>
      <vt:variant>
        <vt:i4>62</vt:i4>
      </vt:variant>
      <vt:variant>
        <vt:i4>0</vt:i4>
      </vt:variant>
      <vt:variant>
        <vt:i4>5</vt:i4>
      </vt:variant>
      <vt:variant>
        <vt:lpwstr/>
      </vt:variant>
      <vt:variant>
        <vt:lpwstr>_Toc498627221</vt:lpwstr>
      </vt:variant>
      <vt:variant>
        <vt:i4>1900604</vt:i4>
      </vt:variant>
      <vt:variant>
        <vt:i4>56</vt:i4>
      </vt:variant>
      <vt:variant>
        <vt:i4>0</vt:i4>
      </vt:variant>
      <vt:variant>
        <vt:i4>5</vt:i4>
      </vt:variant>
      <vt:variant>
        <vt:lpwstr/>
      </vt:variant>
      <vt:variant>
        <vt:lpwstr>_Toc498627220</vt:lpwstr>
      </vt:variant>
      <vt:variant>
        <vt:i4>1966140</vt:i4>
      </vt:variant>
      <vt:variant>
        <vt:i4>50</vt:i4>
      </vt:variant>
      <vt:variant>
        <vt:i4>0</vt:i4>
      </vt:variant>
      <vt:variant>
        <vt:i4>5</vt:i4>
      </vt:variant>
      <vt:variant>
        <vt:lpwstr/>
      </vt:variant>
      <vt:variant>
        <vt:lpwstr>_Toc498627219</vt:lpwstr>
      </vt:variant>
      <vt:variant>
        <vt:i4>1966140</vt:i4>
      </vt:variant>
      <vt:variant>
        <vt:i4>44</vt:i4>
      </vt:variant>
      <vt:variant>
        <vt:i4>0</vt:i4>
      </vt:variant>
      <vt:variant>
        <vt:i4>5</vt:i4>
      </vt:variant>
      <vt:variant>
        <vt:lpwstr/>
      </vt:variant>
      <vt:variant>
        <vt:lpwstr>_Toc498627218</vt:lpwstr>
      </vt:variant>
      <vt:variant>
        <vt:i4>1966140</vt:i4>
      </vt:variant>
      <vt:variant>
        <vt:i4>38</vt:i4>
      </vt:variant>
      <vt:variant>
        <vt:i4>0</vt:i4>
      </vt:variant>
      <vt:variant>
        <vt:i4>5</vt:i4>
      </vt:variant>
      <vt:variant>
        <vt:lpwstr/>
      </vt:variant>
      <vt:variant>
        <vt:lpwstr>_Toc498627217</vt:lpwstr>
      </vt:variant>
      <vt:variant>
        <vt:i4>1966140</vt:i4>
      </vt:variant>
      <vt:variant>
        <vt:i4>32</vt:i4>
      </vt:variant>
      <vt:variant>
        <vt:i4>0</vt:i4>
      </vt:variant>
      <vt:variant>
        <vt:i4>5</vt:i4>
      </vt:variant>
      <vt:variant>
        <vt:lpwstr/>
      </vt:variant>
      <vt:variant>
        <vt:lpwstr>_Toc498627216</vt:lpwstr>
      </vt:variant>
      <vt:variant>
        <vt:i4>1966140</vt:i4>
      </vt:variant>
      <vt:variant>
        <vt:i4>26</vt:i4>
      </vt:variant>
      <vt:variant>
        <vt:i4>0</vt:i4>
      </vt:variant>
      <vt:variant>
        <vt:i4>5</vt:i4>
      </vt:variant>
      <vt:variant>
        <vt:lpwstr/>
      </vt:variant>
      <vt:variant>
        <vt:lpwstr>_Toc498627215</vt:lpwstr>
      </vt:variant>
      <vt:variant>
        <vt:i4>1966140</vt:i4>
      </vt:variant>
      <vt:variant>
        <vt:i4>20</vt:i4>
      </vt:variant>
      <vt:variant>
        <vt:i4>0</vt:i4>
      </vt:variant>
      <vt:variant>
        <vt:i4>5</vt:i4>
      </vt:variant>
      <vt:variant>
        <vt:lpwstr/>
      </vt:variant>
      <vt:variant>
        <vt:lpwstr>_Toc498627214</vt:lpwstr>
      </vt:variant>
      <vt:variant>
        <vt:i4>1966140</vt:i4>
      </vt:variant>
      <vt:variant>
        <vt:i4>14</vt:i4>
      </vt:variant>
      <vt:variant>
        <vt:i4>0</vt:i4>
      </vt:variant>
      <vt:variant>
        <vt:i4>5</vt:i4>
      </vt:variant>
      <vt:variant>
        <vt:lpwstr/>
      </vt:variant>
      <vt:variant>
        <vt:lpwstr>_Toc498627213</vt:lpwstr>
      </vt:variant>
      <vt:variant>
        <vt:i4>1966140</vt:i4>
      </vt:variant>
      <vt:variant>
        <vt:i4>8</vt:i4>
      </vt:variant>
      <vt:variant>
        <vt:i4>0</vt:i4>
      </vt:variant>
      <vt:variant>
        <vt:i4>5</vt:i4>
      </vt:variant>
      <vt:variant>
        <vt:lpwstr/>
      </vt:variant>
      <vt:variant>
        <vt:lpwstr>_Toc498627212</vt:lpwstr>
      </vt:variant>
      <vt:variant>
        <vt:i4>1966140</vt:i4>
      </vt:variant>
      <vt:variant>
        <vt:i4>2</vt:i4>
      </vt:variant>
      <vt:variant>
        <vt:i4>0</vt:i4>
      </vt:variant>
      <vt:variant>
        <vt:i4>5</vt:i4>
      </vt:variant>
      <vt:variant>
        <vt:lpwstr/>
      </vt:variant>
      <vt:variant>
        <vt:lpwstr>_Toc498627211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LH</dc:creator>
  <cp:keywords/>
  <dc:description/>
  <cp:lastModifiedBy>Windows 用户</cp:lastModifiedBy>
  <cp:revision>9</cp:revision>
  <cp:lastPrinted>2018-03-29T07:52:00Z</cp:lastPrinted>
  <dcterms:created xsi:type="dcterms:W3CDTF">2018-05-10T09:13:00Z</dcterms:created>
  <dcterms:modified xsi:type="dcterms:W3CDTF">2018-05-16T07:42:00Z</dcterms:modified>
</cp:coreProperties>
</file>